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1.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3.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4.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5.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6.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7.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8.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9206CA" w14:textId="77777777" w:rsidR="0071710F" w:rsidRPr="0071710F" w:rsidRDefault="00AA5090" w:rsidP="0071710F">
      <w:pPr>
        <w:spacing w:after="0" w:line="360" w:lineRule="auto"/>
        <w:contextualSpacing/>
        <w:jc w:val="center"/>
        <w:rPr>
          <w:rFonts w:eastAsiaTheme="majorEastAsia" w:cstheme="majorBidi"/>
          <w:b/>
          <w:bCs/>
          <w:spacing w:val="-10"/>
          <w:kern w:val="28"/>
          <w:szCs w:val="24"/>
        </w:rPr>
      </w:pPr>
      <w:bookmarkStart w:id="0" w:name="_GoBack"/>
      <w:bookmarkEnd w:id="0"/>
      <w:r>
        <w:rPr>
          <w:rFonts w:eastAsiaTheme="majorEastAsia" w:cstheme="majorBidi"/>
          <w:b/>
          <w:bCs/>
          <w:spacing w:val="-10"/>
          <w:kern w:val="28"/>
          <w:sz w:val="32"/>
          <w:szCs w:val="36"/>
        </w:rPr>
        <w:t xml:space="preserve">UPGRADING AND UTILIZATION OF TIRE PYROLYTIC CHAR AS A POTENTIAL ADSORBENT </w:t>
      </w:r>
      <w:r w:rsidR="00B13DD9">
        <w:rPr>
          <w:rFonts w:eastAsiaTheme="majorEastAsia" w:cstheme="majorBidi"/>
          <w:b/>
          <w:bCs/>
          <w:spacing w:val="-10"/>
          <w:kern w:val="28"/>
          <w:sz w:val="32"/>
          <w:szCs w:val="36"/>
        </w:rPr>
        <w:t>FOR THE REMOVAL OF METHYLENE BLUE DYE</w:t>
      </w:r>
    </w:p>
    <w:p w14:paraId="1D1B2B6E" w14:textId="77777777" w:rsidR="0071710F" w:rsidRPr="0071710F" w:rsidRDefault="0071710F" w:rsidP="0071710F">
      <w:pPr>
        <w:spacing w:after="0" w:line="360" w:lineRule="auto"/>
        <w:contextualSpacing/>
        <w:jc w:val="center"/>
        <w:rPr>
          <w:rFonts w:eastAsiaTheme="majorEastAsia" w:cstheme="majorBidi"/>
          <w:b/>
          <w:bCs/>
          <w:spacing w:val="-10"/>
          <w:kern w:val="28"/>
          <w:szCs w:val="24"/>
        </w:rPr>
      </w:pPr>
    </w:p>
    <w:p w14:paraId="365DEFB5" w14:textId="77777777" w:rsidR="0071710F" w:rsidRPr="0071710F" w:rsidRDefault="0071710F" w:rsidP="0071710F">
      <w:pPr>
        <w:spacing w:after="0" w:line="360" w:lineRule="auto"/>
        <w:contextualSpacing/>
        <w:jc w:val="center"/>
        <w:rPr>
          <w:rFonts w:eastAsiaTheme="majorEastAsia" w:cstheme="majorBidi"/>
          <w:b/>
          <w:bCs/>
          <w:spacing w:val="-10"/>
          <w:kern w:val="28"/>
          <w:szCs w:val="24"/>
        </w:rPr>
      </w:pPr>
    </w:p>
    <w:p w14:paraId="4CC1B6F0" w14:textId="77777777" w:rsidR="0071710F" w:rsidRPr="0071710F" w:rsidRDefault="0071710F" w:rsidP="0071710F">
      <w:pPr>
        <w:spacing w:after="0" w:line="360" w:lineRule="auto"/>
        <w:contextualSpacing/>
        <w:jc w:val="center"/>
        <w:rPr>
          <w:rFonts w:eastAsiaTheme="majorEastAsia" w:cstheme="majorBidi"/>
          <w:b/>
          <w:bCs/>
          <w:spacing w:val="-10"/>
          <w:kern w:val="28"/>
          <w:szCs w:val="24"/>
        </w:rPr>
      </w:pPr>
    </w:p>
    <w:p w14:paraId="3E93FA44" w14:textId="77777777" w:rsidR="0071710F" w:rsidRPr="0071710F" w:rsidRDefault="0071710F" w:rsidP="0071710F">
      <w:pPr>
        <w:spacing w:after="0" w:line="360" w:lineRule="auto"/>
        <w:contextualSpacing/>
        <w:jc w:val="center"/>
        <w:rPr>
          <w:rFonts w:eastAsiaTheme="majorEastAsia" w:cstheme="majorBidi"/>
          <w:b/>
          <w:bCs/>
          <w:spacing w:val="-10"/>
          <w:kern w:val="28"/>
          <w:szCs w:val="24"/>
        </w:rPr>
      </w:pPr>
    </w:p>
    <w:p w14:paraId="4DF4DDD1" w14:textId="77777777" w:rsidR="0071710F" w:rsidRPr="0071710F" w:rsidRDefault="0071710F" w:rsidP="0071710F">
      <w:pPr>
        <w:spacing w:after="0" w:line="360" w:lineRule="auto"/>
        <w:contextualSpacing/>
        <w:jc w:val="center"/>
        <w:rPr>
          <w:rFonts w:eastAsiaTheme="majorEastAsia" w:cstheme="majorBidi"/>
          <w:b/>
          <w:bCs/>
          <w:spacing w:val="-10"/>
          <w:kern w:val="28"/>
          <w:szCs w:val="24"/>
        </w:rPr>
      </w:pPr>
    </w:p>
    <w:p w14:paraId="45EE6FF8" w14:textId="77777777" w:rsidR="0071710F" w:rsidRPr="0071710F" w:rsidRDefault="0071710F" w:rsidP="0071710F">
      <w:pPr>
        <w:spacing w:after="0" w:line="360" w:lineRule="auto"/>
        <w:contextualSpacing/>
        <w:jc w:val="center"/>
        <w:rPr>
          <w:rFonts w:eastAsiaTheme="majorEastAsia" w:cstheme="majorBidi"/>
          <w:b/>
          <w:bCs/>
          <w:spacing w:val="-10"/>
          <w:kern w:val="28"/>
          <w:szCs w:val="24"/>
        </w:rPr>
      </w:pPr>
    </w:p>
    <w:p w14:paraId="674A5D26" w14:textId="77777777" w:rsidR="0071710F" w:rsidRPr="0071710F" w:rsidRDefault="0071710F" w:rsidP="0071710F">
      <w:pPr>
        <w:spacing w:after="0" w:line="360" w:lineRule="auto"/>
        <w:contextualSpacing/>
        <w:jc w:val="center"/>
        <w:rPr>
          <w:rFonts w:eastAsiaTheme="majorEastAsia" w:cstheme="majorBidi"/>
          <w:b/>
          <w:bCs/>
          <w:spacing w:val="-10"/>
          <w:kern w:val="28"/>
          <w:szCs w:val="24"/>
        </w:rPr>
      </w:pPr>
    </w:p>
    <w:p w14:paraId="2AE475C3" w14:textId="77777777" w:rsidR="0071710F" w:rsidRPr="0071710F" w:rsidRDefault="0071710F" w:rsidP="0071710F">
      <w:pPr>
        <w:spacing w:after="0" w:line="360" w:lineRule="auto"/>
        <w:contextualSpacing/>
        <w:jc w:val="center"/>
        <w:rPr>
          <w:rFonts w:eastAsiaTheme="majorEastAsia" w:cstheme="majorBidi"/>
          <w:spacing w:val="-10"/>
          <w:kern w:val="28"/>
          <w:szCs w:val="24"/>
        </w:rPr>
      </w:pPr>
      <w:r w:rsidRPr="0071710F">
        <w:rPr>
          <w:rFonts w:eastAsiaTheme="majorEastAsia" w:cstheme="majorBidi"/>
          <w:spacing w:val="-10"/>
          <w:kern w:val="28"/>
          <w:szCs w:val="24"/>
        </w:rPr>
        <w:t>By</w:t>
      </w:r>
    </w:p>
    <w:p w14:paraId="19869674" w14:textId="77777777" w:rsidR="0071710F" w:rsidRPr="0071710F" w:rsidRDefault="0071710F" w:rsidP="0071710F">
      <w:pPr>
        <w:spacing w:after="0" w:line="360" w:lineRule="auto"/>
        <w:contextualSpacing/>
        <w:jc w:val="center"/>
        <w:rPr>
          <w:rFonts w:eastAsiaTheme="majorEastAsia" w:cstheme="majorBidi"/>
          <w:spacing w:val="-10"/>
          <w:kern w:val="28"/>
          <w:szCs w:val="24"/>
        </w:rPr>
      </w:pPr>
      <w:r w:rsidRPr="0071710F">
        <w:rPr>
          <w:rFonts w:eastAsiaTheme="majorEastAsia" w:cstheme="majorBidi"/>
          <w:spacing w:val="-10"/>
          <w:kern w:val="28"/>
          <w:szCs w:val="24"/>
        </w:rPr>
        <w:t>T. B. N. Peiris</w:t>
      </w:r>
    </w:p>
    <w:p w14:paraId="5B46A719" w14:textId="77777777" w:rsidR="0071710F" w:rsidRPr="0071710F" w:rsidRDefault="0071710F" w:rsidP="0071710F">
      <w:pPr>
        <w:spacing w:after="0" w:line="360" w:lineRule="auto"/>
        <w:contextualSpacing/>
        <w:jc w:val="center"/>
        <w:rPr>
          <w:rFonts w:eastAsiaTheme="majorEastAsia" w:cstheme="majorBidi"/>
          <w:spacing w:val="-10"/>
          <w:kern w:val="28"/>
          <w:szCs w:val="24"/>
        </w:rPr>
      </w:pPr>
      <w:r w:rsidRPr="0071710F">
        <w:rPr>
          <w:rFonts w:eastAsiaTheme="majorEastAsia" w:cstheme="majorBidi"/>
          <w:spacing w:val="-10"/>
          <w:kern w:val="28"/>
          <w:szCs w:val="24"/>
        </w:rPr>
        <w:t>(SC/2016/9621)</w:t>
      </w:r>
    </w:p>
    <w:p w14:paraId="40854472"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539FA580"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2E9D0268"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587220A1"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2D5A99F4"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07D0FAD6"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7733AB5F"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14424E3B"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4EBFE481" w14:textId="77777777" w:rsidR="0071710F" w:rsidRPr="0071710F" w:rsidRDefault="0071710F" w:rsidP="0071710F">
      <w:pPr>
        <w:spacing w:after="0" w:line="360" w:lineRule="auto"/>
        <w:contextualSpacing/>
        <w:jc w:val="center"/>
        <w:rPr>
          <w:rFonts w:eastAsiaTheme="majorEastAsia" w:cstheme="majorBidi"/>
          <w:spacing w:val="-10"/>
          <w:kern w:val="28"/>
          <w:szCs w:val="24"/>
        </w:rPr>
      </w:pPr>
      <w:r w:rsidRPr="0071710F">
        <w:rPr>
          <w:rFonts w:eastAsiaTheme="majorEastAsia" w:cstheme="majorBidi"/>
          <w:spacing w:val="-10"/>
          <w:kern w:val="28"/>
          <w:szCs w:val="24"/>
        </w:rPr>
        <w:t xml:space="preserve">A thesis submitted to the Department of Chemistry, Faculty of Science, University of </w:t>
      </w:r>
      <w:r>
        <w:rPr>
          <w:rFonts w:eastAsiaTheme="majorEastAsia" w:cstheme="majorBidi"/>
          <w:spacing w:val="-10"/>
          <w:kern w:val="28"/>
          <w:szCs w:val="24"/>
        </w:rPr>
        <w:t xml:space="preserve"> </w:t>
      </w:r>
      <w:r w:rsidRPr="0071710F">
        <w:rPr>
          <w:rFonts w:eastAsiaTheme="majorEastAsia" w:cstheme="majorBidi"/>
          <w:spacing w:val="-10"/>
          <w:kern w:val="28"/>
          <w:szCs w:val="24"/>
        </w:rPr>
        <w:t>Ruhuna, in Partial Fulfillment of the Requirements for the B.Sc. (Special) Degree in Chemistry.</w:t>
      </w:r>
    </w:p>
    <w:p w14:paraId="32AE161C"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5B930391"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31FCB1E3"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46410DA2" w14:textId="77777777" w:rsidR="0071710F" w:rsidRPr="0071710F" w:rsidRDefault="0071710F" w:rsidP="0071710F">
      <w:pPr>
        <w:spacing w:after="0" w:line="360" w:lineRule="auto"/>
        <w:contextualSpacing/>
        <w:jc w:val="center"/>
        <w:rPr>
          <w:rFonts w:eastAsiaTheme="majorEastAsia" w:cstheme="majorBidi"/>
          <w:spacing w:val="-10"/>
          <w:kern w:val="28"/>
          <w:szCs w:val="24"/>
        </w:rPr>
      </w:pPr>
    </w:p>
    <w:p w14:paraId="48B4D438" w14:textId="77777777" w:rsidR="0071710F" w:rsidRPr="0071710F" w:rsidRDefault="0071710F" w:rsidP="0071710F">
      <w:pPr>
        <w:spacing w:after="0" w:line="360" w:lineRule="auto"/>
        <w:contextualSpacing/>
        <w:jc w:val="center"/>
        <w:rPr>
          <w:rFonts w:eastAsiaTheme="majorEastAsia" w:cstheme="majorBidi"/>
          <w:spacing w:val="-10"/>
          <w:kern w:val="28"/>
          <w:szCs w:val="24"/>
        </w:rPr>
      </w:pPr>
      <w:r w:rsidRPr="0071710F">
        <w:rPr>
          <w:rFonts w:eastAsiaTheme="majorEastAsia" w:cstheme="majorBidi"/>
          <w:spacing w:val="-10"/>
          <w:kern w:val="28"/>
          <w:szCs w:val="24"/>
        </w:rPr>
        <w:t>Matara, Sri Lanka</w:t>
      </w:r>
    </w:p>
    <w:p w14:paraId="5C3E5669" w14:textId="77777777" w:rsidR="0071710F" w:rsidRPr="0071710F" w:rsidRDefault="0071710F" w:rsidP="0071710F">
      <w:pPr>
        <w:spacing w:after="0" w:line="360" w:lineRule="auto"/>
        <w:contextualSpacing/>
        <w:jc w:val="center"/>
        <w:rPr>
          <w:rFonts w:eastAsiaTheme="majorEastAsia" w:cstheme="majorBidi"/>
          <w:spacing w:val="-10"/>
          <w:kern w:val="28"/>
          <w:szCs w:val="24"/>
        </w:rPr>
      </w:pPr>
      <w:r w:rsidRPr="0071710F">
        <w:rPr>
          <w:rFonts w:eastAsiaTheme="majorEastAsia" w:cstheme="majorBidi"/>
          <w:spacing w:val="-10"/>
          <w:kern w:val="28"/>
          <w:szCs w:val="24"/>
        </w:rPr>
        <w:t>August, 2021</w:t>
      </w:r>
    </w:p>
    <w:p w14:paraId="5E85F3D4" w14:textId="77777777" w:rsidR="0071710F" w:rsidRPr="0071710F" w:rsidRDefault="00B13DD9" w:rsidP="0071710F">
      <w:pPr>
        <w:jc w:val="center"/>
        <w:rPr>
          <w:rFonts w:eastAsiaTheme="majorEastAsia" w:cstheme="majorBidi"/>
          <w:spacing w:val="-10"/>
          <w:kern w:val="28"/>
          <w:szCs w:val="24"/>
        </w:rPr>
      </w:pPr>
      <w:r>
        <w:rPr>
          <w:rFonts w:eastAsiaTheme="majorEastAsia" w:cstheme="majorBidi"/>
          <w:noProof/>
          <w:spacing w:val="-10"/>
          <w:kern w:val="28"/>
          <w:szCs w:val="24"/>
          <w:lang w:val="en-GB" w:eastAsia="en-GB"/>
        </w:rPr>
        <mc:AlternateContent>
          <mc:Choice Requires="wps">
            <w:drawing>
              <wp:anchor distT="0" distB="0" distL="114300" distR="114300" simplePos="0" relativeHeight="251672576" behindDoc="0" locked="0" layoutInCell="1" allowOverlap="1" wp14:anchorId="12B083AF" wp14:editId="18B89EA7">
                <wp:simplePos x="0" y="0"/>
                <wp:positionH relativeFrom="column">
                  <wp:posOffset>2657475</wp:posOffset>
                </wp:positionH>
                <wp:positionV relativeFrom="paragraph">
                  <wp:posOffset>438785</wp:posOffset>
                </wp:positionV>
                <wp:extent cx="228600" cy="18097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22860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18A2D74A" id="Rectangle 45" o:spid="_x0000_s1026" style="position:absolute;margin-left:209.25pt;margin-top:34.55pt;width:18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" fillcolor="white [3212]" strokecolor="white [3212]" strokeweight="1pt"/>
            </w:pict>
          </mc:Fallback>
        </mc:AlternateContent>
      </w:r>
    </w:p>
    <w:p w14:paraId="53E7E541" w14:textId="77777777" w:rsidR="0071710F" w:rsidRPr="0071710F" w:rsidRDefault="0071710F" w:rsidP="0071710F">
      <w:pPr>
        <w:jc w:val="center"/>
        <w:rPr>
          <w:b/>
          <w:bCs/>
          <w:sz w:val="32"/>
          <w:szCs w:val="38"/>
        </w:rPr>
      </w:pPr>
      <w:r w:rsidRPr="0071710F">
        <w:rPr>
          <w:b/>
          <w:bCs/>
          <w:sz w:val="32"/>
          <w:szCs w:val="38"/>
        </w:rPr>
        <w:lastRenderedPageBreak/>
        <w:t>DECLARATION</w:t>
      </w:r>
    </w:p>
    <w:p w14:paraId="0252D545" w14:textId="77777777" w:rsidR="0071710F" w:rsidRPr="0071710F" w:rsidRDefault="0071710F" w:rsidP="0071710F">
      <w:pPr>
        <w:spacing w:line="360" w:lineRule="auto"/>
        <w:jc w:val="both"/>
        <w:rPr>
          <w:b/>
          <w:bCs/>
          <w:sz w:val="44"/>
          <w:szCs w:val="44"/>
        </w:rPr>
      </w:pPr>
    </w:p>
    <w:p w14:paraId="3ECC65B3" w14:textId="77777777" w:rsidR="0071710F" w:rsidRPr="0071710F" w:rsidRDefault="0071710F" w:rsidP="0071710F">
      <w:pPr>
        <w:spacing w:line="360" w:lineRule="auto"/>
        <w:ind w:firstLine="720"/>
        <w:jc w:val="both"/>
      </w:pPr>
      <w:r w:rsidRPr="0071710F">
        <w:t>I certify that this thesis does not incorporate, without acknowledgement, any material previously submitted for a degree or a diploma in any university or institute to the best of my knowledge and does not contain any material previously published, written or communicated by another person except, where due credit is made in the text.</w:t>
      </w:r>
    </w:p>
    <w:p w14:paraId="42664F42" w14:textId="77777777" w:rsidR="0071710F" w:rsidRPr="0071710F" w:rsidRDefault="0071710F" w:rsidP="0071710F">
      <w:pPr>
        <w:jc w:val="both"/>
      </w:pPr>
    </w:p>
    <w:p w14:paraId="69FB6F8A" w14:textId="77777777" w:rsidR="0071710F" w:rsidRPr="0071710F" w:rsidRDefault="0071710F" w:rsidP="0071710F">
      <w:pPr>
        <w:jc w:val="both"/>
      </w:pPr>
    </w:p>
    <w:p w14:paraId="6DF2F5CB" w14:textId="77777777" w:rsidR="0071710F" w:rsidRPr="0071710F" w:rsidRDefault="0071710F" w:rsidP="0071710F">
      <w:pPr>
        <w:jc w:val="both"/>
      </w:pPr>
    </w:p>
    <w:p w14:paraId="1CCC65D5" w14:textId="77777777" w:rsidR="0071710F" w:rsidRPr="0071710F" w:rsidRDefault="0071710F" w:rsidP="0071710F">
      <w:pPr>
        <w:jc w:val="both"/>
      </w:pPr>
      <w:r w:rsidRPr="0071710F">
        <w:t xml:space="preserve"> </w:t>
      </w:r>
    </w:p>
    <w:p w14:paraId="686B643C" w14:textId="77777777" w:rsidR="0071710F" w:rsidRPr="0071710F" w:rsidRDefault="0071710F" w:rsidP="0071710F">
      <w:pPr>
        <w:jc w:val="both"/>
      </w:pPr>
      <w:r w:rsidRPr="0071710F">
        <w:t>…………………………….......</w:t>
      </w:r>
      <w:r>
        <w:t>.....</w:t>
      </w:r>
      <w:r w:rsidRPr="0071710F">
        <w:t xml:space="preserve"> </w:t>
      </w:r>
      <w:r w:rsidRPr="0071710F">
        <w:tab/>
      </w:r>
      <w:r w:rsidRPr="0071710F">
        <w:tab/>
      </w:r>
      <w:r w:rsidRPr="0071710F">
        <w:tab/>
      </w:r>
      <w:r w:rsidRPr="0071710F">
        <w:tab/>
      </w:r>
      <w:r>
        <w:t>.……………………………...</w:t>
      </w:r>
    </w:p>
    <w:p w14:paraId="7AF1330D" w14:textId="77777777" w:rsidR="0071710F" w:rsidRPr="0071710F" w:rsidRDefault="0071710F" w:rsidP="0071710F">
      <w:pPr>
        <w:jc w:val="both"/>
      </w:pPr>
      <w:r w:rsidRPr="0071710F">
        <w:t xml:space="preserve">Date </w:t>
      </w:r>
      <w:r w:rsidRPr="0071710F">
        <w:tab/>
      </w:r>
      <w:r w:rsidRPr="0071710F">
        <w:tab/>
      </w:r>
      <w:r w:rsidRPr="0071710F">
        <w:tab/>
      </w:r>
      <w:r w:rsidRPr="0071710F">
        <w:tab/>
      </w:r>
      <w:r w:rsidRPr="0071710F">
        <w:tab/>
      </w:r>
      <w:r w:rsidRPr="0071710F">
        <w:tab/>
      </w:r>
      <w:r w:rsidRPr="0071710F">
        <w:tab/>
      </w:r>
      <w:r w:rsidRPr="0071710F">
        <w:tab/>
        <w:t>Signature of the Student</w:t>
      </w:r>
    </w:p>
    <w:p w14:paraId="12407116" w14:textId="77777777" w:rsidR="0071710F" w:rsidRPr="0071710F" w:rsidRDefault="0071710F" w:rsidP="0071710F">
      <w:pPr>
        <w:ind w:left="5040" w:firstLine="720"/>
        <w:jc w:val="both"/>
      </w:pPr>
      <w:r w:rsidRPr="0071710F">
        <w:t>T. B. N. Peiris</w:t>
      </w:r>
    </w:p>
    <w:p w14:paraId="4D3F1A1B" w14:textId="77777777" w:rsidR="0071710F" w:rsidRPr="0071710F" w:rsidRDefault="0071710F" w:rsidP="0071710F">
      <w:pPr>
        <w:ind w:left="5040" w:firstLine="720"/>
        <w:jc w:val="both"/>
      </w:pPr>
      <w:r w:rsidRPr="0071710F">
        <w:t xml:space="preserve">SC/2015/9271 </w:t>
      </w:r>
    </w:p>
    <w:p w14:paraId="08D951BB" w14:textId="77777777" w:rsidR="0071710F" w:rsidRPr="0071710F" w:rsidRDefault="0071710F" w:rsidP="0071710F">
      <w:pPr>
        <w:ind w:left="5760" w:firstLine="720"/>
        <w:jc w:val="both"/>
      </w:pPr>
    </w:p>
    <w:p w14:paraId="14213732" w14:textId="77777777" w:rsidR="0071710F" w:rsidRPr="0071710F" w:rsidRDefault="0071710F" w:rsidP="0071710F">
      <w:pPr>
        <w:ind w:left="5760" w:firstLine="720"/>
        <w:jc w:val="both"/>
      </w:pPr>
    </w:p>
    <w:p w14:paraId="594F3ED9" w14:textId="77777777" w:rsidR="0071710F" w:rsidRPr="0071710F" w:rsidRDefault="0071710F" w:rsidP="0071710F">
      <w:pPr>
        <w:ind w:left="5760" w:firstLine="720"/>
        <w:jc w:val="both"/>
      </w:pPr>
    </w:p>
    <w:p w14:paraId="502AE1D3" w14:textId="77777777" w:rsidR="0071710F" w:rsidRPr="0071710F" w:rsidRDefault="0071710F" w:rsidP="0071710F">
      <w:pPr>
        <w:ind w:left="5760" w:firstLine="720"/>
        <w:jc w:val="both"/>
      </w:pPr>
    </w:p>
    <w:p w14:paraId="18263113" w14:textId="77777777" w:rsidR="0071710F" w:rsidRPr="0071710F" w:rsidRDefault="0071710F" w:rsidP="0071710F">
      <w:pPr>
        <w:jc w:val="both"/>
      </w:pPr>
    </w:p>
    <w:p w14:paraId="0C355C14" w14:textId="77777777" w:rsidR="0071710F" w:rsidRPr="0071710F" w:rsidRDefault="0071710F" w:rsidP="0071710F">
      <w:pPr>
        <w:jc w:val="both"/>
      </w:pPr>
      <w:r>
        <w:t>…………………………….............</w:t>
      </w:r>
      <w:r w:rsidRPr="0071710F">
        <w:t xml:space="preserve">                                   </w:t>
      </w:r>
      <w:r>
        <w:t>…………………………………</w:t>
      </w:r>
    </w:p>
    <w:p w14:paraId="761A2B40" w14:textId="77777777" w:rsidR="0071710F" w:rsidRPr="0071710F" w:rsidRDefault="0071710F" w:rsidP="0071710F">
      <w:r w:rsidRPr="0071710F">
        <w:t>Dr. J. S. Hewage</w:t>
      </w:r>
      <w:r w:rsidRPr="0071710F">
        <w:tab/>
      </w:r>
      <w:r w:rsidRPr="0071710F">
        <w:tab/>
      </w:r>
      <w:r w:rsidRPr="0071710F">
        <w:tab/>
      </w:r>
      <w:r w:rsidRPr="0071710F">
        <w:tab/>
      </w:r>
      <w:r w:rsidRPr="0071710F">
        <w:tab/>
      </w:r>
      <w:r w:rsidRPr="0071710F">
        <w:tab/>
        <w:t>Dr. A.S. Ranaweera</w:t>
      </w:r>
    </w:p>
    <w:p w14:paraId="64FA3B19" w14:textId="77777777" w:rsidR="0071710F" w:rsidRPr="0071710F" w:rsidRDefault="0071710F" w:rsidP="0071710F">
      <w:r w:rsidRPr="0071710F">
        <w:t xml:space="preserve">Supervisor,                                                                </w:t>
      </w:r>
      <w:r w:rsidRPr="0071710F">
        <w:tab/>
        <w:t xml:space="preserve"> </w:t>
      </w:r>
      <w:r w:rsidRPr="0071710F">
        <w:tab/>
        <w:t>Co Supervisor,</w:t>
      </w:r>
    </w:p>
    <w:p w14:paraId="6EBA09DE" w14:textId="77777777" w:rsidR="0071710F" w:rsidRPr="0071710F" w:rsidRDefault="0071710F" w:rsidP="0071710F">
      <w:r w:rsidRPr="0071710F">
        <w:t>Senior Lecturer</w:t>
      </w:r>
      <w:r w:rsidRPr="0071710F">
        <w:tab/>
      </w:r>
      <w:r w:rsidRPr="0071710F">
        <w:tab/>
      </w:r>
      <w:r w:rsidRPr="0071710F">
        <w:tab/>
      </w:r>
      <w:r w:rsidRPr="0071710F">
        <w:tab/>
      </w:r>
      <w:r w:rsidRPr="0071710F">
        <w:tab/>
        <w:t xml:space="preserve">  </w:t>
      </w:r>
      <w:r w:rsidRPr="0071710F">
        <w:tab/>
        <w:t>Senior lecturer,</w:t>
      </w:r>
    </w:p>
    <w:p w14:paraId="7219770A" w14:textId="77777777" w:rsidR="0071710F" w:rsidRPr="0071710F" w:rsidRDefault="0071710F" w:rsidP="0071710F">
      <w:r w:rsidRPr="0071710F">
        <w:t xml:space="preserve">Department of Chemistry    </w:t>
      </w:r>
      <w:r w:rsidRPr="0071710F">
        <w:tab/>
      </w:r>
      <w:r w:rsidRPr="0071710F">
        <w:tab/>
      </w:r>
      <w:r w:rsidRPr="0071710F">
        <w:tab/>
      </w:r>
      <w:r w:rsidRPr="0071710F">
        <w:tab/>
      </w:r>
      <w:r w:rsidRPr="0071710F">
        <w:tab/>
        <w:t>Department of chemistry</w:t>
      </w:r>
    </w:p>
    <w:p w14:paraId="55F8C254" w14:textId="77777777" w:rsidR="0071710F" w:rsidRPr="0071710F" w:rsidRDefault="0071710F" w:rsidP="0071710F">
      <w:r w:rsidRPr="0071710F">
        <w:t>University of Ruhuna</w:t>
      </w:r>
      <w:r w:rsidRPr="0071710F">
        <w:tab/>
      </w:r>
      <w:r w:rsidRPr="0071710F">
        <w:tab/>
      </w:r>
      <w:r w:rsidRPr="0071710F">
        <w:tab/>
      </w:r>
      <w:r w:rsidRPr="0071710F">
        <w:tab/>
      </w:r>
      <w:r w:rsidRPr="0071710F">
        <w:tab/>
      </w:r>
      <w:r w:rsidRPr="0071710F">
        <w:tab/>
        <w:t xml:space="preserve">University of Ruhuna, </w:t>
      </w:r>
    </w:p>
    <w:p w14:paraId="4343E88E" w14:textId="77777777" w:rsidR="0071710F" w:rsidRPr="0071710F" w:rsidRDefault="0071710F" w:rsidP="0071710F">
      <w:r w:rsidRPr="0071710F">
        <w:t>Matara,</w:t>
      </w:r>
      <w:r w:rsidRPr="0071710F">
        <w:tab/>
      </w:r>
      <w:r w:rsidRPr="0071710F">
        <w:tab/>
      </w:r>
      <w:r w:rsidRPr="0071710F">
        <w:tab/>
      </w:r>
      <w:r w:rsidRPr="0071710F">
        <w:tab/>
      </w:r>
      <w:r w:rsidRPr="0071710F">
        <w:tab/>
      </w:r>
      <w:r w:rsidRPr="0071710F">
        <w:tab/>
      </w:r>
      <w:r w:rsidRPr="0071710F">
        <w:tab/>
        <w:t>Matara</w:t>
      </w:r>
    </w:p>
    <w:p w14:paraId="1F3D79D6" w14:textId="77777777" w:rsidR="0071710F" w:rsidRPr="0071710F" w:rsidRDefault="00F805B0" w:rsidP="0071710F">
      <w:r>
        <w:rPr>
          <w:noProof/>
          <w:lang w:val="en-GB" w:eastAsia="en-GB"/>
        </w:rPr>
        <mc:AlternateContent>
          <mc:Choice Requires="wps">
            <w:drawing>
              <wp:anchor distT="0" distB="0" distL="114300" distR="114300" simplePos="0" relativeHeight="251670528" behindDoc="0" locked="0" layoutInCell="1" allowOverlap="1" wp14:anchorId="7DAB38D9" wp14:editId="2CB0DA78">
                <wp:simplePos x="0" y="0"/>
                <wp:positionH relativeFrom="column">
                  <wp:posOffset>2628900</wp:posOffset>
                </wp:positionH>
                <wp:positionV relativeFrom="paragraph">
                  <wp:posOffset>439420</wp:posOffset>
                </wp:positionV>
                <wp:extent cx="238125" cy="161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238125" cy="161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4F7FDF86" id="Rectangle 34" o:spid="_x0000_s1026" style="position:absolute;margin-left:207pt;margin-top:34.6pt;width:18.75pt;height:12.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" fillcolor="white [3212]" strokecolor="white [3212]" strokeweight="1pt"/>
            </w:pict>
          </mc:Fallback>
        </mc:AlternateContent>
      </w:r>
      <w:r w:rsidR="0071710F" w:rsidRPr="0071710F">
        <w:t xml:space="preserve">Sri Lanka.  </w:t>
      </w:r>
      <w:r w:rsidR="0071710F" w:rsidRPr="0071710F">
        <w:tab/>
      </w:r>
      <w:r w:rsidR="0071710F" w:rsidRPr="0071710F">
        <w:tab/>
      </w:r>
      <w:r w:rsidR="0071710F" w:rsidRPr="0071710F">
        <w:tab/>
      </w:r>
      <w:r w:rsidR="0071710F" w:rsidRPr="0071710F">
        <w:tab/>
      </w:r>
      <w:r w:rsidR="0071710F" w:rsidRPr="0071710F">
        <w:tab/>
      </w:r>
      <w:r w:rsidR="0071710F" w:rsidRPr="0071710F">
        <w:tab/>
      </w:r>
      <w:r w:rsidR="0071710F" w:rsidRPr="0071710F">
        <w:tab/>
        <w:t>Sri Lanka.</w:t>
      </w:r>
    </w:p>
    <w:p w14:paraId="1477CFF3" w14:textId="77777777" w:rsidR="0071710F" w:rsidRPr="0071710F" w:rsidRDefault="0071710F" w:rsidP="0071710F">
      <w:pPr>
        <w:jc w:val="center"/>
      </w:pPr>
      <w:r w:rsidRPr="0071710F">
        <w:rPr>
          <w:b/>
          <w:bCs/>
          <w:sz w:val="32"/>
          <w:szCs w:val="38"/>
        </w:rPr>
        <w:lastRenderedPageBreak/>
        <w:t>ABSTRACT</w:t>
      </w:r>
    </w:p>
    <w:p w14:paraId="53716283" w14:textId="77777777" w:rsidR="0071710F" w:rsidRPr="0071710F" w:rsidRDefault="0071710F" w:rsidP="0071710F">
      <w:pPr>
        <w:spacing w:line="360" w:lineRule="auto"/>
        <w:jc w:val="both"/>
        <w:rPr>
          <w:rFonts w:cs="Times New Roman"/>
          <w:szCs w:val="24"/>
        </w:rPr>
      </w:pPr>
      <w:r w:rsidRPr="0071710F">
        <w:rPr>
          <w:rFonts w:cs="Times New Roman"/>
          <w:szCs w:val="24"/>
        </w:rPr>
        <w:t>The disposal of waste tires is one of the crucial environmental issues in the world and pyrolysis has identified as a sustainable solution to minimize the accumulation of waste tires on earth. The waste tire pyrolysis process produces three main products: pyrolytic oil, gas and, char. Pyrolytic oil and gas can be used in a variety of applications, including chemical feedstocks and high-energy fuels. Low-quality pyrolysis char has a low economic value and the disposal of solid char is problematic.  Upgrading pyrolytic char to the form of carbon black might have various applications giving an economic value to the waste. In the current study, three different adsorbents: untreated, demineralized and activated tire pyrolytic char were prepared and evaluated their waste water-dye color removing capability. The pyrolytic char was demineralized by using HCl and NaOH. It activated by impregnating</w:t>
      </w:r>
      <w:r w:rsidR="00F44AEF">
        <w:rPr>
          <w:rFonts w:cs="Times New Roman"/>
          <w:szCs w:val="24"/>
        </w:rPr>
        <w:t xml:space="preserve"> KOH onto tire pyrolytic char. </w:t>
      </w:r>
      <w:r w:rsidRPr="0071710F">
        <w:rPr>
          <w:rFonts w:cs="Times New Roman"/>
          <w:szCs w:val="24"/>
        </w:rPr>
        <w:t>All adsorbents were characterized by elemental analysis, thermogravimetric analysis (TGA), X-ray diffraction (XRD) and scanning electron microscopy(SEM) to determine the chemical, thermal and surface characteristics. Methylene blue (MB) was dissolved in water to simulate the colored waste water dye. The effect of process parameters such as adsorbent dosage, contact time, pH and temperature on the adsorption of methylene blue dye by tire pyrolytic char. demineralized tire char and activated tire char were investigated and compared with the values of commercially available carbon black (N330).</w:t>
      </w:r>
      <w:r w:rsidR="00B13DD9">
        <w:rPr>
          <w:rFonts w:cs="Times New Roman"/>
          <w:szCs w:val="24"/>
        </w:rPr>
        <w:t xml:space="preserve"> </w:t>
      </w:r>
      <w:r w:rsidR="00FA62E2" w:rsidRPr="0071710F">
        <w:rPr>
          <w:rFonts w:cs="Times New Roman"/>
          <w:szCs w:val="24"/>
        </w:rPr>
        <w:t>Desorption studies were carried out with dye-adsorbed demineralized tire char and it was found that demineralized tire char has the potential to be re</w:t>
      </w:r>
      <w:r w:rsidR="00F44AEF">
        <w:rPr>
          <w:rFonts w:cs="Times New Roman"/>
          <w:szCs w:val="24"/>
        </w:rPr>
        <w:t>used</w:t>
      </w:r>
      <w:r w:rsidR="00B13DD9">
        <w:rPr>
          <w:rFonts w:cs="Times New Roman"/>
          <w:szCs w:val="24"/>
        </w:rPr>
        <w:t xml:space="preserve"> more than</w:t>
      </w:r>
      <w:r w:rsidR="00F44AEF">
        <w:rPr>
          <w:rFonts w:cs="Times New Roman"/>
          <w:szCs w:val="24"/>
        </w:rPr>
        <w:t xml:space="preserve"> six times. </w:t>
      </w:r>
      <w:r w:rsidRPr="0071710F">
        <w:rPr>
          <w:rFonts w:cs="Times New Roman"/>
          <w:szCs w:val="24"/>
        </w:rPr>
        <w:t>Langmuir isotherm model was the best fit for the experimental equilibrium results for demineralized tire char and activated tire char while the Frendlich isotherm was the best fit for the equilibrium data for tire pyrolytic char and commercial carbon black.</w:t>
      </w:r>
      <w:r w:rsidR="00FA62E2">
        <w:rPr>
          <w:rFonts w:cs="Times New Roman"/>
          <w:szCs w:val="24"/>
        </w:rPr>
        <w:t xml:space="preserve"> Activated char has </w:t>
      </w:r>
      <w:r w:rsidR="00F44AEF">
        <w:rPr>
          <w:rFonts w:cs="Times New Roman"/>
          <w:szCs w:val="24"/>
        </w:rPr>
        <w:t xml:space="preserve">a greater adsorption capacity of 133.33 mg/g comparable to the values of demineralized char and commercial carbon black (N330) which have 46.51 mg/g and 7.10 mg/g </w:t>
      </w:r>
      <w:r w:rsidR="00274B11">
        <w:rPr>
          <w:rFonts w:cs="Times New Roman"/>
          <w:szCs w:val="24"/>
        </w:rPr>
        <w:t>respectively. Therefore</w:t>
      </w:r>
      <w:r w:rsidR="00F44AEF">
        <w:rPr>
          <w:rFonts w:cs="Times New Roman"/>
          <w:szCs w:val="24"/>
        </w:rPr>
        <w:t>, t</w:t>
      </w:r>
      <w:r w:rsidRPr="0071710F">
        <w:rPr>
          <w:rFonts w:cs="Times New Roman"/>
          <w:szCs w:val="24"/>
        </w:rPr>
        <w:t>he maximum adsorption capacities of the adsorbents were in the order: activated tire char</w:t>
      </w:r>
      <m:oMath>
        <m:r>
          <w:rPr>
            <w:rFonts w:ascii="Cambria Math" w:hAnsi="Cambria Math" w:cs="Times New Roman"/>
            <w:szCs w:val="24"/>
          </w:rPr>
          <m:t>&gt;</m:t>
        </m:r>
      </m:oMath>
      <w:r w:rsidRPr="0071710F">
        <w:rPr>
          <w:rFonts w:cs="Times New Roman"/>
          <w:szCs w:val="24"/>
        </w:rPr>
        <w:t>demineralized tire char</w:t>
      </w:r>
      <m:oMath>
        <m:r>
          <w:rPr>
            <w:rFonts w:ascii="Cambria Math" w:hAnsi="Cambria Math" w:cs="Times New Roman"/>
            <w:szCs w:val="24"/>
          </w:rPr>
          <m:t>&gt;</m:t>
        </m:r>
      </m:oMath>
      <w:r w:rsidRPr="0071710F">
        <w:rPr>
          <w:rFonts w:cs="Times New Roman"/>
          <w:szCs w:val="24"/>
        </w:rPr>
        <w:t>commercial carbon black (N330)</w:t>
      </w:r>
      <m:oMath>
        <m:r>
          <w:rPr>
            <w:rFonts w:ascii="Cambria Math" w:hAnsi="Cambria Math" w:cs="Times New Roman"/>
            <w:szCs w:val="24"/>
          </w:rPr>
          <m:t>&gt;</m:t>
        </m:r>
      </m:oMath>
      <w:r w:rsidRPr="0071710F">
        <w:rPr>
          <w:rFonts w:cs="Times New Roman"/>
          <w:szCs w:val="24"/>
        </w:rPr>
        <w:t xml:space="preserve"> tire pyrolytic char.</w:t>
      </w:r>
    </w:p>
    <w:p w14:paraId="3FDD0F23" w14:textId="77777777" w:rsidR="007B0102" w:rsidRDefault="00B13DD9" w:rsidP="008E75D0">
      <w:pPr>
        <w:spacing w:line="360" w:lineRule="auto"/>
        <w:jc w:val="both"/>
        <w:rPr>
          <w:rFonts w:cs="Times New Roman"/>
          <w:szCs w:val="24"/>
        </w:rPr>
        <w:sectPr w:rsidR="007B0102" w:rsidSect="001D16D7">
          <w:footerReference w:type="default" r:id="rId8"/>
          <w:pgSz w:w="12240" w:h="15840"/>
          <w:pgMar w:top="1440" w:right="1440" w:bottom="1440" w:left="2160" w:header="720" w:footer="720" w:gutter="0"/>
          <w:cols w:space="720"/>
          <w:docGrid w:linePitch="360"/>
        </w:sectPr>
      </w:pPr>
      <w:r>
        <w:rPr>
          <w:rFonts w:cs="Times New Roman"/>
          <w:noProof/>
          <w:szCs w:val="24"/>
          <w:lang w:val="en-GB" w:eastAsia="en-GB"/>
        </w:rPr>
        <mc:AlternateContent>
          <mc:Choice Requires="wps">
            <w:drawing>
              <wp:anchor distT="0" distB="0" distL="114300" distR="114300" simplePos="0" relativeHeight="251671552" behindDoc="0" locked="0" layoutInCell="1" allowOverlap="1" wp14:anchorId="17BA0064" wp14:editId="55ADCB27">
                <wp:simplePos x="0" y="0"/>
                <wp:positionH relativeFrom="column">
                  <wp:posOffset>2581275</wp:posOffset>
                </wp:positionH>
                <wp:positionV relativeFrom="paragraph">
                  <wp:posOffset>790575</wp:posOffset>
                </wp:positionV>
                <wp:extent cx="285750" cy="18097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2857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48093261" id="Rectangle 44" o:spid="_x0000_s1026" style="position:absolute;margin-left:203.25pt;margin-top:62.25pt;width:22.5pt;height:14.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" fillcolor="white [3212]" strokecolor="white [3212]" strokeweight="1pt"/>
            </w:pict>
          </mc:Fallback>
        </mc:AlternateContent>
      </w:r>
      <w:r w:rsidR="008E75D0">
        <w:rPr>
          <w:rFonts w:cs="Times New Roman"/>
          <w:szCs w:val="24"/>
        </w:rPr>
        <w:t>Key words: Pyrolysis, T</w:t>
      </w:r>
      <w:r w:rsidR="0071710F" w:rsidRPr="0071710F">
        <w:rPr>
          <w:rFonts w:cs="Times New Roman"/>
          <w:szCs w:val="24"/>
        </w:rPr>
        <w:t>ire pyrolytic char, Demineralization, Activation, Adsorbent, Methylene blue, Desorption</w:t>
      </w:r>
    </w:p>
    <w:p w14:paraId="1E9A7980" w14:textId="77777777" w:rsidR="0071710F" w:rsidRPr="0071710F" w:rsidRDefault="0071710F" w:rsidP="0071710F">
      <w:pPr>
        <w:spacing w:line="360" w:lineRule="auto"/>
        <w:jc w:val="both"/>
        <w:rPr>
          <w:rFonts w:cs="Times New Roman"/>
          <w:szCs w:val="24"/>
        </w:rPr>
      </w:pPr>
    </w:p>
    <w:p w14:paraId="2733D76D" w14:textId="77777777" w:rsidR="0071710F" w:rsidRPr="0071710F" w:rsidRDefault="0071710F" w:rsidP="0071710F"/>
    <w:p w14:paraId="0ADC45B8" w14:textId="77777777" w:rsidR="00983971" w:rsidRDefault="00983971" w:rsidP="00201CF2">
      <w:pPr>
        <w:rPr>
          <w:b/>
          <w:bCs/>
          <w:sz w:val="32"/>
          <w:szCs w:val="38"/>
        </w:rPr>
        <w:sectPr w:rsidR="00983971" w:rsidSect="007B0102">
          <w:pgSz w:w="12240" w:h="15840"/>
          <w:pgMar w:top="1440" w:right="1440" w:bottom="1440" w:left="2160" w:header="720" w:footer="720" w:gutter="0"/>
          <w:pgNumType w:fmt="lowerRoman" w:start="1"/>
          <w:cols w:space="720"/>
          <w:docGrid w:linePitch="360"/>
        </w:sectPr>
      </w:pPr>
    </w:p>
    <w:p w14:paraId="3F6B6482" w14:textId="77777777" w:rsidR="00910B96" w:rsidRDefault="00910B96" w:rsidP="00201CF2">
      <w:pPr>
        <w:rPr>
          <w:b/>
          <w:bCs/>
          <w:sz w:val="32"/>
          <w:szCs w:val="38"/>
        </w:rPr>
        <w:sectPr w:rsidR="00910B96" w:rsidSect="00983971">
          <w:type w:val="continuous"/>
          <w:pgSz w:w="12240" w:h="15840"/>
          <w:pgMar w:top="1440" w:right="1440" w:bottom="1440" w:left="2160" w:header="720" w:footer="720" w:gutter="0"/>
          <w:cols w:space="720"/>
          <w:docGrid w:linePitch="360"/>
        </w:sectPr>
      </w:pPr>
    </w:p>
    <w:p w14:paraId="15FB9FB4" w14:textId="77777777" w:rsidR="0071710F" w:rsidRPr="0071710F" w:rsidRDefault="0071710F" w:rsidP="00201CF2">
      <w:pPr>
        <w:jc w:val="center"/>
        <w:rPr>
          <w:b/>
          <w:bCs/>
          <w:sz w:val="32"/>
          <w:szCs w:val="38"/>
        </w:rPr>
      </w:pPr>
      <w:r w:rsidRPr="0071710F">
        <w:rPr>
          <w:b/>
          <w:bCs/>
          <w:sz w:val="32"/>
          <w:szCs w:val="38"/>
        </w:rPr>
        <w:t>ACKNOWLEDGEMENT</w:t>
      </w:r>
    </w:p>
    <w:p w14:paraId="712A7303" w14:textId="77777777" w:rsidR="0071710F" w:rsidRPr="0071710F" w:rsidRDefault="0071710F" w:rsidP="0071710F">
      <w:pPr>
        <w:jc w:val="center"/>
        <w:rPr>
          <w:b/>
          <w:bCs/>
          <w:sz w:val="44"/>
          <w:szCs w:val="44"/>
        </w:rPr>
      </w:pPr>
    </w:p>
    <w:p w14:paraId="048B23E4" w14:textId="77777777" w:rsidR="0071710F" w:rsidRPr="0071710F" w:rsidRDefault="0071710F" w:rsidP="0071710F">
      <w:pPr>
        <w:spacing w:line="360" w:lineRule="auto"/>
        <w:ind w:firstLine="720"/>
        <w:jc w:val="both"/>
      </w:pPr>
      <w:r w:rsidRPr="0071710F">
        <w:t>First and foremost, I would like to express my ut</w:t>
      </w:r>
      <w:r w:rsidR="008F43E9">
        <w:t>most gratitude to my supervisor</w:t>
      </w:r>
      <w:r w:rsidRPr="0071710F">
        <w:t xml:space="preserve"> Dr. Jeewantha S. Hewage and</w:t>
      </w:r>
      <w:r w:rsidR="008F43E9">
        <w:t xml:space="preserve"> co supervisor</w:t>
      </w:r>
      <w:r w:rsidRPr="0071710F">
        <w:t xml:space="preserve"> Dr. Samantha Ranaweera of Department of Chemistry, Faculty of Science, University of Ruhuna whose guidance and dedicated involvement made this work a great success. </w:t>
      </w:r>
    </w:p>
    <w:p w14:paraId="68ECA796" w14:textId="77777777" w:rsidR="0071710F" w:rsidRDefault="0071710F" w:rsidP="0071710F">
      <w:pPr>
        <w:spacing w:line="360" w:lineRule="auto"/>
        <w:jc w:val="both"/>
      </w:pPr>
      <w:r w:rsidRPr="0071710F">
        <w:t xml:space="preserve">I also deliver my honest gratitude to Dr. G. B. C. Sanath, Head of the Department of Chemistry, Faculty of Science, University of Ruhuna for giving me this opportunity as a partial fulfillment of B.Sc. </w:t>
      </w:r>
      <w:r w:rsidR="00514EBD">
        <w:t xml:space="preserve">(Special) Degree in Chemistry. </w:t>
      </w:r>
    </w:p>
    <w:p w14:paraId="59E60373" w14:textId="77777777" w:rsidR="0071710F" w:rsidRDefault="00514EBD" w:rsidP="0071710F">
      <w:pPr>
        <w:spacing w:line="360" w:lineRule="auto"/>
        <w:jc w:val="both"/>
      </w:pPr>
      <w:r>
        <w:t>Further</w:t>
      </w:r>
      <w:r w:rsidR="0071710F">
        <w:t>, I express my gratefulness to</w:t>
      </w:r>
      <w:r w:rsidR="0071710F" w:rsidRPr="0071710F">
        <w:t xml:space="preserve"> all the academic staff members of Department of Chemistry, Faculty of Science, University of Ruhuna for their valuable support and guidance. All the non-academic staff members should also be thanked for their frequent support during my research work. Finally, I express my heartfelt gratefulness to my family members for encouraging me throughout this research work. I also thank my fellow classmates for their moral support during this period.</w:t>
      </w:r>
    </w:p>
    <w:p w14:paraId="681F4A70" w14:textId="77777777" w:rsidR="00514EBD" w:rsidRDefault="008E75D0" w:rsidP="0071710F">
      <w:pPr>
        <w:spacing w:line="360" w:lineRule="auto"/>
        <w:jc w:val="both"/>
      </w:pPr>
      <w:r>
        <w:t xml:space="preserve">Finally, the grant “AHEAD </w:t>
      </w:r>
      <w:r w:rsidR="00514EBD">
        <w:t>RIC</w:t>
      </w:r>
      <w:r>
        <w:t xml:space="preserve"> R2 No 18, Department of Chemistry, University of  </w:t>
      </w:r>
      <w:r w:rsidR="00514EBD">
        <w:t xml:space="preserve"> R</w:t>
      </w:r>
      <w:r>
        <w:t xml:space="preserve">uhuna” </w:t>
      </w:r>
      <w:r w:rsidR="00514EBD">
        <w:t xml:space="preserve"> is greatly appreciated for the financial support given throughout this </w:t>
      </w:r>
      <w:r w:rsidR="0012439F">
        <w:t>research</w:t>
      </w:r>
      <w:r w:rsidR="00514EBD">
        <w:t>.</w:t>
      </w:r>
    </w:p>
    <w:p w14:paraId="1377879A" w14:textId="77777777" w:rsidR="00514EBD" w:rsidRPr="0071710F" w:rsidRDefault="00514EBD" w:rsidP="0071710F">
      <w:pPr>
        <w:spacing w:line="360" w:lineRule="auto"/>
        <w:jc w:val="both"/>
        <w:rPr>
          <w:b/>
          <w:bCs/>
          <w:sz w:val="44"/>
          <w:szCs w:val="44"/>
        </w:rPr>
      </w:pPr>
    </w:p>
    <w:p w14:paraId="6B99DB69" w14:textId="77777777" w:rsidR="0071710F" w:rsidRPr="0071710F" w:rsidRDefault="0071710F" w:rsidP="0071710F">
      <w:pPr>
        <w:spacing w:line="360" w:lineRule="auto"/>
        <w:jc w:val="center"/>
        <w:rPr>
          <w:b/>
          <w:bCs/>
          <w:sz w:val="44"/>
          <w:szCs w:val="44"/>
        </w:rPr>
      </w:pPr>
    </w:p>
    <w:p w14:paraId="08833B64" w14:textId="77777777" w:rsidR="0071710F" w:rsidRPr="0071710F" w:rsidRDefault="0071710F" w:rsidP="0071710F">
      <w:pPr>
        <w:jc w:val="center"/>
        <w:rPr>
          <w:b/>
          <w:bCs/>
          <w:sz w:val="44"/>
          <w:szCs w:val="44"/>
        </w:rPr>
      </w:pPr>
    </w:p>
    <w:p w14:paraId="2D8A22B4" w14:textId="77777777" w:rsidR="007D7DB2" w:rsidRDefault="007D7DB2" w:rsidP="007D7DB2">
      <w:pPr>
        <w:rPr>
          <w:b/>
          <w:bCs/>
          <w:sz w:val="44"/>
          <w:szCs w:val="44"/>
        </w:rPr>
      </w:pPr>
    </w:p>
    <w:p w14:paraId="27620FC9" w14:textId="77777777" w:rsidR="0071710F" w:rsidRDefault="0071710F" w:rsidP="007D7DB2">
      <w:pPr>
        <w:jc w:val="center"/>
        <w:rPr>
          <w:b/>
          <w:bCs/>
          <w:sz w:val="32"/>
          <w:szCs w:val="38"/>
        </w:rPr>
      </w:pPr>
      <w:r w:rsidRPr="0071710F">
        <w:rPr>
          <w:b/>
          <w:bCs/>
          <w:sz w:val="32"/>
          <w:szCs w:val="38"/>
        </w:rPr>
        <w:lastRenderedPageBreak/>
        <w:t>TABLE OF CONTENT</w:t>
      </w:r>
    </w:p>
    <w:p w14:paraId="780454ED" w14:textId="77777777" w:rsidR="003F725F" w:rsidRDefault="003F725F" w:rsidP="003F725F">
      <w:pPr>
        <w:rPr>
          <w:b/>
          <w:bCs/>
          <w:sz w:val="32"/>
          <w:szCs w:val="38"/>
        </w:rPr>
      </w:pPr>
      <w:r>
        <w:rPr>
          <w:b/>
          <w:bCs/>
          <w:sz w:val="32"/>
          <w:szCs w:val="38"/>
        </w:rPr>
        <w:t>CHAPTER 01</w:t>
      </w:r>
    </w:p>
    <w:p w14:paraId="593B102B" w14:textId="77777777" w:rsidR="00144CC6" w:rsidRDefault="007D7DB2">
      <w:pPr>
        <w:pStyle w:val="TOC1"/>
        <w:tabs>
          <w:tab w:val="left" w:pos="480"/>
          <w:tab w:val="right" w:leader="dot" w:pos="8630"/>
        </w:tabs>
        <w:rPr>
          <w:rFonts w:asciiTheme="minorHAnsi" w:eastAsiaTheme="minorEastAsia" w:hAnsiTheme="minorHAnsi" w:cs="Arial Unicode MS"/>
          <w:noProof/>
          <w:sz w:val="22"/>
          <w:lang w:bidi="si-LK"/>
        </w:rPr>
      </w:pPr>
      <w:r>
        <w:rPr>
          <w:szCs w:val="24"/>
        </w:rPr>
        <w:fldChar w:fldCharType="begin"/>
      </w:r>
      <w:r>
        <w:rPr>
          <w:szCs w:val="24"/>
        </w:rPr>
        <w:instrText xml:space="preserve"> TOC \o "1-6" \h \z \u </w:instrText>
      </w:r>
      <w:r>
        <w:rPr>
          <w:szCs w:val="24"/>
        </w:rPr>
        <w:fldChar w:fldCharType="separate"/>
      </w:r>
      <w:hyperlink w:anchor="_Toc80362416" w:history="1">
        <w:r w:rsidR="00144CC6" w:rsidRPr="00C072AD">
          <w:rPr>
            <w:rStyle w:val="Hyperlink"/>
            <w:noProof/>
          </w:rPr>
          <w:t>1</w:t>
        </w:r>
        <w:r w:rsidR="00144CC6">
          <w:rPr>
            <w:rFonts w:asciiTheme="minorHAnsi" w:eastAsiaTheme="minorEastAsia" w:hAnsiTheme="minorHAnsi" w:cs="Arial Unicode MS"/>
            <w:noProof/>
            <w:sz w:val="22"/>
            <w:lang w:bidi="si-LK"/>
          </w:rPr>
          <w:tab/>
        </w:r>
        <w:r w:rsidR="00144CC6" w:rsidRPr="00C072AD">
          <w:rPr>
            <w:rStyle w:val="Hyperlink"/>
            <w:noProof/>
          </w:rPr>
          <w:t>Introduction</w:t>
        </w:r>
        <w:r w:rsidR="00144CC6">
          <w:rPr>
            <w:noProof/>
            <w:webHidden/>
          </w:rPr>
          <w:tab/>
        </w:r>
        <w:r w:rsidR="00144CC6">
          <w:rPr>
            <w:noProof/>
            <w:webHidden/>
          </w:rPr>
          <w:fldChar w:fldCharType="begin"/>
        </w:r>
        <w:r w:rsidR="00144CC6">
          <w:rPr>
            <w:noProof/>
            <w:webHidden/>
          </w:rPr>
          <w:instrText xml:space="preserve"> PAGEREF _Toc80362416 \h </w:instrText>
        </w:r>
        <w:r w:rsidR="00144CC6">
          <w:rPr>
            <w:noProof/>
            <w:webHidden/>
          </w:rPr>
        </w:r>
        <w:r w:rsidR="00144CC6">
          <w:rPr>
            <w:noProof/>
            <w:webHidden/>
          </w:rPr>
          <w:fldChar w:fldCharType="separate"/>
        </w:r>
        <w:r w:rsidR="00144CC6">
          <w:rPr>
            <w:noProof/>
            <w:webHidden/>
          </w:rPr>
          <w:t>2</w:t>
        </w:r>
        <w:r w:rsidR="00144CC6">
          <w:rPr>
            <w:noProof/>
            <w:webHidden/>
          </w:rPr>
          <w:fldChar w:fldCharType="end"/>
        </w:r>
      </w:hyperlink>
    </w:p>
    <w:p w14:paraId="49E81611"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17" w:history="1">
        <w:r w:rsidR="00144CC6" w:rsidRPr="00C072AD">
          <w:rPr>
            <w:rStyle w:val="Hyperlink"/>
            <w:noProof/>
          </w:rPr>
          <w:t>1.1</w:t>
        </w:r>
        <w:r w:rsidR="00144CC6">
          <w:rPr>
            <w:rFonts w:asciiTheme="minorHAnsi" w:eastAsiaTheme="minorEastAsia" w:hAnsiTheme="minorHAnsi" w:cs="Arial Unicode MS"/>
            <w:noProof/>
            <w:sz w:val="22"/>
            <w:lang w:bidi="si-LK"/>
          </w:rPr>
          <w:tab/>
        </w:r>
        <w:r w:rsidR="00144CC6" w:rsidRPr="00C072AD">
          <w:rPr>
            <w:rStyle w:val="Hyperlink"/>
            <w:noProof/>
          </w:rPr>
          <w:t>Waste tires and their disposal</w:t>
        </w:r>
        <w:r w:rsidR="00144CC6">
          <w:rPr>
            <w:noProof/>
            <w:webHidden/>
          </w:rPr>
          <w:tab/>
        </w:r>
        <w:r w:rsidR="00144CC6">
          <w:rPr>
            <w:noProof/>
            <w:webHidden/>
          </w:rPr>
          <w:fldChar w:fldCharType="begin"/>
        </w:r>
        <w:r w:rsidR="00144CC6">
          <w:rPr>
            <w:noProof/>
            <w:webHidden/>
          </w:rPr>
          <w:instrText xml:space="preserve"> PAGEREF _Toc80362417 \h </w:instrText>
        </w:r>
        <w:r w:rsidR="00144CC6">
          <w:rPr>
            <w:noProof/>
            <w:webHidden/>
          </w:rPr>
        </w:r>
        <w:r w:rsidR="00144CC6">
          <w:rPr>
            <w:noProof/>
            <w:webHidden/>
          </w:rPr>
          <w:fldChar w:fldCharType="separate"/>
        </w:r>
        <w:r w:rsidR="00144CC6">
          <w:rPr>
            <w:noProof/>
            <w:webHidden/>
          </w:rPr>
          <w:t>2</w:t>
        </w:r>
        <w:r w:rsidR="00144CC6">
          <w:rPr>
            <w:noProof/>
            <w:webHidden/>
          </w:rPr>
          <w:fldChar w:fldCharType="end"/>
        </w:r>
      </w:hyperlink>
    </w:p>
    <w:p w14:paraId="67A358D9"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18" w:history="1">
        <w:r w:rsidR="00144CC6" w:rsidRPr="00C072AD">
          <w:rPr>
            <w:rStyle w:val="Hyperlink"/>
            <w:noProof/>
          </w:rPr>
          <w:t>1.2</w:t>
        </w:r>
        <w:r w:rsidR="00144CC6">
          <w:rPr>
            <w:rFonts w:asciiTheme="minorHAnsi" w:eastAsiaTheme="minorEastAsia" w:hAnsiTheme="minorHAnsi" w:cs="Arial Unicode MS"/>
            <w:noProof/>
            <w:sz w:val="22"/>
            <w:lang w:bidi="si-LK"/>
          </w:rPr>
          <w:tab/>
        </w:r>
        <w:r w:rsidR="00144CC6" w:rsidRPr="00C072AD">
          <w:rPr>
            <w:rStyle w:val="Hyperlink"/>
            <w:noProof/>
          </w:rPr>
          <w:t>Tire pyrolysis</w:t>
        </w:r>
        <w:r w:rsidR="00144CC6">
          <w:rPr>
            <w:noProof/>
            <w:webHidden/>
          </w:rPr>
          <w:tab/>
        </w:r>
        <w:r w:rsidR="00144CC6">
          <w:rPr>
            <w:noProof/>
            <w:webHidden/>
          </w:rPr>
          <w:fldChar w:fldCharType="begin"/>
        </w:r>
        <w:r w:rsidR="00144CC6">
          <w:rPr>
            <w:noProof/>
            <w:webHidden/>
          </w:rPr>
          <w:instrText xml:space="preserve"> PAGEREF _Toc80362418 \h </w:instrText>
        </w:r>
        <w:r w:rsidR="00144CC6">
          <w:rPr>
            <w:noProof/>
            <w:webHidden/>
          </w:rPr>
        </w:r>
        <w:r w:rsidR="00144CC6">
          <w:rPr>
            <w:noProof/>
            <w:webHidden/>
          </w:rPr>
          <w:fldChar w:fldCharType="separate"/>
        </w:r>
        <w:r w:rsidR="00144CC6">
          <w:rPr>
            <w:noProof/>
            <w:webHidden/>
          </w:rPr>
          <w:t>3</w:t>
        </w:r>
        <w:r w:rsidR="00144CC6">
          <w:rPr>
            <w:noProof/>
            <w:webHidden/>
          </w:rPr>
          <w:fldChar w:fldCharType="end"/>
        </w:r>
      </w:hyperlink>
    </w:p>
    <w:p w14:paraId="00947266"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19" w:history="1">
        <w:r w:rsidR="00144CC6" w:rsidRPr="00C072AD">
          <w:rPr>
            <w:rStyle w:val="Hyperlink"/>
            <w:noProof/>
          </w:rPr>
          <w:t>1.3</w:t>
        </w:r>
        <w:r w:rsidR="00144CC6">
          <w:rPr>
            <w:rFonts w:asciiTheme="minorHAnsi" w:eastAsiaTheme="minorEastAsia" w:hAnsiTheme="minorHAnsi" w:cs="Arial Unicode MS"/>
            <w:noProof/>
            <w:sz w:val="22"/>
            <w:lang w:bidi="si-LK"/>
          </w:rPr>
          <w:tab/>
        </w:r>
        <w:r w:rsidR="00144CC6" w:rsidRPr="00C072AD">
          <w:rPr>
            <w:rStyle w:val="Hyperlink"/>
            <w:noProof/>
          </w:rPr>
          <w:t>Tire Pyrolysis char</w:t>
        </w:r>
        <w:r w:rsidR="00144CC6">
          <w:rPr>
            <w:noProof/>
            <w:webHidden/>
          </w:rPr>
          <w:tab/>
        </w:r>
        <w:r w:rsidR="00144CC6">
          <w:rPr>
            <w:noProof/>
            <w:webHidden/>
          </w:rPr>
          <w:fldChar w:fldCharType="begin"/>
        </w:r>
        <w:r w:rsidR="00144CC6">
          <w:rPr>
            <w:noProof/>
            <w:webHidden/>
          </w:rPr>
          <w:instrText xml:space="preserve"> PAGEREF _Toc80362419 \h </w:instrText>
        </w:r>
        <w:r w:rsidR="00144CC6">
          <w:rPr>
            <w:noProof/>
            <w:webHidden/>
          </w:rPr>
        </w:r>
        <w:r w:rsidR="00144CC6">
          <w:rPr>
            <w:noProof/>
            <w:webHidden/>
          </w:rPr>
          <w:fldChar w:fldCharType="separate"/>
        </w:r>
        <w:r w:rsidR="00144CC6">
          <w:rPr>
            <w:noProof/>
            <w:webHidden/>
          </w:rPr>
          <w:t>3</w:t>
        </w:r>
        <w:r w:rsidR="00144CC6">
          <w:rPr>
            <w:noProof/>
            <w:webHidden/>
          </w:rPr>
          <w:fldChar w:fldCharType="end"/>
        </w:r>
      </w:hyperlink>
    </w:p>
    <w:p w14:paraId="59F5664E"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20" w:history="1">
        <w:r w:rsidR="00144CC6" w:rsidRPr="00C072AD">
          <w:rPr>
            <w:rStyle w:val="Hyperlink"/>
            <w:noProof/>
          </w:rPr>
          <w:t>1.3.1</w:t>
        </w:r>
        <w:r w:rsidR="00144CC6">
          <w:rPr>
            <w:rFonts w:asciiTheme="minorHAnsi" w:eastAsiaTheme="minorEastAsia" w:hAnsiTheme="minorHAnsi" w:cs="Arial Unicode MS"/>
            <w:noProof/>
            <w:sz w:val="22"/>
            <w:lang w:bidi="si-LK"/>
          </w:rPr>
          <w:tab/>
        </w:r>
        <w:r w:rsidR="00144CC6" w:rsidRPr="00C072AD">
          <w:rPr>
            <w:rStyle w:val="Hyperlink"/>
            <w:noProof/>
          </w:rPr>
          <w:t>Tire pyrolytic char general composition.</w:t>
        </w:r>
        <w:r w:rsidR="00144CC6">
          <w:rPr>
            <w:noProof/>
            <w:webHidden/>
          </w:rPr>
          <w:tab/>
        </w:r>
        <w:r w:rsidR="00144CC6">
          <w:rPr>
            <w:noProof/>
            <w:webHidden/>
          </w:rPr>
          <w:fldChar w:fldCharType="begin"/>
        </w:r>
        <w:r w:rsidR="00144CC6">
          <w:rPr>
            <w:noProof/>
            <w:webHidden/>
          </w:rPr>
          <w:instrText xml:space="preserve"> PAGEREF _Toc80362420 \h </w:instrText>
        </w:r>
        <w:r w:rsidR="00144CC6">
          <w:rPr>
            <w:noProof/>
            <w:webHidden/>
          </w:rPr>
        </w:r>
        <w:r w:rsidR="00144CC6">
          <w:rPr>
            <w:noProof/>
            <w:webHidden/>
          </w:rPr>
          <w:fldChar w:fldCharType="separate"/>
        </w:r>
        <w:r w:rsidR="00144CC6">
          <w:rPr>
            <w:noProof/>
            <w:webHidden/>
          </w:rPr>
          <w:t>4</w:t>
        </w:r>
        <w:r w:rsidR="00144CC6">
          <w:rPr>
            <w:noProof/>
            <w:webHidden/>
          </w:rPr>
          <w:fldChar w:fldCharType="end"/>
        </w:r>
      </w:hyperlink>
    </w:p>
    <w:p w14:paraId="3662A178"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21" w:history="1">
        <w:r w:rsidR="00144CC6" w:rsidRPr="00C072AD">
          <w:rPr>
            <w:rStyle w:val="Hyperlink"/>
            <w:noProof/>
          </w:rPr>
          <w:t>1.4</w:t>
        </w:r>
        <w:r w:rsidR="00144CC6">
          <w:rPr>
            <w:rFonts w:asciiTheme="minorHAnsi" w:eastAsiaTheme="minorEastAsia" w:hAnsiTheme="minorHAnsi" w:cs="Arial Unicode MS"/>
            <w:noProof/>
            <w:sz w:val="22"/>
            <w:lang w:bidi="si-LK"/>
          </w:rPr>
          <w:tab/>
        </w:r>
        <w:r w:rsidR="00144CC6" w:rsidRPr="00C072AD">
          <w:rPr>
            <w:rStyle w:val="Hyperlink"/>
            <w:noProof/>
          </w:rPr>
          <w:t>Potential applications of pyrolysis char</w:t>
        </w:r>
        <w:r w:rsidR="00144CC6">
          <w:rPr>
            <w:noProof/>
            <w:webHidden/>
          </w:rPr>
          <w:tab/>
        </w:r>
        <w:r w:rsidR="00144CC6">
          <w:rPr>
            <w:noProof/>
            <w:webHidden/>
          </w:rPr>
          <w:fldChar w:fldCharType="begin"/>
        </w:r>
        <w:r w:rsidR="00144CC6">
          <w:rPr>
            <w:noProof/>
            <w:webHidden/>
          </w:rPr>
          <w:instrText xml:space="preserve"> PAGEREF _Toc80362421 \h </w:instrText>
        </w:r>
        <w:r w:rsidR="00144CC6">
          <w:rPr>
            <w:noProof/>
            <w:webHidden/>
          </w:rPr>
        </w:r>
        <w:r w:rsidR="00144CC6">
          <w:rPr>
            <w:noProof/>
            <w:webHidden/>
          </w:rPr>
          <w:fldChar w:fldCharType="separate"/>
        </w:r>
        <w:r w:rsidR="00144CC6">
          <w:rPr>
            <w:noProof/>
            <w:webHidden/>
          </w:rPr>
          <w:t>5</w:t>
        </w:r>
        <w:r w:rsidR="00144CC6">
          <w:rPr>
            <w:noProof/>
            <w:webHidden/>
          </w:rPr>
          <w:fldChar w:fldCharType="end"/>
        </w:r>
      </w:hyperlink>
    </w:p>
    <w:p w14:paraId="00D94374"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22" w:history="1">
        <w:r w:rsidR="00144CC6" w:rsidRPr="00C072AD">
          <w:rPr>
            <w:rStyle w:val="Hyperlink"/>
            <w:noProof/>
          </w:rPr>
          <w:t>1.5</w:t>
        </w:r>
        <w:r w:rsidR="00144CC6">
          <w:rPr>
            <w:rFonts w:asciiTheme="minorHAnsi" w:eastAsiaTheme="minorEastAsia" w:hAnsiTheme="minorHAnsi" w:cs="Arial Unicode MS"/>
            <w:noProof/>
            <w:sz w:val="22"/>
            <w:lang w:bidi="si-LK"/>
          </w:rPr>
          <w:tab/>
        </w:r>
        <w:r w:rsidR="00144CC6" w:rsidRPr="00C072AD">
          <w:rPr>
            <w:rStyle w:val="Hyperlink"/>
            <w:noProof/>
          </w:rPr>
          <w:t>Purification of pyrolytic tire char</w:t>
        </w:r>
        <w:r w:rsidR="00144CC6">
          <w:rPr>
            <w:noProof/>
            <w:webHidden/>
          </w:rPr>
          <w:tab/>
        </w:r>
        <w:r w:rsidR="00144CC6">
          <w:rPr>
            <w:noProof/>
            <w:webHidden/>
          </w:rPr>
          <w:fldChar w:fldCharType="begin"/>
        </w:r>
        <w:r w:rsidR="00144CC6">
          <w:rPr>
            <w:noProof/>
            <w:webHidden/>
          </w:rPr>
          <w:instrText xml:space="preserve"> PAGEREF _Toc80362422 \h </w:instrText>
        </w:r>
        <w:r w:rsidR="00144CC6">
          <w:rPr>
            <w:noProof/>
            <w:webHidden/>
          </w:rPr>
        </w:r>
        <w:r w:rsidR="00144CC6">
          <w:rPr>
            <w:noProof/>
            <w:webHidden/>
          </w:rPr>
          <w:fldChar w:fldCharType="separate"/>
        </w:r>
        <w:r w:rsidR="00144CC6">
          <w:rPr>
            <w:noProof/>
            <w:webHidden/>
          </w:rPr>
          <w:t>6</w:t>
        </w:r>
        <w:r w:rsidR="00144CC6">
          <w:rPr>
            <w:noProof/>
            <w:webHidden/>
          </w:rPr>
          <w:fldChar w:fldCharType="end"/>
        </w:r>
      </w:hyperlink>
    </w:p>
    <w:p w14:paraId="29FD57DD"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23" w:history="1">
        <w:r w:rsidR="00144CC6" w:rsidRPr="00C072AD">
          <w:rPr>
            <w:rStyle w:val="Hyperlink"/>
            <w:noProof/>
          </w:rPr>
          <w:t>1.5.1</w:t>
        </w:r>
        <w:r w:rsidR="00144CC6">
          <w:rPr>
            <w:rFonts w:asciiTheme="minorHAnsi" w:eastAsiaTheme="minorEastAsia" w:hAnsiTheme="minorHAnsi" w:cs="Arial Unicode MS"/>
            <w:noProof/>
            <w:sz w:val="22"/>
            <w:lang w:bidi="si-LK"/>
          </w:rPr>
          <w:tab/>
        </w:r>
        <w:r w:rsidR="00144CC6" w:rsidRPr="00C072AD">
          <w:rPr>
            <w:rStyle w:val="Hyperlink"/>
            <w:noProof/>
          </w:rPr>
          <w:t>Demineralization</w:t>
        </w:r>
        <w:r w:rsidR="00144CC6">
          <w:rPr>
            <w:noProof/>
            <w:webHidden/>
          </w:rPr>
          <w:tab/>
        </w:r>
        <w:r w:rsidR="00144CC6">
          <w:rPr>
            <w:noProof/>
            <w:webHidden/>
          </w:rPr>
          <w:fldChar w:fldCharType="begin"/>
        </w:r>
        <w:r w:rsidR="00144CC6">
          <w:rPr>
            <w:noProof/>
            <w:webHidden/>
          </w:rPr>
          <w:instrText xml:space="preserve"> PAGEREF _Toc80362423 \h </w:instrText>
        </w:r>
        <w:r w:rsidR="00144CC6">
          <w:rPr>
            <w:noProof/>
            <w:webHidden/>
          </w:rPr>
        </w:r>
        <w:r w:rsidR="00144CC6">
          <w:rPr>
            <w:noProof/>
            <w:webHidden/>
          </w:rPr>
          <w:fldChar w:fldCharType="separate"/>
        </w:r>
        <w:r w:rsidR="00144CC6">
          <w:rPr>
            <w:noProof/>
            <w:webHidden/>
          </w:rPr>
          <w:t>6</w:t>
        </w:r>
        <w:r w:rsidR="00144CC6">
          <w:rPr>
            <w:noProof/>
            <w:webHidden/>
          </w:rPr>
          <w:fldChar w:fldCharType="end"/>
        </w:r>
      </w:hyperlink>
    </w:p>
    <w:p w14:paraId="77207EE4"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24" w:history="1">
        <w:r w:rsidR="00144CC6" w:rsidRPr="00C072AD">
          <w:rPr>
            <w:rStyle w:val="Hyperlink"/>
            <w:noProof/>
          </w:rPr>
          <w:t>1.5.1.1</w:t>
        </w:r>
        <w:r w:rsidR="00144CC6">
          <w:rPr>
            <w:rFonts w:asciiTheme="minorHAnsi" w:eastAsiaTheme="minorEastAsia" w:hAnsiTheme="minorHAnsi" w:cs="Arial Unicode MS"/>
            <w:noProof/>
            <w:sz w:val="22"/>
            <w:lang w:bidi="si-LK"/>
          </w:rPr>
          <w:tab/>
        </w:r>
        <w:r w:rsidR="00144CC6" w:rsidRPr="00C072AD">
          <w:rPr>
            <w:rStyle w:val="Hyperlink"/>
            <w:noProof/>
          </w:rPr>
          <w:t>Factors affecting the properties of pyrolytic tire char during demineralization</w:t>
        </w:r>
        <w:r w:rsidR="00144CC6">
          <w:rPr>
            <w:noProof/>
            <w:webHidden/>
          </w:rPr>
          <w:tab/>
        </w:r>
        <w:r w:rsidR="00144CC6">
          <w:rPr>
            <w:noProof/>
            <w:webHidden/>
          </w:rPr>
          <w:fldChar w:fldCharType="begin"/>
        </w:r>
        <w:r w:rsidR="00144CC6">
          <w:rPr>
            <w:noProof/>
            <w:webHidden/>
          </w:rPr>
          <w:instrText xml:space="preserve"> PAGEREF _Toc80362424 \h </w:instrText>
        </w:r>
        <w:r w:rsidR="00144CC6">
          <w:rPr>
            <w:noProof/>
            <w:webHidden/>
          </w:rPr>
        </w:r>
        <w:r w:rsidR="00144CC6">
          <w:rPr>
            <w:noProof/>
            <w:webHidden/>
          </w:rPr>
          <w:fldChar w:fldCharType="separate"/>
        </w:r>
        <w:r w:rsidR="00144CC6">
          <w:rPr>
            <w:noProof/>
            <w:webHidden/>
          </w:rPr>
          <w:t>6</w:t>
        </w:r>
        <w:r w:rsidR="00144CC6">
          <w:rPr>
            <w:noProof/>
            <w:webHidden/>
          </w:rPr>
          <w:fldChar w:fldCharType="end"/>
        </w:r>
      </w:hyperlink>
    </w:p>
    <w:p w14:paraId="34B0F2B8" w14:textId="77777777" w:rsidR="00144CC6" w:rsidRDefault="00DF6C48">
      <w:pPr>
        <w:pStyle w:val="TOC5"/>
        <w:tabs>
          <w:tab w:val="left" w:pos="2020"/>
          <w:tab w:val="right" w:leader="dot" w:pos="8630"/>
        </w:tabs>
        <w:rPr>
          <w:rFonts w:asciiTheme="minorHAnsi" w:eastAsiaTheme="minorEastAsia" w:hAnsiTheme="minorHAnsi" w:cs="Arial Unicode MS"/>
          <w:noProof/>
          <w:sz w:val="22"/>
          <w:lang w:bidi="si-LK"/>
        </w:rPr>
      </w:pPr>
      <w:hyperlink w:anchor="_Toc80362426" w:history="1">
        <w:r w:rsidR="00144CC6" w:rsidRPr="00C072AD">
          <w:rPr>
            <w:rStyle w:val="Hyperlink"/>
            <w:noProof/>
          </w:rPr>
          <w:t>1.5.1.1.1</w:t>
        </w:r>
        <w:r w:rsidR="00144CC6">
          <w:rPr>
            <w:rFonts w:asciiTheme="minorHAnsi" w:eastAsiaTheme="minorEastAsia" w:hAnsiTheme="minorHAnsi" w:cs="Arial Unicode MS"/>
            <w:noProof/>
            <w:sz w:val="22"/>
            <w:lang w:bidi="si-LK"/>
          </w:rPr>
          <w:tab/>
        </w:r>
        <w:r w:rsidR="00144CC6" w:rsidRPr="00C072AD">
          <w:rPr>
            <w:rStyle w:val="Hyperlink"/>
            <w:noProof/>
          </w:rPr>
          <w:t>Surface area</w:t>
        </w:r>
        <w:r w:rsidR="00144CC6">
          <w:rPr>
            <w:noProof/>
            <w:webHidden/>
          </w:rPr>
          <w:tab/>
        </w:r>
        <w:r w:rsidR="00144CC6">
          <w:rPr>
            <w:noProof/>
            <w:webHidden/>
          </w:rPr>
          <w:fldChar w:fldCharType="begin"/>
        </w:r>
        <w:r w:rsidR="00144CC6">
          <w:rPr>
            <w:noProof/>
            <w:webHidden/>
          </w:rPr>
          <w:instrText xml:space="preserve"> PAGEREF _Toc80362426 \h </w:instrText>
        </w:r>
        <w:r w:rsidR="00144CC6">
          <w:rPr>
            <w:noProof/>
            <w:webHidden/>
          </w:rPr>
        </w:r>
        <w:r w:rsidR="00144CC6">
          <w:rPr>
            <w:noProof/>
            <w:webHidden/>
          </w:rPr>
          <w:fldChar w:fldCharType="separate"/>
        </w:r>
        <w:r w:rsidR="00144CC6">
          <w:rPr>
            <w:noProof/>
            <w:webHidden/>
          </w:rPr>
          <w:t>7</w:t>
        </w:r>
        <w:r w:rsidR="00144CC6">
          <w:rPr>
            <w:noProof/>
            <w:webHidden/>
          </w:rPr>
          <w:fldChar w:fldCharType="end"/>
        </w:r>
      </w:hyperlink>
    </w:p>
    <w:p w14:paraId="035C3EB6" w14:textId="77777777" w:rsidR="00144CC6" w:rsidRDefault="00DF6C48">
      <w:pPr>
        <w:pStyle w:val="TOC5"/>
        <w:tabs>
          <w:tab w:val="left" w:pos="2020"/>
          <w:tab w:val="right" w:leader="dot" w:pos="8630"/>
        </w:tabs>
        <w:rPr>
          <w:rFonts w:asciiTheme="minorHAnsi" w:eastAsiaTheme="minorEastAsia" w:hAnsiTheme="minorHAnsi" w:cs="Arial Unicode MS"/>
          <w:noProof/>
          <w:sz w:val="22"/>
          <w:lang w:bidi="si-LK"/>
        </w:rPr>
      </w:pPr>
      <w:hyperlink w:anchor="_Toc80362427" w:history="1">
        <w:r w:rsidR="00144CC6" w:rsidRPr="00C072AD">
          <w:rPr>
            <w:rStyle w:val="Hyperlink"/>
            <w:noProof/>
          </w:rPr>
          <w:t>1.5.1.1.2</w:t>
        </w:r>
        <w:r w:rsidR="00144CC6">
          <w:rPr>
            <w:rFonts w:asciiTheme="minorHAnsi" w:eastAsiaTheme="minorEastAsia" w:hAnsiTheme="minorHAnsi" w:cs="Arial Unicode MS"/>
            <w:noProof/>
            <w:sz w:val="22"/>
            <w:lang w:bidi="si-LK"/>
          </w:rPr>
          <w:tab/>
        </w:r>
        <w:r w:rsidR="00144CC6" w:rsidRPr="00C072AD">
          <w:rPr>
            <w:rStyle w:val="Hyperlink"/>
            <w:noProof/>
          </w:rPr>
          <w:t>Particle size</w:t>
        </w:r>
        <w:r w:rsidR="00144CC6">
          <w:rPr>
            <w:noProof/>
            <w:webHidden/>
          </w:rPr>
          <w:tab/>
        </w:r>
        <w:r w:rsidR="00144CC6">
          <w:rPr>
            <w:noProof/>
            <w:webHidden/>
          </w:rPr>
          <w:fldChar w:fldCharType="begin"/>
        </w:r>
        <w:r w:rsidR="00144CC6">
          <w:rPr>
            <w:noProof/>
            <w:webHidden/>
          </w:rPr>
          <w:instrText xml:space="preserve"> PAGEREF _Toc80362427 \h </w:instrText>
        </w:r>
        <w:r w:rsidR="00144CC6">
          <w:rPr>
            <w:noProof/>
            <w:webHidden/>
          </w:rPr>
        </w:r>
        <w:r w:rsidR="00144CC6">
          <w:rPr>
            <w:noProof/>
            <w:webHidden/>
          </w:rPr>
          <w:fldChar w:fldCharType="separate"/>
        </w:r>
        <w:r w:rsidR="00144CC6">
          <w:rPr>
            <w:noProof/>
            <w:webHidden/>
          </w:rPr>
          <w:t>7</w:t>
        </w:r>
        <w:r w:rsidR="00144CC6">
          <w:rPr>
            <w:noProof/>
            <w:webHidden/>
          </w:rPr>
          <w:fldChar w:fldCharType="end"/>
        </w:r>
      </w:hyperlink>
    </w:p>
    <w:p w14:paraId="04DE72A2" w14:textId="77777777" w:rsidR="00144CC6" w:rsidRDefault="00DF6C48">
      <w:pPr>
        <w:pStyle w:val="TOC5"/>
        <w:tabs>
          <w:tab w:val="left" w:pos="2020"/>
          <w:tab w:val="right" w:leader="dot" w:pos="8630"/>
        </w:tabs>
        <w:rPr>
          <w:rFonts w:asciiTheme="minorHAnsi" w:eastAsiaTheme="minorEastAsia" w:hAnsiTheme="minorHAnsi" w:cs="Arial Unicode MS"/>
          <w:noProof/>
          <w:sz w:val="22"/>
          <w:lang w:bidi="si-LK"/>
        </w:rPr>
      </w:pPr>
      <w:hyperlink w:anchor="_Toc80362428" w:history="1">
        <w:r w:rsidR="00144CC6" w:rsidRPr="00C072AD">
          <w:rPr>
            <w:rStyle w:val="Hyperlink"/>
            <w:noProof/>
          </w:rPr>
          <w:t>1.5.1.1.3</w:t>
        </w:r>
        <w:r w:rsidR="00144CC6">
          <w:rPr>
            <w:rFonts w:asciiTheme="minorHAnsi" w:eastAsiaTheme="minorEastAsia" w:hAnsiTheme="minorHAnsi" w:cs="Arial Unicode MS"/>
            <w:noProof/>
            <w:sz w:val="22"/>
            <w:lang w:bidi="si-LK"/>
          </w:rPr>
          <w:tab/>
        </w:r>
        <w:r w:rsidR="00144CC6" w:rsidRPr="00C072AD">
          <w:rPr>
            <w:rStyle w:val="Hyperlink"/>
            <w:noProof/>
          </w:rPr>
          <w:t>Temperature</w:t>
        </w:r>
        <w:r w:rsidR="00144CC6">
          <w:rPr>
            <w:noProof/>
            <w:webHidden/>
          </w:rPr>
          <w:tab/>
        </w:r>
        <w:r w:rsidR="00144CC6">
          <w:rPr>
            <w:noProof/>
            <w:webHidden/>
          </w:rPr>
          <w:fldChar w:fldCharType="begin"/>
        </w:r>
        <w:r w:rsidR="00144CC6">
          <w:rPr>
            <w:noProof/>
            <w:webHidden/>
          </w:rPr>
          <w:instrText xml:space="preserve"> PAGEREF _Toc80362428 \h </w:instrText>
        </w:r>
        <w:r w:rsidR="00144CC6">
          <w:rPr>
            <w:noProof/>
            <w:webHidden/>
          </w:rPr>
        </w:r>
        <w:r w:rsidR="00144CC6">
          <w:rPr>
            <w:noProof/>
            <w:webHidden/>
          </w:rPr>
          <w:fldChar w:fldCharType="separate"/>
        </w:r>
        <w:r w:rsidR="00144CC6">
          <w:rPr>
            <w:noProof/>
            <w:webHidden/>
          </w:rPr>
          <w:t>7</w:t>
        </w:r>
        <w:r w:rsidR="00144CC6">
          <w:rPr>
            <w:noProof/>
            <w:webHidden/>
          </w:rPr>
          <w:fldChar w:fldCharType="end"/>
        </w:r>
      </w:hyperlink>
    </w:p>
    <w:p w14:paraId="64E07243" w14:textId="77777777" w:rsidR="00144CC6" w:rsidRDefault="00DF6C48">
      <w:pPr>
        <w:pStyle w:val="TOC5"/>
        <w:tabs>
          <w:tab w:val="left" w:pos="2020"/>
          <w:tab w:val="right" w:leader="dot" w:pos="8630"/>
        </w:tabs>
        <w:rPr>
          <w:rFonts w:asciiTheme="minorHAnsi" w:eastAsiaTheme="minorEastAsia" w:hAnsiTheme="minorHAnsi" w:cs="Arial Unicode MS"/>
          <w:noProof/>
          <w:sz w:val="22"/>
          <w:lang w:bidi="si-LK"/>
        </w:rPr>
      </w:pPr>
      <w:hyperlink w:anchor="_Toc80362429" w:history="1">
        <w:r w:rsidR="00144CC6" w:rsidRPr="00C072AD">
          <w:rPr>
            <w:rStyle w:val="Hyperlink"/>
            <w:noProof/>
          </w:rPr>
          <w:t>1.5.1.1.4</w:t>
        </w:r>
        <w:r w:rsidR="00144CC6">
          <w:rPr>
            <w:rFonts w:asciiTheme="minorHAnsi" w:eastAsiaTheme="minorEastAsia" w:hAnsiTheme="minorHAnsi" w:cs="Arial Unicode MS"/>
            <w:noProof/>
            <w:sz w:val="22"/>
            <w:lang w:bidi="si-LK"/>
          </w:rPr>
          <w:tab/>
        </w:r>
        <w:r w:rsidR="00144CC6" w:rsidRPr="00C072AD">
          <w:rPr>
            <w:rStyle w:val="Hyperlink"/>
            <w:noProof/>
          </w:rPr>
          <w:t>Contact time and leaching rate</w:t>
        </w:r>
        <w:r w:rsidR="00144CC6">
          <w:rPr>
            <w:noProof/>
            <w:webHidden/>
          </w:rPr>
          <w:tab/>
        </w:r>
        <w:r w:rsidR="00144CC6">
          <w:rPr>
            <w:noProof/>
            <w:webHidden/>
          </w:rPr>
          <w:fldChar w:fldCharType="begin"/>
        </w:r>
        <w:r w:rsidR="00144CC6">
          <w:rPr>
            <w:noProof/>
            <w:webHidden/>
          </w:rPr>
          <w:instrText xml:space="preserve"> PAGEREF _Toc80362429 \h </w:instrText>
        </w:r>
        <w:r w:rsidR="00144CC6">
          <w:rPr>
            <w:noProof/>
            <w:webHidden/>
          </w:rPr>
        </w:r>
        <w:r w:rsidR="00144CC6">
          <w:rPr>
            <w:noProof/>
            <w:webHidden/>
          </w:rPr>
          <w:fldChar w:fldCharType="separate"/>
        </w:r>
        <w:r w:rsidR="00144CC6">
          <w:rPr>
            <w:noProof/>
            <w:webHidden/>
          </w:rPr>
          <w:t>8</w:t>
        </w:r>
        <w:r w:rsidR="00144CC6">
          <w:rPr>
            <w:noProof/>
            <w:webHidden/>
          </w:rPr>
          <w:fldChar w:fldCharType="end"/>
        </w:r>
      </w:hyperlink>
    </w:p>
    <w:p w14:paraId="118C6423" w14:textId="77777777" w:rsidR="00144CC6" w:rsidRDefault="00DF6C48">
      <w:pPr>
        <w:pStyle w:val="TOC5"/>
        <w:tabs>
          <w:tab w:val="left" w:pos="2020"/>
          <w:tab w:val="right" w:leader="dot" w:pos="8630"/>
        </w:tabs>
        <w:rPr>
          <w:rFonts w:asciiTheme="minorHAnsi" w:eastAsiaTheme="minorEastAsia" w:hAnsiTheme="minorHAnsi" w:cs="Arial Unicode MS"/>
          <w:noProof/>
          <w:sz w:val="22"/>
          <w:lang w:bidi="si-LK"/>
        </w:rPr>
      </w:pPr>
      <w:hyperlink w:anchor="_Toc80362430" w:history="1">
        <w:r w:rsidR="00144CC6" w:rsidRPr="00C072AD">
          <w:rPr>
            <w:rStyle w:val="Hyperlink"/>
            <w:noProof/>
          </w:rPr>
          <w:t>1.5.1.1.5</w:t>
        </w:r>
        <w:r w:rsidR="00144CC6">
          <w:rPr>
            <w:rFonts w:asciiTheme="minorHAnsi" w:eastAsiaTheme="minorEastAsia" w:hAnsiTheme="minorHAnsi" w:cs="Arial Unicode MS"/>
            <w:noProof/>
            <w:sz w:val="22"/>
            <w:lang w:bidi="si-LK"/>
          </w:rPr>
          <w:tab/>
        </w:r>
        <w:r w:rsidR="00144CC6" w:rsidRPr="00C072AD">
          <w:rPr>
            <w:rStyle w:val="Hyperlink"/>
            <w:noProof/>
          </w:rPr>
          <w:t>Solvent and pH</w:t>
        </w:r>
        <w:r w:rsidR="00144CC6">
          <w:rPr>
            <w:noProof/>
            <w:webHidden/>
          </w:rPr>
          <w:tab/>
        </w:r>
        <w:r w:rsidR="00144CC6">
          <w:rPr>
            <w:noProof/>
            <w:webHidden/>
          </w:rPr>
          <w:fldChar w:fldCharType="begin"/>
        </w:r>
        <w:r w:rsidR="00144CC6">
          <w:rPr>
            <w:noProof/>
            <w:webHidden/>
          </w:rPr>
          <w:instrText xml:space="preserve"> PAGEREF _Toc80362430 \h </w:instrText>
        </w:r>
        <w:r w:rsidR="00144CC6">
          <w:rPr>
            <w:noProof/>
            <w:webHidden/>
          </w:rPr>
        </w:r>
        <w:r w:rsidR="00144CC6">
          <w:rPr>
            <w:noProof/>
            <w:webHidden/>
          </w:rPr>
          <w:fldChar w:fldCharType="separate"/>
        </w:r>
        <w:r w:rsidR="00144CC6">
          <w:rPr>
            <w:noProof/>
            <w:webHidden/>
          </w:rPr>
          <w:t>8</w:t>
        </w:r>
        <w:r w:rsidR="00144CC6">
          <w:rPr>
            <w:noProof/>
            <w:webHidden/>
          </w:rPr>
          <w:fldChar w:fldCharType="end"/>
        </w:r>
      </w:hyperlink>
    </w:p>
    <w:p w14:paraId="51EA467D" w14:textId="77777777" w:rsidR="00144CC6" w:rsidRDefault="00DF6C48">
      <w:pPr>
        <w:pStyle w:val="TOC6"/>
        <w:tabs>
          <w:tab w:val="left" w:pos="2340"/>
          <w:tab w:val="right" w:leader="dot" w:pos="8630"/>
        </w:tabs>
        <w:rPr>
          <w:rFonts w:asciiTheme="minorHAnsi" w:hAnsiTheme="minorHAnsi"/>
          <w:noProof/>
          <w:sz w:val="22"/>
        </w:rPr>
      </w:pPr>
      <w:hyperlink w:anchor="_Toc80362431" w:history="1">
        <w:r w:rsidR="00144CC6" w:rsidRPr="00C072AD">
          <w:rPr>
            <w:rStyle w:val="Hyperlink"/>
            <w:noProof/>
            <w:lang w:bidi="ar-SA"/>
          </w:rPr>
          <w:t>1.5.1.1.5.1</w:t>
        </w:r>
        <w:r w:rsidR="00144CC6">
          <w:rPr>
            <w:rFonts w:asciiTheme="minorHAnsi" w:hAnsiTheme="minorHAnsi"/>
            <w:noProof/>
            <w:sz w:val="22"/>
          </w:rPr>
          <w:tab/>
        </w:r>
        <w:r w:rsidR="00144CC6" w:rsidRPr="00C072AD">
          <w:rPr>
            <w:rStyle w:val="Hyperlink"/>
            <w:noProof/>
            <w:lang w:bidi="ar-SA"/>
          </w:rPr>
          <w:t>Water</w:t>
        </w:r>
        <w:r w:rsidR="00144CC6">
          <w:rPr>
            <w:noProof/>
            <w:webHidden/>
          </w:rPr>
          <w:tab/>
        </w:r>
        <w:r w:rsidR="00144CC6">
          <w:rPr>
            <w:noProof/>
            <w:webHidden/>
          </w:rPr>
          <w:fldChar w:fldCharType="begin"/>
        </w:r>
        <w:r w:rsidR="00144CC6">
          <w:rPr>
            <w:noProof/>
            <w:webHidden/>
          </w:rPr>
          <w:instrText xml:space="preserve"> PAGEREF _Toc80362431 \h </w:instrText>
        </w:r>
        <w:r w:rsidR="00144CC6">
          <w:rPr>
            <w:noProof/>
            <w:webHidden/>
          </w:rPr>
        </w:r>
        <w:r w:rsidR="00144CC6">
          <w:rPr>
            <w:noProof/>
            <w:webHidden/>
          </w:rPr>
          <w:fldChar w:fldCharType="separate"/>
        </w:r>
        <w:r w:rsidR="00144CC6">
          <w:rPr>
            <w:noProof/>
            <w:webHidden/>
          </w:rPr>
          <w:t>9</w:t>
        </w:r>
        <w:r w:rsidR="00144CC6">
          <w:rPr>
            <w:noProof/>
            <w:webHidden/>
          </w:rPr>
          <w:fldChar w:fldCharType="end"/>
        </w:r>
      </w:hyperlink>
    </w:p>
    <w:p w14:paraId="239F16F5" w14:textId="77777777" w:rsidR="00144CC6" w:rsidRDefault="00DF6C48">
      <w:pPr>
        <w:pStyle w:val="TOC6"/>
        <w:tabs>
          <w:tab w:val="left" w:pos="2340"/>
          <w:tab w:val="right" w:leader="dot" w:pos="8630"/>
        </w:tabs>
        <w:rPr>
          <w:rFonts w:asciiTheme="minorHAnsi" w:hAnsiTheme="minorHAnsi"/>
          <w:noProof/>
          <w:sz w:val="22"/>
        </w:rPr>
      </w:pPr>
      <w:hyperlink w:anchor="_Toc80362432" w:history="1">
        <w:r w:rsidR="00144CC6" w:rsidRPr="00C072AD">
          <w:rPr>
            <w:rStyle w:val="Hyperlink"/>
            <w:noProof/>
            <w:lang w:bidi="ar-SA"/>
          </w:rPr>
          <w:t>1.5.1.1.5.2</w:t>
        </w:r>
        <w:r w:rsidR="00144CC6">
          <w:rPr>
            <w:rFonts w:asciiTheme="minorHAnsi" w:hAnsiTheme="minorHAnsi"/>
            <w:noProof/>
            <w:sz w:val="22"/>
          </w:rPr>
          <w:tab/>
        </w:r>
        <w:r w:rsidR="00144CC6" w:rsidRPr="00C072AD">
          <w:rPr>
            <w:rStyle w:val="Hyperlink"/>
            <w:noProof/>
            <w:lang w:bidi="ar-SA"/>
          </w:rPr>
          <w:t>Acids</w:t>
        </w:r>
        <w:r w:rsidR="00144CC6">
          <w:rPr>
            <w:noProof/>
            <w:webHidden/>
          </w:rPr>
          <w:tab/>
        </w:r>
        <w:r w:rsidR="00144CC6">
          <w:rPr>
            <w:noProof/>
            <w:webHidden/>
          </w:rPr>
          <w:fldChar w:fldCharType="begin"/>
        </w:r>
        <w:r w:rsidR="00144CC6">
          <w:rPr>
            <w:noProof/>
            <w:webHidden/>
          </w:rPr>
          <w:instrText xml:space="preserve"> PAGEREF _Toc80362432 \h </w:instrText>
        </w:r>
        <w:r w:rsidR="00144CC6">
          <w:rPr>
            <w:noProof/>
            <w:webHidden/>
          </w:rPr>
        </w:r>
        <w:r w:rsidR="00144CC6">
          <w:rPr>
            <w:noProof/>
            <w:webHidden/>
          </w:rPr>
          <w:fldChar w:fldCharType="separate"/>
        </w:r>
        <w:r w:rsidR="00144CC6">
          <w:rPr>
            <w:noProof/>
            <w:webHidden/>
          </w:rPr>
          <w:t>9</w:t>
        </w:r>
        <w:r w:rsidR="00144CC6">
          <w:rPr>
            <w:noProof/>
            <w:webHidden/>
          </w:rPr>
          <w:fldChar w:fldCharType="end"/>
        </w:r>
      </w:hyperlink>
    </w:p>
    <w:p w14:paraId="29407DE9" w14:textId="77777777" w:rsidR="00144CC6" w:rsidRDefault="00DF6C48">
      <w:pPr>
        <w:pStyle w:val="TOC6"/>
        <w:tabs>
          <w:tab w:val="left" w:pos="2340"/>
          <w:tab w:val="right" w:leader="dot" w:pos="8630"/>
        </w:tabs>
        <w:rPr>
          <w:rFonts w:asciiTheme="minorHAnsi" w:hAnsiTheme="minorHAnsi"/>
          <w:noProof/>
          <w:sz w:val="22"/>
        </w:rPr>
      </w:pPr>
      <w:hyperlink w:anchor="_Toc80362433" w:history="1">
        <w:r w:rsidR="00144CC6" w:rsidRPr="00C072AD">
          <w:rPr>
            <w:rStyle w:val="Hyperlink"/>
            <w:noProof/>
            <w:lang w:bidi="ar-SA"/>
          </w:rPr>
          <w:t>1.5.1.1.5.3</w:t>
        </w:r>
        <w:r w:rsidR="00144CC6">
          <w:rPr>
            <w:rFonts w:asciiTheme="minorHAnsi" w:hAnsiTheme="minorHAnsi"/>
            <w:noProof/>
            <w:sz w:val="22"/>
          </w:rPr>
          <w:tab/>
        </w:r>
        <w:r w:rsidR="00144CC6" w:rsidRPr="00C072AD">
          <w:rPr>
            <w:rStyle w:val="Hyperlink"/>
            <w:noProof/>
            <w:lang w:bidi="ar-SA"/>
          </w:rPr>
          <w:t>Bases</w:t>
        </w:r>
        <w:r w:rsidR="00144CC6">
          <w:rPr>
            <w:noProof/>
            <w:webHidden/>
          </w:rPr>
          <w:tab/>
        </w:r>
        <w:r w:rsidR="00144CC6">
          <w:rPr>
            <w:noProof/>
            <w:webHidden/>
          </w:rPr>
          <w:fldChar w:fldCharType="begin"/>
        </w:r>
        <w:r w:rsidR="00144CC6">
          <w:rPr>
            <w:noProof/>
            <w:webHidden/>
          </w:rPr>
          <w:instrText xml:space="preserve"> PAGEREF _Toc80362433 \h </w:instrText>
        </w:r>
        <w:r w:rsidR="00144CC6">
          <w:rPr>
            <w:noProof/>
            <w:webHidden/>
          </w:rPr>
        </w:r>
        <w:r w:rsidR="00144CC6">
          <w:rPr>
            <w:noProof/>
            <w:webHidden/>
          </w:rPr>
          <w:fldChar w:fldCharType="separate"/>
        </w:r>
        <w:r w:rsidR="00144CC6">
          <w:rPr>
            <w:noProof/>
            <w:webHidden/>
          </w:rPr>
          <w:t>10</w:t>
        </w:r>
        <w:r w:rsidR="00144CC6">
          <w:rPr>
            <w:noProof/>
            <w:webHidden/>
          </w:rPr>
          <w:fldChar w:fldCharType="end"/>
        </w:r>
      </w:hyperlink>
    </w:p>
    <w:p w14:paraId="2A2B235F"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34" w:history="1">
        <w:r w:rsidR="00144CC6" w:rsidRPr="00C072AD">
          <w:rPr>
            <w:rStyle w:val="Hyperlink"/>
            <w:noProof/>
          </w:rPr>
          <w:t>1.5.2</w:t>
        </w:r>
        <w:r w:rsidR="00144CC6">
          <w:rPr>
            <w:rFonts w:asciiTheme="minorHAnsi" w:eastAsiaTheme="minorEastAsia" w:hAnsiTheme="minorHAnsi" w:cs="Arial Unicode MS"/>
            <w:noProof/>
            <w:sz w:val="22"/>
            <w:lang w:bidi="si-LK"/>
          </w:rPr>
          <w:tab/>
        </w:r>
        <w:r w:rsidR="00144CC6" w:rsidRPr="00C072AD">
          <w:rPr>
            <w:rStyle w:val="Hyperlink"/>
            <w:noProof/>
          </w:rPr>
          <w:t>Activation of waste tire pyrolysis char</w:t>
        </w:r>
        <w:r w:rsidR="00144CC6">
          <w:rPr>
            <w:noProof/>
            <w:webHidden/>
          </w:rPr>
          <w:tab/>
        </w:r>
        <w:r w:rsidR="00144CC6">
          <w:rPr>
            <w:noProof/>
            <w:webHidden/>
          </w:rPr>
          <w:fldChar w:fldCharType="begin"/>
        </w:r>
        <w:r w:rsidR="00144CC6">
          <w:rPr>
            <w:noProof/>
            <w:webHidden/>
          </w:rPr>
          <w:instrText xml:space="preserve"> PAGEREF _Toc80362434 \h </w:instrText>
        </w:r>
        <w:r w:rsidR="00144CC6">
          <w:rPr>
            <w:noProof/>
            <w:webHidden/>
          </w:rPr>
        </w:r>
        <w:r w:rsidR="00144CC6">
          <w:rPr>
            <w:noProof/>
            <w:webHidden/>
          </w:rPr>
          <w:fldChar w:fldCharType="separate"/>
        </w:r>
        <w:r w:rsidR="00144CC6">
          <w:rPr>
            <w:noProof/>
            <w:webHidden/>
          </w:rPr>
          <w:t>11</w:t>
        </w:r>
        <w:r w:rsidR="00144CC6">
          <w:rPr>
            <w:noProof/>
            <w:webHidden/>
          </w:rPr>
          <w:fldChar w:fldCharType="end"/>
        </w:r>
      </w:hyperlink>
    </w:p>
    <w:p w14:paraId="53F8B12D"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35" w:history="1">
        <w:r w:rsidR="00144CC6" w:rsidRPr="00C072AD">
          <w:rPr>
            <w:rStyle w:val="Hyperlink"/>
            <w:noProof/>
          </w:rPr>
          <w:t>1.5.2.1</w:t>
        </w:r>
        <w:r w:rsidR="00144CC6">
          <w:rPr>
            <w:rFonts w:asciiTheme="minorHAnsi" w:eastAsiaTheme="minorEastAsia" w:hAnsiTheme="minorHAnsi" w:cs="Arial Unicode MS"/>
            <w:noProof/>
            <w:sz w:val="22"/>
            <w:lang w:bidi="si-LK"/>
          </w:rPr>
          <w:tab/>
        </w:r>
        <w:r w:rsidR="00144CC6" w:rsidRPr="00C072AD">
          <w:rPr>
            <w:rStyle w:val="Hyperlink"/>
            <w:noProof/>
          </w:rPr>
          <w:t>Physical activation</w:t>
        </w:r>
        <w:r w:rsidR="00144CC6">
          <w:rPr>
            <w:noProof/>
            <w:webHidden/>
          </w:rPr>
          <w:tab/>
        </w:r>
        <w:r w:rsidR="00144CC6">
          <w:rPr>
            <w:noProof/>
            <w:webHidden/>
          </w:rPr>
          <w:fldChar w:fldCharType="begin"/>
        </w:r>
        <w:r w:rsidR="00144CC6">
          <w:rPr>
            <w:noProof/>
            <w:webHidden/>
          </w:rPr>
          <w:instrText xml:space="preserve"> PAGEREF _Toc80362435 \h </w:instrText>
        </w:r>
        <w:r w:rsidR="00144CC6">
          <w:rPr>
            <w:noProof/>
            <w:webHidden/>
          </w:rPr>
        </w:r>
        <w:r w:rsidR="00144CC6">
          <w:rPr>
            <w:noProof/>
            <w:webHidden/>
          </w:rPr>
          <w:fldChar w:fldCharType="separate"/>
        </w:r>
        <w:r w:rsidR="00144CC6">
          <w:rPr>
            <w:noProof/>
            <w:webHidden/>
          </w:rPr>
          <w:t>12</w:t>
        </w:r>
        <w:r w:rsidR="00144CC6">
          <w:rPr>
            <w:noProof/>
            <w:webHidden/>
          </w:rPr>
          <w:fldChar w:fldCharType="end"/>
        </w:r>
      </w:hyperlink>
    </w:p>
    <w:p w14:paraId="06B1F7FF"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36" w:history="1">
        <w:r w:rsidR="00144CC6" w:rsidRPr="00C072AD">
          <w:rPr>
            <w:rStyle w:val="Hyperlink"/>
            <w:noProof/>
          </w:rPr>
          <w:t>1.5.2.2</w:t>
        </w:r>
        <w:r w:rsidR="00144CC6">
          <w:rPr>
            <w:rFonts w:asciiTheme="minorHAnsi" w:eastAsiaTheme="minorEastAsia" w:hAnsiTheme="minorHAnsi" w:cs="Arial Unicode MS"/>
            <w:noProof/>
            <w:sz w:val="22"/>
            <w:lang w:bidi="si-LK"/>
          </w:rPr>
          <w:tab/>
        </w:r>
        <w:r w:rsidR="00144CC6" w:rsidRPr="00C072AD">
          <w:rPr>
            <w:rStyle w:val="Hyperlink"/>
            <w:noProof/>
          </w:rPr>
          <w:t>Chemical activation</w:t>
        </w:r>
        <w:r w:rsidR="00144CC6">
          <w:rPr>
            <w:noProof/>
            <w:webHidden/>
          </w:rPr>
          <w:tab/>
        </w:r>
        <w:r w:rsidR="00144CC6">
          <w:rPr>
            <w:noProof/>
            <w:webHidden/>
          </w:rPr>
          <w:fldChar w:fldCharType="begin"/>
        </w:r>
        <w:r w:rsidR="00144CC6">
          <w:rPr>
            <w:noProof/>
            <w:webHidden/>
          </w:rPr>
          <w:instrText xml:space="preserve"> PAGEREF _Toc80362436 \h </w:instrText>
        </w:r>
        <w:r w:rsidR="00144CC6">
          <w:rPr>
            <w:noProof/>
            <w:webHidden/>
          </w:rPr>
        </w:r>
        <w:r w:rsidR="00144CC6">
          <w:rPr>
            <w:noProof/>
            <w:webHidden/>
          </w:rPr>
          <w:fldChar w:fldCharType="separate"/>
        </w:r>
        <w:r w:rsidR="00144CC6">
          <w:rPr>
            <w:noProof/>
            <w:webHidden/>
          </w:rPr>
          <w:t>12</w:t>
        </w:r>
        <w:r w:rsidR="00144CC6">
          <w:rPr>
            <w:noProof/>
            <w:webHidden/>
          </w:rPr>
          <w:fldChar w:fldCharType="end"/>
        </w:r>
      </w:hyperlink>
    </w:p>
    <w:p w14:paraId="7483B3A5"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37" w:history="1">
        <w:r w:rsidR="00144CC6" w:rsidRPr="00C072AD">
          <w:rPr>
            <w:rStyle w:val="Hyperlink"/>
            <w:noProof/>
          </w:rPr>
          <w:t>1.6</w:t>
        </w:r>
        <w:r w:rsidR="00144CC6">
          <w:rPr>
            <w:rFonts w:asciiTheme="minorHAnsi" w:eastAsiaTheme="minorEastAsia" w:hAnsiTheme="minorHAnsi" w:cs="Arial Unicode MS"/>
            <w:noProof/>
            <w:sz w:val="22"/>
            <w:lang w:bidi="si-LK"/>
          </w:rPr>
          <w:tab/>
        </w:r>
        <w:r w:rsidR="00144CC6" w:rsidRPr="00C072AD">
          <w:rPr>
            <w:rStyle w:val="Hyperlink"/>
            <w:noProof/>
          </w:rPr>
          <w:t>Adsorption properties of tire pyrolysis char</w:t>
        </w:r>
        <w:r w:rsidR="00144CC6">
          <w:rPr>
            <w:noProof/>
            <w:webHidden/>
          </w:rPr>
          <w:tab/>
        </w:r>
        <w:r w:rsidR="00144CC6">
          <w:rPr>
            <w:noProof/>
            <w:webHidden/>
          </w:rPr>
          <w:fldChar w:fldCharType="begin"/>
        </w:r>
        <w:r w:rsidR="00144CC6">
          <w:rPr>
            <w:noProof/>
            <w:webHidden/>
          </w:rPr>
          <w:instrText xml:space="preserve"> PAGEREF _Toc80362437 \h </w:instrText>
        </w:r>
        <w:r w:rsidR="00144CC6">
          <w:rPr>
            <w:noProof/>
            <w:webHidden/>
          </w:rPr>
        </w:r>
        <w:r w:rsidR="00144CC6">
          <w:rPr>
            <w:noProof/>
            <w:webHidden/>
          </w:rPr>
          <w:fldChar w:fldCharType="separate"/>
        </w:r>
        <w:r w:rsidR="00144CC6">
          <w:rPr>
            <w:noProof/>
            <w:webHidden/>
          </w:rPr>
          <w:t>14</w:t>
        </w:r>
        <w:r w:rsidR="00144CC6">
          <w:rPr>
            <w:noProof/>
            <w:webHidden/>
          </w:rPr>
          <w:fldChar w:fldCharType="end"/>
        </w:r>
      </w:hyperlink>
    </w:p>
    <w:p w14:paraId="7B8FC21D"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38" w:history="1">
        <w:r w:rsidR="00144CC6" w:rsidRPr="00C072AD">
          <w:rPr>
            <w:rStyle w:val="Hyperlink"/>
            <w:noProof/>
          </w:rPr>
          <w:t>1.7</w:t>
        </w:r>
        <w:r w:rsidR="00144CC6">
          <w:rPr>
            <w:rFonts w:asciiTheme="minorHAnsi" w:eastAsiaTheme="minorEastAsia" w:hAnsiTheme="minorHAnsi" w:cs="Arial Unicode MS"/>
            <w:noProof/>
            <w:sz w:val="22"/>
            <w:lang w:bidi="si-LK"/>
          </w:rPr>
          <w:tab/>
        </w:r>
        <w:r w:rsidR="00144CC6" w:rsidRPr="00C072AD">
          <w:rPr>
            <w:rStyle w:val="Hyperlink"/>
            <w:noProof/>
          </w:rPr>
          <w:t>Dye bearing wastewater treatment</w:t>
        </w:r>
        <w:r w:rsidR="00144CC6">
          <w:rPr>
            <w:noProof/>
            <w:webHidden/>
          </w:rPr>
          <w:tab/>
        </w:r>
        <w:r w:rsidR="00144CC6">
          <w:rPr>
            <w:noProof/>
            <w:webHidden/>
          </w:rPr>
          <w:fldChar w:fldCharType="begin"/>
        </w:r>
        <w:r w:rsidR="00144CC6">
          <w:rPr>
            <w:noProof/>
            <w:webHidden/>
          </w:rPr>
          <w:instrText xml:space="preserve"> PAGEREF _Toc80362438 \h </w:instrText>
        </w:r>
        <w:r w:rsidR="00144CC6">
          <w:rPr>
            <w:noProof/>
            <w:webHidden/>
          </w:rPr>
        </w:r>
        <w:r w:rsidR="00144CC6">
          <w:rPr>
            <w:noProof/>
            <w:webHidden/>
          </w:rPr>
          <w:fldChar w:fldCharType="separate"/>
        </w:r>
        <w:r w:rsidR="00144CC6">
          <w:rPr>
            <w:noProof/>
            <w:webHidden/>
          </w:rPr>
          <w:t>16</w:t>
        </w:r>
        <w:r w:rsidR="00144CC6">
          <w:rPr>
            <w:noProof/>
            <w:webHidden/>
          </w:rPr>
          <w:fldChar w:fldCharType="end"/>
        </w:r>
      </w:hyperlink>
    </w:p>
    <w:p w14:paraId="5516D86E"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39" w:history="1">
        <w:r w:rsidR="00144CC6" w:rsidRPr="00C072AD">
          <w:rPr>
            <w:rStyle w:val="Hyperlink"/>
            <w:noProof/>
          </w:rPr>
          <w:t>1.7.1</w:t>
        </w:r>
        <w:r w:rsidR="00144CC6">
          <w:rPr>
            <w:rFonts w:asciiTheme="minorHAnsi" w:eastAsiaTheme="minorEastAsia" w:hAnsiTheme="minorHAnsi" w:cs="Arial Unicode MS"/>
            <w:noProof/>
            <w:sz w:val="22"/>
            <w:lang w:bidi="si-LK"/>
          </w:rPr>
          <w:tab/>
        </w:r>
        <w:r w:rsidR="00144CC6" w:rsidRPr="00C072AD">
          <w:rPr>
            <w:rStyle w:val="Hyperlink"/>
            <w:noProof/>
          </w:rPr>
          <w:t>Current treatment technologies for dye removal</w:t>
        </w:r>
        <w:r w:rsidR="00144CC6">
          <w:rPr>
            <w:noProof/>
            <w:webHidden/>
          </w:rPr>
          <w:tab/>
        </w:r>
        <w:r w:rsidR="00144CC6">
          <w:rPr>
            <w:noProof/>
            <w:webHidden/>
          </w:rPr>
          <w:fldChar w:fldCharType="begin"/>
        </w:r>
        <w:r w:rsidR="00144CC6">
          <w:rPr>
            <w:noProof/>
            <w:webHidden/>
          </w:rPr>
          <w:instrText xml:space="preserve"> PAGEREF _Toc80362439 \h </w:instrText>
        </w:r>
        <w:r w:rsidR="00144CC6">
          <w:rPr>
            <w:noProof/>
            <w:webHidden/>
          </w:rPr>
        </w:r>
        <w:r w:rsidR="00144CC6">
          <w:rPr>
            <w:noProof/>
            <w:webHidden/>
          </w:rPr>
          <w:fldChar w:fldCharType="separate"/>
        </w:r>
        <w:r w:rsidR="00144CC6">
          <w:rPr>
            <w:noProof/>
            <w:webHidden/>
          </w:rPr>
          <w:t>17</w:t>
        </w:r>
        <w:r w:rsidR="00144CC6">
          <w:rPr>
            <w:noProof/>
            <w:webHidden/>
          </w:rPr>
          <w:fldChar w:fldCharType="end"/>
        </w:r>
      </w:hyperlink>
    </w:p>
    <w:p w14:paraId="6879E493"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41" w:history="1">
        <w:r w:rsidR="00144CC6" w:rsidRPr="00C072AD">
          <w:rPr>
            <w:rStyle w:val="Hyperlink"/>
            <w:noProof/>
          </w:rPr>
          <w:t>1.7.1.1</w:t>
        </w:r>
        <w:r w:rsidR="00144CC6">
          <w:rPr>
            <w:rFonts w:asciiTheme="minorHAnsi" w:eastAsiaTheme="minorEastAsia" w:hAnsiTheme="minorHAnsi" w:cs="Arial Unicode MS"/>
            <w:noProof/>
            <w:sz w:val="22"/>
            <w:lang w:bidi="si-LK"/>
          </w:rPr>
          <w:tab/>
        </w:r>
        <w:r w:rsidR="00144CC6" w:rsidRPr="00C072AD">
          <w:rPr>
            <w:rStyle w:val="Hyperlink"/>
            <w:noProof/>
          </w:rPr>
          <w:t>Physical methods</w:t>
        </w:r>
        <w:r w:rsidR="00144CC6">
          <w:rPr>
            <w:noProof/>
            <w:webHidden/>
          </w:rPr>
          <w:tab/>
        </w:r>
        <w:r w:rsidR="00144CC6">
          <w:rPr>
            <w:noProof/>
            <w:webHidden/>
          </w:rPr>
          <w:fldChar w:fldCharType="begin"/>
        </w:r>
        <w:r w:rsidR="00144CC6">
          <w:rPr>
            <w:noProof/>
            <w:webHidden/>
          </w:rPr>
          <w:instrText xml:space="preserve"> PAGEREF _Toc80362441 \h </w:instrText>
        </w:r>
        <w:r w:rsidR="00144CC6">
          <w:rPr>
            <w:noProof/>
            <w:webHidden/>
          </w:rPr>
        </w:r>
        <w:r w:rsidR="00144CC6">
          <w:rPr>
            <w:noProof/>
            <w:webHidden/>
          </w:rPr>
          <w:fldChar w:fldCharType="separate"/>
        </w:r>
        <w:r w:rsidR="00144CC6">
          <w:rPr>
            <w:noProof/>
            <w:webHidden/>
          </w:rPr>
          <w:t>18</w:t>
        </w:r>
        <w:r w:rsidR="00144CC6">
          <w:rPr>
            <w:noProof/>
            <w:webHidden/>
          </w:rPr>
          <w:fldChar w:fldCharType="end"/>
        </w:r>
      </w:hyperlink>
    </w:p>
    <w:p w14:paraId="2742DBD5"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42" w:history="1">
        <w:r w:rsidR="00144CC6" w:rsidRPr="00C072AD">
          <w:rPr>
            <w:rStyle w:val="Hyperlink"/>
            <w:noProof/>
          </w:rPr>
          <w:t>1.7.1.2</w:t>
        </w:r>
        <w:r w:rsidR="00144CC6">
          <w:rPr>
            <w:rFonts w:asciiTheme="minorHAnsi" w:eastAsiaTheme="minorEastAsia" w:hAnsiTheme="minorHAnsi" w:cs="Arial Unicode MS"/>
            <w:noProof/>
            <w:sz w:val="22"/>
            <w:lang w:bidi="si-LK"/>
          </w:rPr>
          <w:tab/>
        </w:r>
        <w:r w:rsidR="00144CC6" w:rsidRPr="00C072AD">
          <w:rPr>
            <w:rStyle w:val="Hyperlink"/>
            <w:noProof/>
          </w:rPr>
          <w:t>Chemical treatment</w:t>
        </w:r>
        <w:r w:rsidR="00144CC6">
          <w:rPr>
            <w:noProof/>
            <w:webHidden/>
          </w:rPr>
          <w:tab/>
        </w:r>
        <w:r w:rsidR="00144CC6">
          <w:rPr>
            <w:noProof/>
            <w:webHidden/>
          </w:rPr>
          <w:fldChar w:fldCharType="begin"/>
        </w:r>
        <w:r w:rsidR="00144CC6">
          <w:rPr>
            <w:noProof/>
            <w:webHidden/>
          </w:rPr>
          <w:instrText xml:space="preserve"> PAGEREF _Toc80362442 \h </w:instrText>
        </w:r>
        <w:r w:rsidR="00144CC6">
          <w:rPr>
            <w:noProof/>
            <w:webHidden/>
          </w:rPr>
        </w:r>
        <w:r w:rsidR="00144CC6">
          <w:rPr>
            <w:noProof/>
            <w:webHidden/>
          </w:rPr>
          <w:fldChar w:fldCharType="separate"/>
        </w:r>
        <w:r w:rsidR="00144CC6">
          <w:rPr>
            <w:noProof/>
            <w:webHidden/>
          </w:rPr>
          <w:t>18</w:t>
        </w:r>
        <w:r w:rsidR="00144CC6">
          <w:rPr>
            <w:noProof/>
            <w:webHidden/>
          </w:rPr>
          <w:fldChar w:fldCharType="end"/>
        </w:r>
      </w:hyperlink>
    </w:p>
    <w:p w14:paraId="4AF83A98"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43" w:history="1">
        <w:r w:rsidR="00144CC6" w:rsidRPr="00C072AD">
          <w:rPr>
            <w:rStyle w:val="Hyperlink"/>
            <w:noProof/>
          </w:rPr>
          <w:t>1.7.1.3</w:t>
        </w:r>
        <w:r w:rsidR="00144CC6">
          <w:rPr>
            <w:rFonts w:asciiTheme="minorHAnsi" w:eastAsiaTheme="minorEastAsia" w:hAnsiTheme="minorHAnsi" w:cs="Arial Unicode MS"/>
            <w:noProof/>
            <w:sz w:val="22"/>
            <w:lang w:bidi="si-LK"/>
          </w:rPr>
          <w:tab/>
        </w:r>
        <w:r w:rsidR="00144CC6" w:rsidRPr="00C072AD">
          <w:rPr>
            <w:rStyle w:val="Hyperlink"/>
            <w:noProof/>
          </w:rPr>
          <w:t>Biological methods</w:t>
        </w:r>
        <w:r w:rsidR="00144CC6">
          <w:rPr>
            <w:noProof/>
            <w:webHidden/>
          </w:rPr>
          <w:tab/>
        </w:r>
        <w:r w:rsidR="00144CC6">
          <w:rPr>
            <w:noProof/>
            <w:webHidden/>
          </w:rPr>
          <w:fldChar w:fldCharType="begin"/>
        </w:r>
        <w:r w:rsidR="00144CC6">
          <w:rPr>
            <w:noProof/>
            <w:webHidden/>
          </w:rPr>
          <w:instrText xml:space="preserve"> PAGEREF _Toc80362443 \h </w:instrText>
        </w:r>
        <w:r w:rsidR="00144CC6">
          <w:rPr>
            <w:noProof/>
            <w:webHidden/>
          </w:rPr>
        </w:r>
        <w:r w:rsidR="00144CC6">
          <w:rPr>
            <w:noProof/>
            <w:webHidden/>
          </w:rPr>
          <w:fldChar w:fldCharType="separate"/>
        </w:r>
        <w:r w:rsidR="00144CC6">
          <w:rPr>
            <w:noProof/>
            <w:webHidden/>
          </w:rPr>
          <w:t>19</w:t>
        </w:r>
        <w:r w:rsidR="00144CC6">
          <w:rPr>
            <w:noProof/>
            <w:webHidden/>
          </w:rPr>
          <w:fldChar w:fldCharType="end"/>
        </w:r>
      </w:hyperlink>
    </w:p>
    <w:p w14:paraId="2FECA63F"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44" w:history="1">
        <w:r w:rsidR="00144CC6" w:rsidRPr="00C072AD">
          <w:rPr>
            <w:rStyle w:val="Hyperlink"/>
            <w:noProof/>
          </w:rPr>
          <w:t>1.7.2</w:t>
        </w:r>
        <w:r w:rsidR="00144CC6">
          <w:rPr>
            <w:rFonts w:asciiTheme="minorHAnsi" w:eastAsiaTheme="minorEastAsia" w:hAnsiTheme="minorHAnsi" w:cs="Arial Unicode MS"/>
            <w:noProof/>
            <w:sz w:val="22"/>
            <w:lang w:bidi="si-LK"/>
          </w:rPr>
          <w:tab/>
        </w:r>
        <w:r w:rsidR="00144CC6" w:rsidRPr="00C072AD">
          <w:rPr>
            <w:rStyle w:val="Hyperlink"/>
            <w:noProof/>
          </w:rPr>
          <w:t>Adsorption as an effective wastewater treatment process</w:t>
        </w:r>
        <w:r w:rsidR="00144CC6">
          <w:rPr>
            <w:noProof/>
            <w:webHidden/>
          </w:rPr>
          <w:tab/>
        </w:r>
        <w:r w:rsidR="00144CC6">
          <w:rPr>
            <w:noProof/>
            <w:webHidden/>
          </w:rPr>
          <w:fldChar w:fldCharType="begin"/>
        </w:r>
        <w:r w:rsidR="00144CC6">
          <w:rPr>
            <w:noProof/>
            <w:webHidden/>
          </w:rPr>
          <w:instrText xml:space="preserve"> PAGEREF _Toc80362444 \h </w:instrText>
        </w:r>
        <w:r w:rsidR="00144CC6">
          <w:rPr>
            <w:noProof/>
            <w:webHidden/>
          </w:rPr>
        </w:r>
        <w:r w:rsidR="00144CC6">
          <w:rPr>
            <w:noProof/>
            <w:webHidden/>
          </w:rPr>
          <w:fldChar w:fldCharType="separate"/>
        </w:r>
        <w:r w:rsidR="00144CC6">
          <w:rPr>
            <w:noProof/>
            <w:webHidden/>
          </w:rPr>
          <w:t>19</w:t>
        </w:r>
        <w:r w:rsidR="00144CC6">
          <w:rPr>
            <w:noProof/>
            <w:webHidden/>
          </w:rPr>
          <w:fldChar w:fldCharType="end"/>
        </w:r>
      </w:hyperlink>
    </w:p>
    <w:p w14:paraId="24B28E3D"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45" w:history="1">
        <w:r w:rsidR="00144CC6" w:rsidRPr="00C072AD">
          <w:rPr>
            <w:rStyle w:val="Hyperlink"/>
            <w:noProof/>
          </w:rPr>
          <w:t>1.7.2.1</w:t>
        </w:r>
        <w:r w:rsidR="00144CC6">
          <w:rPr>
            <w:rFonts w:asciiTheme="minorHAnsi" w:eastAsiaTheme="minorEastAsia" w:hAnsiTheme="minorHAnsi" w:cs="Arial Unicode MS"/>
            <w:noProof/>
            <w:sz w:val="22"/>
            <w:lang w:bidi="si-LK"/>
          </w:rPr>
          <w:tab/>
        </w:r>
        <w:r w:rsidR="00144CC6" w:rsidRPr="00C072AD">
          <w:rPr>
            <w:rStyle w:val="Hyperlink"/>
            <w:noProof/>
          </w:rPr>
          <w:t>The process of adsorption</w:t>
        </w:r>
        <w:r w:rsidR="00144CC6">
          <w:rPr>
            <w:noProof/>
            <w:webHidden/>
          </w:rPr>
          <w:tab/>
        </w:r>
        <w:r w:rsidR="00144CC6">
          <w:rPr>
            <w:noProof/>
            <w:webHidden/>
          </w:rPr>
          <w:fldChar w:fldCharType="begin"/>
        </w:r>
        <w:r w:rsidR="00144CC6">
          <w:rPr>
            <w:noProof/>
            <w:webHidden/>
          </w:rPr>
          <w:instrText xml:space="preserve"> PAGEREF _Toc80362445 \h </w:instrText>
        </w:r>
        <w:r w:rsidR="00144CC6">
          <w:rPr>
            <w:noProof/>
            <w:webHidden/>
          </w:rPr>
        </w:r>
        <w:r w:rsidR="00144CC6">
          <w:rPr>
            <w:noProof/>
            <w:webHidden/>
          </w:rPr>
          <w:fldChar w:fldCharType="separate"/>
        </w:r>
        <w:r w:rsidR="00144CC6">
          <w:rPr>
            <w:noProof/>
            <w:webHidden/>
          </w:rPr>
          <w:t>20</w:t>
        </w:r>
        <w:r w:rsidR="00144CC6">
          <w:rPr>
            <w:noProof/>
            <w:webHidden/>
          </w:rPr>
          <w:fldChar w:fldCharType="end"/>
        </w:r>
      </w:hyperlink>
    </w:p>
    <w:p w14:paraId="71077B58"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46" w:history="1">
        <w:r w:rsidR="00144CC6" w:rsidRPr="00C072AD">
          <w:rPr>
            <w:rStyle w:val="Hyperlink"/>
            <w:noProof/>
          </w:rPr>
          <w:t>1.7.3</w:t>
        </w:r>
        <w:r w:rsidR="00144CC6">
          <w:rPr>
            <w:rFonts w:asciiTheme="minorHAnsi" w:eastAsiaTheme="minorEastAsia" w:hAnsiTheme="minorHAnsi" w:cs="Arial Unicode MS"/>
            <w:noProof/>
            <w:sz w:val="22"/>
            <w:lang w:bidi="si-LK"/>
          </w:rPr>
          <w:tab/>
        </w:r>
        <w:r w:rsidR="00144CC6" w:rsidRPr="00C072AD">
          <w:rPr>
            <w:rStyle w:val="Hyperlink"/>
            <w:noProof/>
          </w:rPr>
          <w:t>Removal of Methylene blue dye (MB) by adsorption</w:t>
        </w:r>
        <w:r w:rsidR="00144CC6">
          <w:rPr>
            <w:noProof/>
            <w:webHidden/>
          </w:rPr>
          <w:tab/>
        </w:r>
        <w:r w:rsidR="00144CC6">
          <w:rPr>
            <w:noProof/>
            <w:webHidden/>
          </w:rPr>
          <w:fldChar w:fldCharType="begin"/>
        </w:r>
        <w:r w:rsidR="00144CC6">
          <w:rPr>
            <w:noProof/>
            <w:webHidden/>
          </w:rPr>
          <w:instrText xml:space="preserve"> PAGEREF _Toc80362446 \h </w:instrText>
        </w:r>
        <w:r w:rsidR="00144CC6">
          <w:rPr>
            <w:noProof/>
            <w:webHidden/>
          </w:rPr>
        </w:r>
        <w:r w:rsidR="00144CC6">
          <w:rPr>
            <w:noProof/>
            <w:webHidden/>
          </w:rPr>
          <w:fldChar w:fldCharType="separate"/>
        </w:r>
        <w:r w:rsidR="00144CC6">
          <w:rPr>
            <w:noProof/>
            <w:webHidden/>
          </w:rPr>
          <w:t>21</w:t>
        </w:r>
        <w:r w:rsidR="00144CC6">
          <w:rPr>
            <w:noProof/>
            <w:webHidden/>
          </w:rPr>
          <w:fldChar w:fldCharType="end"/>
        </w:r>
      </w:hyperlink>
    </w:p>
    <w:p w14:paraId="4713E038" w14:textId="77777777" w:rsidR="00144CC6" w:rsidRDefault="00DF6C48">
      <w:pPr>
        <w:pStyle w:val="TOC3"/>
        <w:tabs>
          <w:tab w:val="right" w:leader="dot" w:pos="8630"/>
        </w:tabs>
        <w:rPr>
          <w:rFonts w:asciiTheme="minorHAnsi" w:eastAsiaTheme="minorEastAsia" w:hAnsiTheme="minorHAnsi" w:cs="Arial Unicode MS"/>
          <w:noProof/>
          <w:sz w:val="22"/>
          <w:lang w:bidi="si-LK"/>
        </w:rPr>
      </w:pPr>
      <w:hyperlink w:anchor="_Toc80362447" w:history="1">
        <w:r w:rsidR="00144CC6" w:rsidRPr="00C072AD">
          <w:rPr>
            <w:rStyle w:val="Hyperlink"/>
            <w:rFonts w:eastAsiaTheme="majorEastAsia" w:cstheme="majorBidi"/>
            <w:noProof/>
          </w:rPr>
          <w:t>Methylene blue dye</w:t>
        </w:r>
        <w:r w:rsidR="00144CC6">
          <w:rPr>
            <w:noProof/>
            <w:webHidden/>
          </w:rPr>
          <w:tab/>
        </w:r>
        <w:r w:rsidR="00144CC6">
          <w:rPr>
            <w:noProof/>
            <w:webHidden/>
          </w:rPr>
          <w:fldChar w:fldCharType="begin"/>
        </w:r>
        <w:r w:rsidR="00144CC6">
          <w:rPr>
            <w:noProof/>
            <w:webHidden/>
          </w:rPr>
          <w:instrText xml:space="preserve"> PAGEREF _Toc80362447 \h </w:instrText>
        </w:r>
        <w:r w:rsidR="00144CC6">
          <w:rPr>
            <w:noProof/>
            <w:webHidden/>
          </w:rPr>
        </w:r>
        <w:r w:rsidR="00144CC6">
          <w:rPr>
            <w:noProof/>
            <w:webHidden/>
          </w:rPr>
          <w:fldChar w:fldCharType="separate"/>
        </w:r>
        <w:r w:rsidR="00144CC6">
          <w:rPr>
            <w:noProof/>
            <w:webHidden/>
          </w:rPr>
          <w:t>22</w:t>
        </w:r>
        <w:r w:rsidR="00144CC6">
          <w:rPr>
            <w:noProof/>
            <w:webHidden/>
          </w:rPr>
          <w:fldChar w:fldCharType="end"/>
        </w:r>
      </w:hyperlink>
    </w:p>
    <w:p w14:paraId="608DAAEB"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48" w:history="1">
        <w:r w:rsidR="00144CC6" w:rsidRPr="00C072AD">
          <w:rPr>
            <w:rStyle w:val="Hyperlink"/>
            <w:noProof/>
          </w:rPr>
          <w:t>1.8</w:t>
        </w:r>
        <w:r w:rsidR="00144CC6">
          <w:rPr>
            <w:rFonts w:asciiTheme="minorHAnsi" w:eastAsiaTheme="minorEastAsia" w:hAnsiTheme="minorHAnsi" w:cs="Arial Unicode MS"/>
            <w:noProof/>
            <w:sz w:val="22"/>
            <w:lang w:bidi="si-LK"/>
          </w:rPr>
          <w:tab/>
        </w:r>
        <w:r w:rsidR="00144CC6" w:rsidRPr="00C072AD">
          <w:rPr>
            <w:rStyle w:val="Hyperlink"/>
            <w:noProof/>
          </w:rPr>
          <w:t>Adsorption isotherms</w:t>
        </w:r>
        <w:r w:rsidR="00144CC6">
          <w:rPr>
            <w:noProof/>
            <w:webHidden/>
          </w:rPr>
          <w:tab/>
        </w:r>
        <w:r w:rsidR="00144CC6">
          <w:rPr>
            <w:noProof/>
            <w:webHidden/>
          </w:rPr>
          <w:fldChar w:fldCharType="begin"/>
        </w:r>
        <w:r w:rsidR="00144CC6">
          <w:rPr>
            <w:noProof/>
            <w:webHidden/>
          </w:rPr>
          <w:instrText xml:space="preserve"> PAGEREF _Toc80362448 \h </w:instrText>
        </w:r>
        <w:r w:rsidR="00144CC6">
          <w:rPr>
            <w:noProof/>
            <w:webHidden/>
          </w:rPr>
        </w:r>
        <w:r w:rsidR="00144CC6">
          <w:rPr>
            <w:noProof/>
            <w:webHidden/>
          </w:rPr>
          <w:fldChar w:fldCharType="separate"/>
        </w:r>
        <w:r w:rsidR="00144CC6">
          <w:rPr>
            <w:noProof/>
            <w:webHidden/>
          </w:rPr>
          <w:t>22</w:t>
        </w:r>
        <w:r w:rsidR="00144CC6">
          <w:rPr>
            <w:noProof/>
            <w:webHidden/>
          </w:rPr>
          <w:fldChar w:fldCharType="end"/>
        </w:r>
      </w:hyperlink>
    </w:p>
    <w:p w14:paraId="35E2ECC3"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49" w:history="1">
        <w:r w:rsidR="00144CC6" w:rsidRPr="00C072AD">
          <w:rPr>
            <w:rStyle w:val="Hyperlink"/>
            <w:noProof/>
          </w:rPr>
          <w:t>1.9</w:t>
        </w:r>
        <w:r w:rsidR="00144CC6">
          <w:rPr>
            <w:rFonts w:asciiTheme="minorHAnsi" w:eastAsiaTheme="minorEastAsia" w:hAnsiTheme="minorHAnsi" w:cs="Arial Unicode MS"/>
            <w:noProof/>
            <w:sz w:val="22"/>
            <w:lang w:bidi="si-LK"/>
          </w:rPr>
          <w:tab/>
        </w:r>
        <w:r w:rsidR="00144CC6" w:rsidRPr="00C072AD">
          <w:rPr>
            <w:rStyle w:val="Hyperlink"/>
            <w:noProof/>
          </w:rPr>
          <w:t>Desorption/Regeneration studies</w:t>
        </w:r>
        <w:r w:rsidR="00144CC6">
          <w:rPr>
            <w:noProof/>
            <w:webHidden/>
          </w:rPr>
          <w:tab/>
        </w:r>
        <w:r w:rsidR="00144CC6">
          <w:rPr>
            <w:noProof/>
            <w:webHidden/>
          </w:rPr>
          <w:fldChar w:fldCharType="begin"/>
        </w:r>
        <w:r w:rsidR="00144CC6">
          <w:rPr>
            <w:noProof/>
            <w:webHidden/>
          </w:rPr>
          <w:instrText xml:space="preserve"> PAGEREF _Toc80362449 \h </w:instrText>
        </w:r>
        <w:r w:rsidR="00144CC6">
          <w:rPr>
            <w:noProof/>
            <w:webHidden/>
          </w:rPr>
        </w:r>
        <w:r w:rsidR="00144CC6">
          <w:rPr>
            <w:noProof/>
            <w:webHidden/>
          </w:rPr>
          <w:fldChar w:fldCharType="separate"/>
        </w:r>
        <w:r w:rsidR="00144CC6">
          <w:rPr>
            <w:noProof/>
            <w:webHidden/>
          </w:rPr>
          <w:t>24</w:t>
        </w:r>
        <w:r w:rsidR="00144CC6">
          <w:rPr>
            <w:noProof/>
            <w:webHidden/>
          </w:rPr>
          <w:fldChar w:fldCharType="end"/>
        </w:r>
      </w:hyperlink>
    </w:p>
    <w:p w14:paraId="5DA1C430" w14:textId="77777777" w:rsidR="00144CC6" w:rsidRDefault="00DF6C48">
      <w:pPr>
        <w:pStyle w:val="TOC2"/>
        <w:tabs>
          <w:tab w:val="left" w:pos="960"/>
          <w:tab w:val="right" w:leader="dot" w:pos="8630"/>
        </w:tabs>
        <w:rPr>
          <w:rStyle w:val="Hyperlink"/>
          <w:noProof/>
        </w:rPr>
      </w:pPr>
      <w:hyperlink w:anchor="_Toc80362450" w:history="1">
        <w:r w:rsidR="00144CC6" w:rsidRPr="00C072AD">
          <w:rPr>
            <w:rStyle w:val="Hyperlink"/>
            <w:noProof/>
          </w:rPr>
          <w:t>1.10</w:t>
        </w:r>
        <w:r w:rsidR="00144CC6">
          <w:rPr>
            <w:rFonts w:asciiTheme="minorHAnsi" w:eastAsiaTheme="minorEastAsia" w:hAnsiTheme="minorHAnsi" w:cs="Arial Unicode MS"/>
            <w:noProof/>
            <w:sz w:val="22"/>
            <w:lang w:bidi="si-LK"/>
          </w:rPr>
          <w:tab/>
        </w:r>
        <w:r w:rsidR="00144CC6" w:rsidRPr="00C072AD">
          <w:rPr>
            <w:rStyle w:val="Hyperlink"/>
            <w:noProof/>
          </w:rPr>
          <w:t>Research problem</w:t>
        </w:r>
        <w:r w:rsidR="00144CC6">
          <w:rPr>
            <w:noProof/>
            <w:webHidden/>
          </w:rPr>
          <w:tab/>
        </w:r>
        <w:r w:rsidR="00144CC6">
          <w:rPr>
            <w:noProof/>
            <w:webHidden/>
          </w:rPr>
          <w:fldChar w:fldCharType="begin"/>
        </w:r>
        <w:r w:rsidR="00144CC6">
          <w:rPr>
            <w:noProof/>
            <w:webHidden/>
          </w:rPr>
          <w:instrText xml:space="preserve"> PAGEREF _Toc80362450 \h </w:instrText>
        </w:r>
        <w:r w:rsidR="00144CC6">
          <w:rPr>
            <w:noProof/>
            <w:webHidden/>
          </w:rPr>
        </w:r>
        <w:r w:rsidR="00144CC6">
          <w:rPr>
            <w:noProof/>
            <w:webHidden/>
          </w:rPr>
          <w:fldChar w:fldCharType="separate"/>
        </w:r>
        <w:r w:rsidR="00144CC6">
          <w:rPr>
            <w:noProof/>
            <w:webHidden/>
          </w:rPr>
          <w:t>25</w:t>
        </w:r>
        <w:r w:rsidR="00144CC6">
          <w:rPr>
            <w:noProof/>
            <w:webHidden/>
          </w:rPr>
          <w:fldChar w:fldCharType="end"/>
        </w:r>
      </w:hyperlink>
    </w:p>
    <w:p w14:paraId="21F04CFE" w14:textId="77777777" w:rsidR="008E75D0" w:rsidRDefault="008E75D0" w:rsidP="008E75D0"/>
    <w:p w14:paraId="1AC660CD" w14:textId="77777777" w:rsidR="008E75D0" w:rsidRPr="008E75D0" w:rsidRDefault="008E75D0" w:rsidP="008E75D0">
      <w:pPr>
        <w:rPr>
          <w:b/>
          <w:bCs/>
          <w:sz w:val="32"/>
          <w:szCs w:val="26"/>
        </w:rPr>
      </w:pPr>
      <w:r w:rsidRPr="008E75D0">
        <w:rPr>
          <w:b/>
          <w:bCs/>
          <w:sz w:val="32"/>
          <w:szCs w:val="26"/>
        </w:rPr>
        <w:t>CHAPTER 02</w:t>
      </w:r>
    </w:p>
    <w:p w14:paraId="477C589C" w14:textId="77777777" w:rsidR="00144CC6" w:rsidRDefault="00DF6C48">
      <w:pPr>
        <w:pStyle w:val="TOC1"/>
        <w:tabs>
          <w:tab w:val="left" w:pos="480"/>
          <w:tab w:val="right" w:leader="dot" w:pos="8630"/>
        </w:tabs>
        <w:rPr>
          <w:rFonts w:asciiTheme="minorHAnsi" w:eastAsiaTheme="minorEastAsia" w:hAnsiTheme="minorHAnsi" w:cs="Arial Unicode MS"/>
          <w:noProof/>
          <w:sz w:val="22"/>
          <w:lang w:bidi="si-LK"/>
        </w:rPr>
      </w:pPr>
      <w:hyperlink w:anchor="_Toc80362451" w:history="1">
        <w:r w:rsidR="00144CC6" w:rsidRPr="00C072AD">
          <w:rPr>
            <w:rStyle w:val="Hyperlink"/>
            <w:noProof/>
          </w:rPr>
          <w:t>2</w:t>
        </w:r>
        <w:r w:rsidR="00144CC6">
          <w:rPr>
            <w:rFonts w:asciiTheme="minorHAnsi" w:eastAsiaTheme="minorEastAsia" w:hAnsiTheme="minorHAnsi" w:cs="Arial Unicode MS"/>
            <w:noProof/>
            <w:sz w:val="22"/>
            <w:lang w:bidi="si-LK"/>
          </w:rPr>
          <w:tab/>
        </w:r>
        <w:r w:rsidR="00144CC6" w:rsidRPr="00C072AD">
          <w:rPr>
            <w:rStyle w:val="Hyperlink"/>
            <w:noProof/>
          </w:rPr>
          <w:t>Materials and methods</w:t>
        </w:r>
        <w:r w:rsidR="00144CC6">
          <w:rPr>
            <w:noProof/>
            <w:webHidden/>
          </w:rPr>
          <w:tab/>
        </w:r>
        <w:r w:rsidR="00144CC6">
          <w:rPr>
            <w:noProof/>
            <w:webHidden/>
          </w:rPr>
          <w:fldChar w:fldCharType="begin"/>
        </w:r>
        <w:r w:rsidR="00144CC6">
          <w:rPr>
            <w:noProof/>
            <w:webHidden/>
          </w:rPr>
          <w:instrText xml:space="preserve"> PAGEREF _Toc80362451 \h </w:instrText>
        </w:r>
        <w:r w:rsidR="00144CC6">
          <w:rPr>
            <w:noProof/>
            <w:webHidden/>
          </w:rPr>
        </w:r>
        <w:r w:rsidR="00144CC6">
          <w:rPr>
            <w:noProof/>
            <w:webHidden/>
          </w:rPr>
          <w:fldChar w:fldCharType="separate"/>
        </w:r>
        <w:r w:rsidR="00144CC6">
          <w:rPr>
            <w:noProof/>
            <w:webHidden/>
          </w:rPr>
          <w:t>26</w:t>
        </w:r>
        <w:r w:rsidR="00144CC6">
          <w:rPr>
            <w:noProof/>
            <w:webHidden/>
          </w:rPr>
          <w:fldChar w:fldCharType="end"/>
        </w:r>
      </w:hyperlink>
    </w:p>
    <w:p w14:paraId="08604519"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52" w:history="1">
        <w:r w:rsidR="00144CC6" w:rsidRPr="00C072AD">
          <w:rPr>
            <w:rStyle w:val="Hyperlink"/>
            <w:noProof/>
          </w:rPr>
          <w:t>2.1</w:t>
        </w:r>
        <w:r w:rsidR="00144CC6">
          <w:rPr>
            <w:rFonts w:asciiTheme="minorHAnsi" w:eastAsiaTheme="minorEastAsia" w:hAnsiTheme="minorHAnsi" w:cs="Arial Unicode MS"/>
            <w:noProof/>
            <w:sz w:val="22"/>
            <w:lang w:bidi="si-LK"/>
          </w:rPr>
          <w:tab/>
        </w:r>
        <w:r w:rsidR="00144CC6" w:rsidRPr="00C072AD">
          <w:rPr>
            <w:rStyle w:val="Hyperlink"/>
            <w:noProof/>
          </w:rPr>
          <w:t>Apparatus</w:t>
        </w:r>
        <w:r w:rsidR="00144CC6">
          <w:rPr>
            <w:noProof/>
            <w:webHidden/>
          </w:rPr>
          <w:tab/>
        </w:r>
        <w:r w:rsidR="00144CC6">
          <w:rPr>
            <w:noProof/>
            <w:webHidden/>
          </w:rPr>
          <w:fldChar w:fldCharType="begin"/>
        </w:r>
        <w:r w:rsidR="00144CC6">
          <w:rPr>
            <w:noProof/>
            <w:webHidden/>
          </w:rPr>
          <w:instrText xml:space="preserve"> PAGEREF _Toc80362452 \h </w:instrText>
        </w:r>
        <w:r w:rsidR="00144CC6">
          <w:rPr>
            <w:noProof/>
            <w:webHidden/>
          </w:rPr>
        </w:r>
        <w:r w:rsidR="00144CC6">
          <w:rPr>
            <w:noProof/>
            <w:webHidden/>
          </w:rPr>
          <w:fldChar w:fldCharType="separate"/>
        </w:r>
        <w:r w:rsidR="00144CC6">
          <w:rPr>
            <w:noProof/>
            <w:webHidden/>
          </w:rPr>
          <w:t>26</w:t>
        </w:r>
        <w:r w:rsidR="00144CC6">
          <w:rPr>
            <w:noProof/>
            <w:webHidden/>
          </w:rPr>
          <w:fldChar w:fldCharType="end"/>
        </w:r>
      </w:hyperlink>
    </w:p>
    <w:p w14:paraId="70477D30"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53" w:history="1">
        <w:r w:rsidR="00144CC6" w:rsidRPr="00C072AD">
          <w:rPr>
            <w:rStyle w:val="Hyperlink"/>
            <w:noProof/>
          </w:rPr>
          <w:t>2.2</w:t>
        </w:r>
        <w:r w:rsidR="00144CC6">
          <w:rPr>
            <w:rFonts w:asciiTheme="minorHAnsi" w:eastAsiaTheme="minorEastAsia" w:hAnsiTheme="minorHAnsi" w:cs="Arial Unicode MS"/>
            <w:noProof/>
            <w:sz w:val="22"/>
            <w:lang w:bidi="si-LK"/>
          </w:rPr>
          <w:tab/>
        </w:r>
        <w:r w:rsidR="00144CC6" w:rsidRPr="00C072AD">
          <w:rPr>
            <w:rStyle w:val="Hyperlink"/>
            <w:noProof/>
          </w:rPr>
          <w:t>Batch adsorption experiments</w:t>
        </w:r>
        <w:r w:rsidR="00144CC6">
          <w:rPr>
            <w:noProof/>
            <w:webHidden/>
          </w:rPr>
          <w:tab/>
        </w:r>
        <w:r w:rsidR="00144CC6">
          <w:rPr>
            <w:noProof/>
            <w:webHidden/>
          </w:rPr>
          <w:fldChar w:fldCharType="begin"/>
        </w:r>
        <w:r w:rsidR="00144CC6">
          <w:rPr>
            <w:noProof/>
            <w:webHidden/>
          </w:rPr>
          <w:instrText xml:space="preserve"> PAGEREF _Toc80362453 \h </w:instrText>
        </w:r>
        <w:r w:rsidR="00144CC6">
          <w:rPr>
            <w:noProof/>
            <w:webHidden/>
          </w:rPr>
        </w:r>
        <w:r w:rsidR="00144CC6">
          <w:rPr>
            <w:noProof/>
            <w:webHidden/>
          </w:rPr>
          <w:fldChar w:fldCharType="separate"/>
        </w:r>
        <w:r w:rsidR="00144CC6">
          <w:rPr>
            <w:noProof/>
            <w:webHidden/>
          </w:rPr>
          <w:t>26</w:t>
        </w:r>
        <w:r w:rsidR="00144CC6">
          <w:rPr>
            <w:noProof/>
            <w:webHidden/>
          </w:rPr>
          <w:fldChar w:fldCharType="end"/>
        </w:r>
      </w:hyperlink>
    </w:p>
    <w:p w14:paraId="019A819E"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54" w:history="1">
        <w:r w:rsidR="00144CC6" w:rsidRPr="00C072AD">
          <w:rPr>
            <w:rStyle w:val="Hyperlink"/>
            <w:noProof/>
          </w:rPr>
          <w:t>2.3</w:t>
        </w:r>
        <w:r w:rsidR="00144CC6">
          <w:rPr>
            <w:rFonts w:asciiTheme="minorHAnsi" w:eastAsiaTheme="minorEastAsia" w:hAnsiTheme="minorHAnsi" w:cs="Arial Unicode MS"/>
            <w:noProof/>
            <w:sz w:val="22"/>
            <w:lang w:bidi="si-LK"/>
          </w:rPr>
          <w:tab/>
        </w:r>
        <w:r w:rsidR="00144CC6" w:rsidRPr="00C072AD">
          <w:rPr>
            <w:rStyle w:val="Hyperlink"/>
            <w:noProof/>
          </w:rPr>
          <w:t>Preparation of reagents</w:t>
        </w:r>
        <w:r w:rsidR="00144CC6">
          <w:rPr>
            <w:noProof/>
            <w:webHidden/>
          </w:rPr>
          <w:tab/>
        </w:r>
        <w:r w:rsidR="00144CC6">
          <w:rPr>
            <w:noProof/>
            <w:webHidden/>
          </w:rPr>
          <w:fldChar w:fldCharType="begin"/>
        </w:r>
        <w:r w:rsidR="00144CC6">
          <w:rPr>
            <w:noProof/>
            <w:webHidden/>
          </w:rPr>
          <w:instrText xml:space="preserve"> PAGEREF _Toc80362454 \h </w:instrText>
        </w:r>
        <w:r w:rsidR="00144CC6">
          <w:rPr>
            <w:noProof/>
            <w:webHidden/>
          </w:rPr>
        </w:r>
        <w:r w:rsidR="00144CC6">
          <w:rPr>
            <w:noProof/>
            <w:webHidden/>
          </w:rPr>
          <w:fldChar w:fldCharType="separate"/>
        </w:r>
        <w:r w:rsidR="00144CC6">
          <w:rPr>
            <w:noProof/>
            <w:webHidden/>
          </w:rPr>
          <w:t>27</w:t>
        </w:r>
        <w:r w:rsidR="00144CC6">
          <w:rPr>
            <w:noProof/>
            <w:webHidden/>
          </w:rPr>
          <w:fldChar w:fldCharType="end"/>
        </w:r>
      </w:hyperlink>
    </w:p>
    <w:p w14:paraId="1F6B4286"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55" w:history="1">
        <w:r w:rsidR="00144CC6" w:rsidRPr="00C072AD">
          <w:rPr>
            <w:rStyle w:val="Hyperlink"/>
            <w:noProof/>
          </w:rPr>
          <w:t>2.3.1</w:t>
        </w:r>
        <w:r w:rsidR="00144CC6">
          <w:rPr>
            <w:rFonts w:asciiTheme="minorHAnsi" w:eastAsiaTheme="minorEastAsia" w:hAnsiTheme="minorHAnsi" w:cs="Arial Unicode MS"/>
            <w:noProof/>
            <w:sz w:val="22"/>
            <w:lang w:bidi="si-LK"/>
          </w:rPr>
          <w:tab/>
        </w:r>
        <w:r w:rsidR="00144CC6" w:rsidRPr="00C072AD">
          <w:rPr>
            <w:rStyle w:val="Hyperlink"/>
            <w:noProof/>
          </w:rPr>
          <w:t>Preparation of methylene blue solutions</w:t>
        </w:r>
        <w:r w:rsidR="00144CC6">
          <w:rPr>
            <w:noProof/>
            <w:webHidden/>
          </w:rPr>
          <w:tab/>
        </w:r>
        <w:r w:rsidR="00144CC6">
          <w:rPr>
            <w:noProof/>
            <w:webHidden/>
          </w:rPr>
          <w:fldChar w:fldCharType="begin"/>
        </w:r>
        <w:r w:rsidR="00144CC6">
          <w:rPr>
            <w:noProof/>
            <w:webHidden/>
          </w:rPr>
          <w:instrText xml:space="preserve"> PAGEREF _Toc80362455 \h </w:instrText>
        </w:r>
        <w:r w:rsidR="00144CC6">
          <w:rPr>
            <w:noProof/>
            <w:webHidden/>
          </w:rPr>
        </w:r>
        <w:r w:rsidR="00144CC6">
          <w:rPr>
            <w:noProof/>
            <w:webHidden/>
          </w:rPr>
          <w:fldChar w:fldCharType="separate"/>
        </w:r>
        <w:r w:rsidR="00144CC6">
          <w:rPr>
            <w:noProof/>
            <w:webHidden/>
          </w:rPr>
          <w:t>28</w:t>
        </w:r>
        <w:r w:rsidR="00144CC6">
          <w:rPr>
            <w:noProof/>
            <w:webHidden/>
          </w:rPr>
          <w:fldChar w:fldCharType="end"/>
        </w:r>
      </w:hyperlink>
    </w:p>
    <w:p w14:paraId="70E3C407"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56" w:history="1">
        <w:r w:rsidR="00144CC6" w:rsidRPr="00C072AD">
          <w:rPr>
            <w:rStyle w:val="Hyperlink"/>
            <w:noProof/>
          </w:rPr>
          <w:t>2.3.2</w:t>
        </w:r>
        <w:r w:rsidR="00144CC6">
          <w:rPr>
            <w:rFonts w:asciiTheme="minorHAnsi" w:eastAsiaTheme="minorEastAsia" w:hAnsiTheme="minorHAnsi" w:cs="Arial Unicode MS"/>
            <w:noProof/>
            <w:sz w:val="22"/>
            <w:lang w:bidi="si-LK"/>
          </w:rPr>
          <w:tab/>
        </w:r>
        <w:r w:rsidR="00144CC6" w:rsidRPr="00C072AD">
          <w:rPr>
            <w:rStyle w:val="Hyperlink"/>
            <w:noProof/>
          </w:rPr>
          <w:t>Preparation of NaOH and HCl solutions.</w:t>
        </w:r>
        <w:r w:rsidR="00144CC6">
          <w:rPr>
            <w:noProof/>
            <w:webHidden/>
          </w:rPr>
          <w:tab/>
        </w:r>
        <w:r w:rsidR="00144CC6">
          <w:rPr>
            <w:noProof/>
            <w:webHidden/>
          </w:rPr>
          <w:fldChar w:fldCharType="begin"/>
        </w:r>
        <w:r w:rsidR="00144CC6">
          <w:rPr>
            <w:noProof/>
            <w:webHidden/>
          </w:rPr>
          <w:instrText xml:space="preserve"> PAGEREF _Toc80362456 \h </w:instrText>
        </w:r>
        <w:r w:rsidR="00144CC6">
          <w:rPr>
            <w:noProof/>
            <w:webHidden/>
          </w:rPr>
        </w:r>
        <w:r w:rsidR="00144CC6">
          <w:rPr>
            <w:noProof/>
            <w:webHidden/>
          </w:rPr>
          <w:fldChar w:fldCharType="separate"/>
        </w:r>
        <w:r w:rsidR="00144CC6">
          <w:rPr>
            <w:noProof/>
            <w:webHidden/>
          </w:rPr>
          <w:t>28</w:t>
        </w:r>
        <w:r w:rsidR="00144CC6">
          <w:rPr>
            <w:noProof/>
            <w:webHidden/>
          </w:rPr>
          <w:fldChar w:fldCharType="end"/>
        </w:r>
      </w:hyperlink>
    </w:p>
    <w:p w14:paraId="6CE43278"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57" w:history="1">
        <w:r w:rsidR="00144CC6" w:rsidRPr="00C072AD">
          <w:rPr>
            <w:rStyle w:val="Hyperlink"/>
            <w:noProof/>
          </w:rPr>
          <w:t>2.3.2.1</w:t>
        </w:r>
        <w:r w:rsidR="00144CC6">
          <w:rPr>
            <w:rFonts w:asciiTheme="minorHAnsi" w:eastAsiaTheme="minorEastAsia" w:hAnsiTheme="minorHAnsi" w:cs="Arial Unicode MS"/>
            <w:noProof/>
            <w:sz w:val="22"/>
            <w:lang w:bidi="si-LK"/>
          </w:rPr>
          <w:tab/>
        </w:r>
        <w:r w:rsidR="00144CC6" w:rsidRPr="00C072AD">
          <w:rPr>
            <w:rStyle w:val="Hyperlink"/>
            <w:noProof/>
          </w:rPr>
          <w:t>Preparation of 0.1 M HCl solution</w:t>
        </w:r>
        <w:r w:rsidR="00144CC6">
          <w:rPr>
            <w:noProof/>
            <w:webHidden/>
          </w:rPr>
          <w:tab/>
        </w:r>
        <w:r w:rsidR="00144CC6">
          <w:rPr>
            <w:noProof/>
            <w:webHidden/>
          </w:rPr>
          <w:fldChar w:fldCharType="begin"/>
        </w:r>
        <w:r w:rsidR="00144CC6">
          <w:rPr>
            <w:noProof/>
            <w:webHidden/>
          </w:rPr>
          <w:instrText xml:space="preserve"> PAGEREF _Toc80362457 \h </w:instrText>
        </w:r>
        <w:r w:rsidR="00144CC6">
          <w:rPr>
            <w:noProof/>
            <w:webHidden/>
          </w:rPr>
        </w:r>
        <w:r w:rsidR="00144CC6">
          <w:rPr>
            <w:noProof/>
            <w:webHidden/>
          </w:rPr>
          <w:fldChar w:fldCharType="separate"/>
        </w:r>
        <w:r w:rsidR="00144CC6">
          <w:rPr>
            <w:noProof/>
            <w:webHidden/>
          </w:rPr>
          <w:t>28</w:t>
        </w:r>
        <w:r w:rsidR="00144CC6">
          <w:rPr>
            <w:noProof/>
            <w:webHidden/>
          </w:rPr>
          <w:fldChar w:fldCharType="end"/>
        </w:r>
      </w:hyperlink>
    </w:p>
    <w:p w14:paraId="097119D0"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58" w:history="1">
        <w:r w:rsidR="00144CC6" w:rsidRPr="00C072AD">
          <w:rPr>
            <w:rStyle w:val="Hyperlink"/>
            <w:noProof/>
          </w:rPr>
          <w:t>2.3.2.2</w:t>
        </w:r>
        <w:r w:rsidR="00144CC6">
          <w:rPr>
            <w:rFonts w:asciiTheme="minorHAnsi" w:eastAsiaTheme="minorEastAsia" w:hAnsiTheme="minorHAnsi" w:cs="Arial Unicode MS"/>
            <w:noProof/>
            <w:sz w:val="22"/>
            <w:lang w:bidi="si-LK"/>
          </w:rPr>
          <w:tab/>
        </w:r>
        <w:r w:rsidR="00144CC6" w:rsidRPr="00C072AD">
          <w:rPr>
            <w:rStyle w:val="Hyperlink"/>
            <w:noProof/>
          </w:rPr>
          <w:t>Preparation of 0.1 M NaOH solution</w:t>
        </w:r>
        <w:r w:rsidR="00144CC6">
          <w:rPr>
            <w:noProof/>
            <w:webHidden/>
          </w:rPr>
          <w:tab/>
        </w:r>
        <w:r w:rsidR="00144CC6">
          <w:rPr>
            <w:noProof/>
            <w:webHidden/>
          </w:rPr>
          <w:fldChar w:fldCharType="begin"/>
        </w:r>
        <w:r w:rsidR="00144CC6">
          <w:rPr>
            <w:noProof/>
            <w:webHidden/>
          </w:rPr>
          <w:instrText xml:space="preserve"> PAGEREF _Toc80362458 \h </w:instrText>
        </w:r>
        <w:r w:rsidR="00144CC6">
          <w:rPr>
            <w:noProof/>
            <w:webHidden/>
          </w:rPr>
        </w:r>
        <w:r w:rsidR="00144CC6">
          <w:rPr>
            <w:noProof/>
            <w:webHidden/>
          </w:rPr>
          <w:fldChar w:fldCharType="separate"/>
        </w:r>
        <w:r w:rsidR="00144CC6">
          <w:rPr>
            <w:noProof/>
            <w:webHidden/>
          </w:rPr>
          <w:t>28</w:t>
        </w:r>
        <w:r w:rsidR="00144CC6">
          <w:rPr>
            <w:noProof/>
            <w:webHidden/>
          </w:rPr>
          <w:fldChar w:fldCharType="end"/>
        </w:r>
      </w:hyperlink>
    </w:p>
    <w:p w14:paraId="52F7E98C"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59" w:history="1">
        <w:r w:rsidR="00144CC6" w:rsidRPr="00C072AD">
          <w:rPr>
            <w:rStyle w:val="Hyperlink"/>
            <w:noProof/>
          </w:rPr>
          <w:t>2.3.2.3</w:t>
        </w:r>
        <w:r w:rsidR="00144CC6">
          <w:rPr>
            <w:rFonts w:asciiTheme="minorHAnsi" w:eastAsiaTheme="minorEastAsia" w:hAnsiTheme="minorHAnsi" w:cs="Arial Unicode MS"/>
            <w:noProof/>
            <w:sz w:val="22"/>
            <w:lang w:bidi="si-LK"/>
          </w:rPr>
          <w:tab/>
        </w:r>
        <w:r w:rsidR="00144CC6" w:rsidRPr="00C072AD">
          <w:rPr>
            <w:rStyle w:val="Hyperlink"/>
            <w:noProof/>
          </w:rPr>
          <w:t>Preparation of 1 M HCl solution</w:t>
        </w:r>
        <w:r w:rsidR="00144CC6">
          <w:rPr>
            <w:noProof/>
            <w:webHidden/>
          </w:rPr>
          <w:tab/>
        </w:r>
        <w:r w:rsidR="00144CC6">
          <w:rPr>
            <w:noProof/>
            <w:webHidden/>
          </w:rPr>
          <w:fldChar w:fldCharType="begin"/>
        </w:r>
        <w:r w:rsidR="00144CC6">
          <w:rPr>
            <w:noProof/>
            <w:webHidden/>
          </w:rPr>
          <w:instrText xml:space="preserve"> PAGEREF _Toc80362459 \h </w:instrText>
        </w:r>
        <w:r w:rsidR="00144CC6">
          <w:rPr>
            <w:noProof/>
            <w:webHidden/>
          </w:rPr>
        </w:r>
        <w:r w:rsidR="00144CC6">
          <w:rPr>
            <w:noProof/>
            <w:webHidden/>
          </w:rPr>
          <w:fldChar w:fldCharType="separate"/>
        </w:r>
        <w:r w:rsidR="00144CC6">
          <w:rPr>
            <w:noProof/>
            <w:webHidden/>
          </w:rPr>
          <w:t>28</w:t>
        </w:r>
        <w:r w:rsidR="00144CC6">
          <w:rPr>
            <w:noProof/>
            <w:webHidden/>
          </w:rPr>
          <w:fldChar w:fldCharType="end"/>
        </w:r>
      </w:hyperlink>
    </w:p>
    <w:p w14:paraId="0BC7876A"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60" w:history="1">
        <w:r w:rsidR="00144CC6" w:rsidRPr="00C072AD">
          <w:rPr>
            <w:rStyle w:val="Hyperlink"/>
            <w:noProof/>
          </w:rPr>
          <w:t>2.3.2.4</w:t>
        </w:r>
        <w:r w:rsidR="00144CC6">
          <w:rPr>
            <w:rFonts w:asciiTheme="minorHAnsi" w:eastAsiaTheme="minorEastAsia" w:hAnsiTheme="minorHAnsi" w:cs="Arial Unicode MS"/>
            <w:noProof/>
            <w:sz w:val="22"/>
            <w:lang w:bidi="si-LK"/>
          </w:rPr>
          <w:tab/>
        </w:r>
        <w:r w:rsidR="00144CC6" w:rsidRPr="00C072AD">
          <w:rPr>
            <w:rStyle w:val="Hyperlink"/>
            <w:noProof/>
          </w:rPr>
          <w:t>Preparation of 2 M HCl solution</w:t>
        </w:r>
        <w:r w:rsidR="00144CC6">
          <w:rPr>
            <w:noProof/>
            <w:webHidden/>
          </w:rPr>
          <w:tab/>
        </w:r>
        <w:r w:rsidR="00144CC6">
          <w:rPr>
            <w:noProof/>
            <w:webHidden/>
          </w:rPr>
          <w:fldChar w:fldCharType="begin"/>
        </w:r>
        <w:r w:rsidR="00144CC6">
          <w:rPr>
            <w:noProof/>
            <w:webHidden/>
          </w:rPr>
          <w:instrText xml:space="preserve"> PAGEREF _Toc80362460 \h </w:instrText>
        </w:r>
        <w:r w:rsidR="00144CC6">
          <w:rPr>
            <w:noProof/>
            <w:webHidden/>
          </w:rPr>
        </w:r>
        <w:r w:rsidR="00144CC6">
          <w:rPr>
            <w:noProof/>
            <w:webHidden/>
          </w:rPr>
          <w:fldChar w:fldCharType="separate"/>
        </w:r>
        <w:r w:rsidR="00144CC6">
          <w:rPr>
            <w:noProof/>
            <w:webHidden/>
          </w:rPr>
          <w:t>28</w:t>
        </w:r>
        <w:r w:rsidR="00144CC6">
          <w:rPr>
            <w:noProof/>
            <w:webHidden/>
          </w:rPr>
          <w:fldChar w:fldCharType="end"/>
        </w:r>
      </w:hyperlink>
    </w:p>
    <w:p w14:paraId="00A2A209"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61" w:history="1">
        <w:r w:rsidR="00144CC6" w:rsidRPr="00C072AD">
          <w:rPr>
            <w:rStyle w:val="Hyperlink"/>
            <w:noProof/>
          </w:rPr>
          <w:t>2.3.2.5</w:t>
        </w:r>
        <w:r w:rsidR="00144CC6">
          <w:rPr>
            <w:rFonts w:asciiTheme="minorHAnsi" w:eastAsiaTheme="minorEastAsia" w:hAnsiTheme="minorHAnsi" w:cs="Arial Unicode MS"/>
            <w:noProof/>
            <w:sz w:val="22"/>
            <w:lang w:bidi="si-LK"/>
          </w:rPr>
          <w:tab/>
        </w:r>
        <w:r w:rsidR="00144CC6" w:rsidRPr="00C072AD">
          <w:rPr>
            <w:rStyle w:val="Hyperlink"/>
            <w:noProof/>
          </w:rPr>
          <w:t>Preparation of 2 M NaOH solution</w:t>
        </w:r>
        <w:r w:rsidR="00144CC6">
          <w:rPr>
            <w:noProof/>
            <w:webHidden/>
          </w:rPr>
          <w:tab/>
        </w:r>
        <w:r w:rsidR="00144CC6">
          <w:rPr>
            <w:noProof/>
            <w:webHidden/>
          </w:rPr>
          <w:fldChar w:fldCharType="begin"/>
        </w:r>
        <w:r w:rsidR="00144CC6">
          <w:rPr>
            <w:noProof/>
            <w:webHidden/>
          </w:rPr>
          <w:instrText xml:space="preserve"> PAGEREF _Toc80362461 \h </w:instrText>
        </w:r>
        <w:r w:rsidR="00144CC6">
          <w:rPr>
            <w:noProof/>
            <w:webHidden/>
          </w:rPr>
        </w:r>
        <w:r w:rsidR="00144CC6">
          <w:rPr>
            <w:noProof/>
            <w:webHidden/>
          </w:rPr>
          <w:fldChar w:fldCharType="separate"/>
        </w:r>
        <w:r w:rsidR="00144CC6">
          <w:rPr>
            <w:noProof/>
            <w:webHidden/>
          </w:rPr>
          <w:t>29</w:t>
        </w:r>
        <w:r w:rsidR="00144CC6">
          <w:rPr>
            <w:noProof/>
            <w:webHidden/>
          </w:rPr>
          <w:fldChar w:fldCharType="end"/>
        </w:r>
      </w:hyperlink>
    </w:p>
    <w:p w14:paraId="7A2EF368"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62" w:history="1">
        <w:r w:rsidR="00144CC6" w:rsidRPr="00C072AD">
          <w:rPr>
            <w:rStyle w:val="Hyperlink"/>
            <w:noProof/>
          </w:rPr>
          <w:t>2.4</w:t>
        </w:r>
        <w:r w:rsidR="00144CC6">
          <w:rPr>
            <w:rFonts w:asciiTheme="minorHAnsi" w:eastAsiaTheme="minorEastAsia" w:hAnsiTheme="minorHAnsi" w:cs="Arial Unicode MS"/>
            <w:noProof/>
            <w:sz w:val="22"/>
            <w:lang w:bidi="si-LK"/>
          </w:rPr>
          <w:tab/>
        </w:r>
        <w:r w:rsidR="00144CC6" w:rsidRPr="00C072AD">
          <w:rPr>
            <w:rStyle w:val="Hyperlink"/>
            <w:noProof/>
          </w:rPr>
          <w:t>Pretreatment of pyrolysis tire char Sieving process</w:t>
        </w:r>
        <w:r w:rsidR="00144CC6">
          <w:rPr>
            <w:noProof/>
            <w:webHidden/>
          </w:rPr>
          <w:tab/>
        </w:r>
        <w:r w:rsidR="00144CC6">
          <w:rPr>
            <w:noProof/>
            <w:webHidden/>
          </w:rPr>
          <w:fldChar w:fldCharType="begin"/>
        </w:r>
        <w:r w:rsidR="00144CC6">
          <w:rPr>
            <w:noProof/>
            <w:webHidden/>
          </w:rPr>
          <w:instrText xml:space="preserve"> PAGEREF _Toc80362462 \h </w:instrText>
        </w:r>
        <w:r w:rsidR="00144CC6">
          <w:rPr>
            <w:noProof/>
            <w:webHidden/>
          </w:rPr>
        </w:r>
        <w:r w:rsidR="00144CC6">
          <w:rPr>
            <w:noProof/>
            <w:webHidden/>
          </w:rPr>
          <w:fldChar w:fldCharType="separate"/>
        </w:r>
        <w:r w:rsidR="00144CC6">
          <w:rPr>
            <w:noProof/>
            <w:webHidden/>
          </w:rPr>
          <w:t>29</w:t>
        </w:r>
        <w:r w:rsidR="00144CC6">
          <w:rPr>
            <w:noProof/>
            <w:webHidden/>
          </w:rPr>
          <w:fldChar w:fldCharType="end"/>
        </w:r>
      </w:hyperlink>
    </w:p>
    <w:p w14:paraId="763CC933"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63" w:history="1">
        <w:r w:rsidR="00144CC6" w:rsidRPr="00C072AD">
          <w:rPr>
            <w:rStyle w:val="Hyperlink"/>
            <w:noProof/>
          </w:rPr>
          <w:t>2.5</w:t>
        </w:r>
        <w:r w:rsidR="00144CC6">
          <w:rPr>
            <w:rFonts w:asciiTheme="minorHAnsi" w:eastAsiaTheme="minorEastAsia" w:hAnsiTheme="minorHAnsi" w:cs="Arial Unicode MS"/>
            <w:noProof/>
            <w:sz w:val="22"/>
            <w:lang w:bidi="si-LK"/>
          </w:rPr>
          <w:tab/>
        </w:r>
        <w:r w:rsidR="00144CC6" w:rsidRPr="00C072AD">
          <w:rPr>
            <w:rStyle w:val="Hyperlink"/>
            <w:noProof/>
          </w:rPr>
          <w:t>Adsorbent development</w:t>
        </w:r>
        <w:r w:rsidR="00144CC6">
          <w:rPr>
            <w:noProof/>
            <w:webHidden/>
          </w:rPr>
          <w:tab/>
        </w:r>
        <w:r w:rsidR="00144CC6">
          <w:rPr>
            <w:noProof/>
            <w:webHidden/>
          </w:rPr>
          <w:fldChar w:fldCharType="begin"/>
        </w:r>
        <w:r w:rsidR="00144CC6">
          <w:rPr>
            <w:noProof/>
            <w:webHidden/>
          </w:rPr>
          <w:instrText xml:space="preserve"> PAGEREF _Toc80362463 \h </w:instrText>
        </w:r>
        <w:r w:rsidR="00144CC6">
          <w:rPr>
            <w:noProof/>
            <w:webHidden/>
          </w:rPr>
        </w:r>
        <w:r w:rsidR="00144CC6">
          <w:rPr>
            <w:noProof/>
            <w:webHidden/>
          </w:rPr>
          <w:fldChar w:fldCharType="separate"/>
        </w:r>
        <w:r w:rsidR="00144CC6">
          <w:rPr>
            <w:noProof/>
            <w:webHidden/>
          </w:rPr>
          <w:t>29</w:t>
        </w:r>
        <w:r w:rsidR="00144CC6">
          <w:rPr>
            <w:noProof/>
            <w:webHidden/>
          </w:rPr>
          <w:fldChar w:fldCharType="end"/>
        </w:r>
      </w:hyperlink>
    </w:p>
    <w:p w14:paraId="14FFAEFA"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64" w:history="1">
        <w:r w:rsidR="00144CC6" w:rsidRPr="00C072AD">
          <w:rPr>
            <w:rStyle w:val="Hyperlink"/>
            <w:noProof/>
          </w:rPr>
          <w:t>2.5.1</w:t>
        </w:r>
        <w:r w:rsidR="00144CC6">
          <w:rPr>
            <w:rFonts w:asciiTheme="minorHAnsi" w:eastAsiaTheme="minorEastAsia" w:hAnsiTheme="minorHAnsi" w:cs="Arial Unicode MS"/>
            <w:noProof/>
            <w:sz w:val="22"/>
            <w:lang w:bidi="si-LK"/>
          </w:rPr>
          <w:tab/>
        </w:r>
        <w:r w:rsidR="00144CC6" w:rsidRPr="00C072AD">
          <w:rPr>
            <w:rStyle w:val="Hyperlink"/>
            <w:noProof/>
          </w:rPr>
          <w:t>Demineralized tire char preparation</w:t>
        </w:r>
        <w:r w:rsidR="00144CC6">
          <w:rPr>
            <w:noProof/>
            <w:webHidden/>
          </w:rPr>
          <w:tab/>
        </w:r>
        <w:r w:rsidR="00144CC6">
          <w:rPr>
            <w:noProof/>
            <w:webHidden/>
          </w:rPr>
          <w:fldChar w:fldCharType="begin"/>
        </w:r>
        <w:r w:rsidR="00144CC6">
          <w:rPr>
            <w:noProof/>
            <w:webHidden/>
          </w:rPr>
          <w:instrText xml:space="preserve"> PAGEREF _Toc80362464 \h </w:instrText>
        </w:r>
        <w:r w:rsidR="00144CC6">
          <w:rPr>
            <w:noProof/>
            <w:webHidden/>
          </w:rPr>
        </w:r>
        <w:r w:rsidR="00144CC6">
          <w:rPr>
            <w:noProof/>
            <w:webHidden/>
          </w:rPr>
          <w:fldChar w:fldCharType="separate"/>
        </w:r>
        <w:r w:rsidR="00144CC6">
          <w:rPr>
            <w:noProof/>
            <w:webHidden/>
          </w:rPr>
          <w:t>29</w:t>
        </w:r>
        <w:r w:rsidR="00144CC6">
          <w:rPr>
            <w:noProof/>
            <w:webHidden/>
          </w:rPr>
          <w:fldChar w:fldCharType="end"/>
        </w:r>
      </w:hyperlink>
    </w:p>
    <w:p w14:paraId="2FE873A1"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65" w:history="1">
        <w:r w:rsidR="00144CC6" w:rsidRPr="00C072AD">
          <w:rPr>
            <w:rStyle w:val="Hyperlink"/>
            <w:noProof/>
          </w:rPr>
          <w:t>2.5.2</w:t>
        </w:r>
        <w:r w:rsidR="00144CC6">
          <w:rPr>
            <w:rFonts w:asciiTheme="minorHAnsi" w:eastAsiaTheme="minorEastAsia" w:hAnsiTheme="minorHAnsi" w:cs="Arial Unicode MS"/>
            <w:noProof/>
            <w:sz w:val="22"/>
            <w:lang w:bidi="si-LK"/>
          </w:rPr>
          <w:tab/>
        </w:r>
        <w:r w:rsidR="00144CC6" w:rsidRPr="00C072AD">
          <w:rPr>
            <w:rStyle w:val="Hyperlink"/>
            <w:noProof/>
          </w:rPr>
          <w:t>Activation of demineralized tire pyrolytic char</w:t>
        </w:r>
        <w:r w:rsidR="00144CC6">
          <w:rPr>
            <w:noProof/>
            <w:webHidden/>
          </w:rPr>
          <w:tab/>
        </w:r>
        <w:r w:rsidR="00144CC6">
          <w:rPr>
            <w:noProof/>
            <w:webHidden/>
          </w:rPr>
          <w:fldChar w:fldCharType="begin"/>
        </w:r>
        <w:r w:rsidR="00144CC6">
          <w:rPr>
            <w:noProof/>
            <w:webHidden/>
          </w:rPr>
          <w:instrText xml:space="preserve"> PAGEREF _Toc80362465 \h </w:instrText>
        </w:r>
        <w:r w:rsidR="00144CC6">
          <w:rPr>
            <w:noProof/>
            <w:webHidden/>
          </w:rPr>
        </w:r>
        <w:r w:rsidR="00144CC6">
          <w:rPr>
            <w:noProof/>
            <w:webHidden/>
          </w:rPr>
          <w:fldChar w:fldCharType="separate"/>
        </w:r>
        <w:r w:rsidR="00144CC6">
          <w:rPr>
            <w:noProof/>
            <w:webHidden/>
          </w:rPr>
          <w:t>31</w:t>
        </w:r>
        <w:r w:rsidR="00144CC6">
          <w:rPr>
            <w:noProof/>
            <w:webHidden/>
          </w:rPr>
          <w:fldChar w:fldCharType="end"/>
        </w:r>
      </w:hyperlink>
    </w:p>
    <w:p w14:paraId="03A8B3EB"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66" w:history="1">
        <w:r w:rsidR="00144CC6" w:rsidRPr="00C072AD">
          <w:rPr>
            <w:rStyle w:val="Hyperlink"/>
            <w:noProof/>
          </w:rPr>
          <w:t>2.6</w:t>
        </w:r>
        <w:r w:rsidR="00144CC6">
          <w:rPr>
            <w:rFonts w:asciiTheme="minorHAnsi" w:eastAsiaTheme="minorEastAsia" w:hAnsiTheme="minorHAnsi" w:cs="Arial Unicode MS"/>
            <w:noProof/>
            <w:sz w:val="22"/>
            <w:lang w:bidi="si-LK"/>
          </w:rPr>
          <w:tab/>
        </w:r>
        <w:r w:rsidR="00144CC6" w:rsidRPr="00C072AD">
          <w:rPr>
            <w:rStyle w:val="Hyperlink"/>
            <w:noProof/>
          </w:rPr>
          <w:t>Char characterization</w:t>
        </w:r>
        <w:r w:rsidR="00144CC6">
          <w:rPr>
            <w:noProof/>
            <w:webHidden/>
          </w:rPr>
          <w:tab/>
        </w:r>
        <w:r w:rsidR="00144CC6">
          <w:rPr>
            <w:noProof/>
            <w:webHidden/>
          </w:rPr>
          <w:fldChar w:fldCharType="begin"/>
        </w:r>
        <w:r w:rsidR="00144CC6">
          <w:rPr>
            <w:noProof/>
            <w:webHidden/>
          </w:rPr>
          <w:instrText xml:space="preserve"> PAGEREF _Toc80362466 \h </w:instrText>
        </w:r>
        <w:r w:rsidR="00144CC6">
          <w:rPr>
            <w:noProof/>
            <w:webHidden/>
          </w:rPr>
        </w:r>
        <w:r w:rsidR="00144CC6">
          <w:rPr>
            <w:noProof/>
            <w:webHidden/>
          </w:rPr>
          <w:fldChar w:fldCharType="separate"/>
        </w:r>
        <w:r w:rsidR="00144CC6">
          <w:rPr>
            <w:noProof/>
            <w:webHidden/>
          </w:rPr>
          <w:t>32</w:t>
        </w:r>
        <w:r w:rsidR="00144CC6">
          <w:rPr>
            <w:noProof/>
            <w:webHidden/>
          </w:rPr>
          <w:fldChar w:fldCharType="end"/>
        </w:r>
      </w:hyperlink>
    </w:p>
    <w:p w14:paraId="7A0AFC55"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67" w:history="1">
        <w:r w:rsidR="00144CC6" w:rsidRPr="00C072AD">
          <w:rPr>
            <w:rStyle w:val="Hyperlink"/>
            <w:noProof/>
          </w:rPr>
          <w:t>2.7</w:t>
        </w:r>
        <w:r w:rsidR="00144CC6">
          <w:rPr>
            <w:rFonts w:asciiTheme="minorHAnsi" w:eastAsiaTheme="minorEastAsia" w:hAnsiTheme="minorHAnsi" w:cs="Arial Unicode MS"/>
            <w:noProof/>
            <w:sz w:val="22"/>
            <w:lang w:bidi="si-LK"/>
          </w:rPr>
          <w:tab/>
        </w:r>
        <w:r w:rsidR="00144CC6" w:rsidRPr="00C072AD">
          <w:rPr>
            <w:rStyle w:val="Hyperlink"/>
            <w:noProof/>
          </w:rPr>
          <w:t>Determination of the effect of adsorbent dosage on adsorption of methylene blue by different char types</w:t>
        </w:r>
        <w:r w:rsidR="00144CC6">
          <w:rPr>
            <w:noProof/>
            <w:webHidden/>
          </w:rPr>
          <w:tab/>
        </w:r>
        <w:r w:rsidR="00144CC6">
          <w:rPr>
            <w:noProof/>
            <w:webHidden/>
          </w:rPr>
          <w:fldChar w:fldCharType="begin"/>
        </w:r>
        <w:r w:rsidR="00144CC6">
          <w:rPr>
            <w:noProof/>
            <w:webHidden/>
          </w:rPr>
          <w:instrText xml:space="preserve"> PAGEREF _Toc80362467 \h </w:instrText>
        </w:r>
        <w:r w:rsidR="00144CC6">
          <w:rPr>
            <w:noProof/>
            <w:webHidden/>
          </w:rPr>
        </w:r>
        <w:r w:rsidR="00144CC6">
          <w:rPr>
            <w:noProof/>
            <w:webHidden/>
          </w:rPr>
          <w:fldChar w:fldCharType="separate"/>
        </w:r>
        <w:r w:rsidR="00144CC6">
          <w:rPr>
            <w:noProof/>
            <w:webHidden/>
          </w:rPr>
          <w:t>32</w:t>
        </w:r>
        <w:r w:rsidR="00144CC6">
          <w:rPr>
            <w:noProof/>
            <w:webHidden/>
          </w:rPr>
          <w:fldChar w:fldCharType="end"/>
        </w:r>
      </w:hyperlink>
    </w:p>
    <w:p w14:paraId="127F5167"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68" w:history="1">
        <w:r w:rsidR="00144CC6" w:rsidRPr="00C072AD">
          <w:rPr>
            <w:rStyle w:val="Hyperlink"/>
            <w:noProof/>
          </w:rPr>
          <w:t>2.7.1</w:t>
        </w:r>
        <w:r w:rsidR="00144CC6">
          <w:rPr>
            <w:rFonts w:asciiTheme="minorHAnsi" w:eastAsiaTheme="minorEastAsia" w:hAnsiTheme="minorHAnsi" w:cs="Arial Unicode MS"/>
            <w:noProof/>
            <w:sz w:val="22"/>
            <w:lang w:bidi="si-LK"/>
          </w:rPr>
          <w:tab/>
        </w:r>
        <w:r w:rsidR="00144CC6" w:rsidRPr="00C072AD">
          <w:rPr>
            <w:rStyle w:val="Hyperlink"/>
            <w:noProof/>
          </w:rPr>
          <w:t>Tire pyrolysis char</w:t>
        </w:r>
        <w:r w:rsidR="00144CC6">
          <w:rPr>
            <w:noProof/>
            <w:webHidden/>
          </w:rPr>
          <w:tab/>
        </w:r>
        <w:r w:rsidR="00144CC6">
          <w:rPr>
            <w:noProof/>
            <w:webHidden/>
          </w:rPr>
          <w:fldChar w:fldCharType="begin"/>
        </w:r>
        <w:r w:rsidR="00144CC6">
          <w:rPr>
            <w:noProof/>
            <w:webHidden/>
          </w:rPr>
          <w:instrText xml:space="preserve"> PAGEREF _Toc80362468 \h </w:instrText>
        </w:r>
        <w:r w:rsidR="00144CC6">
          <w:rPr>
            <w:noProof/>
            <w:webHidden/>
          </w:rPr>
        </w:r>
        <w:r w:rsidR="00144CC6">
          <w:rPr>
            <w:noProof/>
            <w:webHidden/>
          </w:rPr>
          <w:fldChar w:fldCharType="separate"/>
        </w:r>
        <w:r w:rsidR="00144CC6">
          <w:rPr>
            <w:noProof/>
            <w:webHidden/>
          </w:rPr>
          <w:t>32</w:t>
        </w:r>
        <w:r w:rsidR="00144CC6">
          <w:rPr>
            <w:noProof/>
            <w:webHidden/>
          </w:rPr>
          <w:fldChar w:fldCharType="end"/>
        </w:r>
      </w:hyperlink>
    </w:p>
    <w:p w14:paraId="39628E19"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69" w:history="1">
        <w:r w:rsidR="00144CC6" w:rsidRPr="00C072AD">
          <w:rPr>
            <w:rStyle w:val="Hyperlink"/>
            <w:noProof/>
          </w:rPr>
          <w:t>2.7.2</w:t>
        </w:r>
        <w:r w:rsidR="00144CC6">
          <w:rPr>
            <w:rFonts w:asciiTheme="minorHAnsi" w:eastAsiaTheme="minorEastAsia" w:hAnsiTheme="minorHAnsi" w:cs="Arial Unicode MS"/>
            <w:noProof/>
            <w:sz w:val="22"/>
            <w:lang w:bidi="si-LK"/>
          </w:rPr>
          <w:tab/>
        </w:r>
        <w:r w:rsidR="00144CC6" w:rsidRPr="00C072AD">
          <w:rPr>
            <w:rStyle w:val="Hyperlink"/>
            <w:noProof/>
          </w:rPr>
          <w:t>Demineralized tire char</w:t>
        </w:r>
        <w:r w:rsidR="00144CC6">
          <w:rPr>
            <w:noProof/>
            <w:webHidden/>
          </w:rPr>
          <w:tab/>
        </w:r>
        <w:r w:rsidR="00144CC6">
          <w:rPr>
            <w:noProof/>
            <w:webHidden/>
          </w:rPr>
          <w:fldChar w:fldCharType="begin"/>
        </w:r>
        <w:r w:rsidR="00144CC6">
          <w:rPr>
            <w:noProof/>
            <w:webHidden/>
          </w:rPr>
          <w:instrText xml:space="preserve"> PAGEREF _Toc80362469 \h </w:instrText>
        </w:r>
        <w:r w:rsidR="00144CC6">
          <w:rPr>
            <w:noProof/>
            <w:webHidden/>
          </w:rPr>
        </w:r>
        <w:r w:rsidR="00144CC6">
          <w:rPr>
            <w:noProof/>
            <w:webHidden/>
          </w:rPr>
          <w:fldChar w:fldCharType="separate"/>
        </w:r>
        <w:r w:rsidR="00144CC6">
          <w:rPr>
            <w:noProof/>
            <w:webHidden/>
          </w:rPr>
          <w:t>33</w:t>
        </w:r>
        <w:r w:rsidR="00144CC6">
          <w:rPr>
            <w:noProof/>
            <w:webHidden/>
          </w:rPr>
          <w:fldChar w:fldCharType="end"/>
        </w:r>
      </w:hyperlink>
    </w:p>
    <w:p w14:paraId="14F218F8"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70" w:history="1">
        <w:r w:rsidR="00144CC6" w:rsidRPr="00C072AD">
          <w:rPr>
            <w:rStyle w:val="Hyperlink"/>
            <w:noProof/>
          </w:rPr>
          <w:t>2.7.3</w:t>
        </w:r>
        <w:r w:rsidR="00144CC6">
          <w:rPr>
            <w:rFonts w:asciiTheme="minorHAnsi" w:eastAsiaTheme="minorEastAsia" w:hAnsiTheme="minorHAnsi" w:cs="Arial Unicode MS"/>
            <w:noProof/>
            <w:sz w:val="22"/>
            <w:lang w:bidi="si-LK"/>
          </w:rPr>
          <w:tab/>
        </w:r>
        <w:r w:rsidR="00144CC6" w:rsidRPr="00C072AD">
          <w:rPr>
            <w:rStyle w:val="Hyperlink"/>
            <w:noProof/>
          </w:rPr>
          <w:t>Activated tire char</w:t>
        </w:r>
        <w:r w:rsidR="00144CC6">
          <w:rPr>
            <w:noProof/>
            <w:webHidden/>
          </w:rPr>
          <w:tab/>
        </w:r>
        <w:r w:rsidR="00144CC6">
          <w:rPr>
            <w:noProof/>
            <w:webHidden/>
          </w:rPr>
          <w:fldChar w:fldCharType="begin"/>
        </w:r>
        <w:r w:rsidR="00144CC6">
          <w:rPr>
            <w:noProof/>
            <w:webHidden/>
          </w:rPr>
          <w:instrText xml:space="preserve"> PAGEREF _Toc80362470 \h </w:instrText>
        </w:r>
        <w:r w:rsidR="00144CC6">
          <w:rPr>
            <w:noProof/>
            <w:webHidden/>
          </w:rPr>
        </w:r>
        <w:r w:rsidR="00144CC6">
          <w:rPr>
            <w:noProof/>
            <w:webHidden/>
          </w:rPr>
          <w:fldChar w:fldCharType="separate"/>
        </w:r>
        <w:r w:rsidR="00144CC6">
          <w:rPr>
            <w:noProof/>
            <w:webHidden/>
          </w:rPr>
          <w:t>33</w:t>
        </w:r>
        <w:r w:rsidR="00144CC6">
          <w:rPr>
            <w:noProof/>
            <w:webHidden/>
          </w:rPr>
          <w:fldChar w:fldCharType="end"/>
        </w:r>
      </w:hyperlink>
    </w:p>
    <w:p w14:paraId="26B4AB4D"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71" w:history="1">
        <w:r w:rsidR="00144CC6" w:rsidRPr="00C072AD">
          <w:rPr>
            <w:rStyle w:val="Hyperlink"/>
            <w:noProof/>
          </w:rPr>
          <w:t>2.7.4</w:t>
        </w:r>
        <w:r w:rsidR="00144CC6">
          <w:rPr>
            <w:rFonts w:asciiTheme="minorHAnsi" w:eastAsiaTheme="minorEastAsia" w:hAnsiTheme="minorHAnsi" w:cs="Arial Unicode MS"/>
            <w:noProof/>
            <w:sz w:val="22"/>
            <w:lang w:bidi="si-LK"/>
          </w:rPr>
          <w:tab/>
        </w:r>
        <w:r w:rsidR="00144CC6" w:rsidRPr="00C072AD">
          <w:rPr>
            <w:rStyle w:val="Hyperlink"/>
            <w:noProof/>
          </w:rPr>
          <w:t>Commercial carbon black</w:t>
        </w:r>
        <w:r w:rsidR="00144CC6">
          <w:rPr>
            <w:noProof/>
            <w:webHidden/>
          </w:rPr>
          <w:tab/>
        </w:r>
        <w:r w:rsidR="00144CC6">
          <w:rPr>
            <w:noProof/>
            <w:webHidden/>
          </w:rPr>
          <w:fldChar w:fldCharType="begin"/>
        </w:r>
        <w:r w:rsidR="00144CC6">
          <w:rPr>
            <w:noProof/>
            <w:webHidden/>
          </w:rPr>
          <w:instrText xml:space="preserve"> PAGEREF _Toc80362471 \h </w:instrText>
        </w:r>
        <w:r w:rsidR="00144CC6">
          <w:rPr>
            <w:noProof/>
            <w:webHidden/>
          </w:rPr>
        </w:r>
        <w:r w:rsidR="00144CC6">
          <w:rPr>
            <w:noProof/>
            <w:webHidden/>
          </w:rPr>
          <w:fldChar w:fldCharType="separate"/>
        </w:r>
        <w:r w:rsidR="00144CC6">
          <w:rPr>
            <w:noProof/>
            <w:webHidden/>
          </w:rPr>
          <w:t>33</w:t>
        </w:r>
        <w:r w:rsidR="00144CC6">
          <w:rPr>
            <w:noProof/>
            <w:webHidden/>
          </w:rPr>
          <w:fldChar w:fldCharType="end"/>
        </w:r>
      </w:hyperlink>
    </w:p>
    <w:p w14:paraId="7C1C6E34"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72" w:history="1">
        <w:r w:rsidR="00144CC6" w:rsidRPr="00C072AD">
          <w:rPr>
            <w:rStyle w:val="Hyperlink"/>
            <w:noProof/>
          </w:rPr>
          <w:t>2.8</w:t>
        </w:r>
        <w:r w:rsidR="00144CC6">
          <w:rPr>
            <w:rFonts w:asciiTheme="minorHAnsi" w:eastAsiaTheme="minorEastAsia" w:hAnsiTheme="minorHAnsi" w:cs="Arial Unicode MS"/>
            <w:noProof/>
            <w:sz w:val="22"/>
            <w:lang w:bidi="si-LK"/>
          </w:rPr>
          <w:tab/>
        </w:r>
        <w:r w:rsidR="00144CC6" w:rsidRPr="00C072AD">
          <w:rPr>
            <w:rStyle w:val="Hyperlink"/>
            <w:noProof/>
          </w:rPr>
          <w:t>Determination of the effect of contact time on adsorption of methylene blue dye on different char types</w:t>
        </w:r>
        <w:r w:rsidR="00144CC6">
          <w:rPr>
            <w:noProof/>
            <w:webHidden/>
          </w:rPr>
          <w:tab/>
        </w:r>
        <w:r w:rsidR="00144CC6">
          <w:rPr>
            <w:noProof/>
            <w:webHidden/>
          </w:rPr>
          <w:fldChar w:fldCharType="begin"/>
        </w:r>
        <w:r w:rsidR="00144CC6">
          <w:rPr>
            <w:noProof/>
            <w:webHidden/>
          </w:rPr>
          <w:instrText xml:space="preserve"> PAGEREF _Toc80362472 \h </w:instrText>
        </w:r>
        <w:r w:rsidR="00144CC6">
          <w:rPr>
            <w:noProof/>
            <w:webHidden/>
          </w:rPr>
        </w:r>
        <w:r w:rsidR="00144CC6">
          <w:rPr>
            <w:noProof/>
            <w:webHidden/>
          </w:rPr>
          <w:fldChar w:fldCharType="separate"/>
        </w:r>
        <w:r w:rsidR="00144CC6">
          <w:rPr>
            <w:noProof/>
            <w:webHidden/>
          </w:rPr>
          <w:t>34</w:t>
        </w:r>
        <w:r w:rsidR="00144CC6">
          <w:rPr>
            <w:noProof/>
            <w:webHidden/>
          </w:rPr>
          <w:fldChar w:fldCharType="end"/>
        </w:r>
      </w:hyperlink>
    </w:p>
    <w:p w14:paraId="69BCBACC"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73" w:history="1">
        <w:r w:rsidR="00144CC6" w:rsidRPr="00C072AD">
          <w:rPr>
            <w:rStyle w:val="Hyperlink"/>
            <w:noProof/>
          </w:rPr>
          <w:t>2.8.1</w:t>
        </w:r>
        <w:r w:rsidR="00144CC6">
          <w:rPr>
            <w:rFonts w:asciiTheme="minorHAnsi" w:eastAsiaTheme="minorEastAsia" w:hAnsiTheme="minorHAnsi" w:cs="Arial Unicode MS"/>
            <w:noProof/>
            <w:sz w:val="22"/>
            <w:lang w:bidi="si-LK"/>
          </w:rPr>
          <w:tab/>
        </w:r>
        <w:r w:rsidR="00144CC6" w:rsidRPr="00C072AD">
          <w:rPr>
            <w:rStyle w:val="Hyperlink"/>
            <w:noProof/>
          </w:rPr>
          <w:t>Tire pyrolysis char</w:t>
        </w:r>
        <w:r w:rsidR="00144CC6">
          <w:rPr>
            <w:noProof/>
            <w:webHidden/>
          </w:rPr>
          <w:tab/>
        </w:r>
        <w:r w:rsidR="00144CC6">
          <w:rPr>
            <w:noProof/>
            <w:webHidden/>
          </w:rPr>
          <w:fldChar w:fldCharType="begin"/>
        </w:r>
        <w:r w:rsidR="00144CC6">
          <w:rPr>
            <w:noProof/>
            <w:webHidden/>
          </w:rPr>
          <w:instrText xml:space="preserve"> PAGEREF _Toc80362473 \h </w:instrText>
        </w:r>
        <w:r w:rsidR="00144CC6">
          <w:rPr>
            <w:noProof/>
            <w:webHidden/>
          </w:rPr>
        </w:r>
        <w:r w:rsidR="00144CC6">
          <w:rPr>
            <w:noProof/>
            <w:webHidden/>
          </w:rPr>
          <w:fldChar w:fldCharType="separate"/>
        </w:r>
        <w:r w:rsidR="00144CC6">
          <w:rPr>
            <w:noProof/>
            <w:webHidden/>
          </w:rPr>
          <w:t>34</w:t>
        </w:r>
        <w:r w:rsidR="00144CC6">
          <w:rPr>
            <w:noProof/>
            <w:webHidden/>
          </w:rPr>
          <w:fldChar w:fldCharType="end"/>
        </w:r>
      </w:hyperlink>
    </w:p>
    <w:p w14:paraId="08571255"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74" w:history="1">
        <w:r w:rsidR="00144CC6" w:rsidRPr="00C072AD">
          <w:rPr>
            <w:rStyle w:val="Hyperlink"/>
            <w:noProof/>
          </w:rPr>
          <w:t>2.8.2</w:t>
        </w:r>
        <w:r w:rsidR="00144CC6">
          <w:rPr>
            <w:rFonts w:asciiTheme="minorHAnsi" w:eastAsiaTheme="minorEastAsia" w:hAnsiTheme="minorHAnsi" w:cs="Arial Unicode MS"/>
            <w:noProof/>
            <w:sz w:val="22"/>
            <w:lang w:bidi="si-LK"/>
          </w:rPr>
          <w:tab/>
        </w:r>
        <w:r w:rsidR="00144CC6" w:rsidRPr="00C072AD">
          <w:rPr>
            <w:rStyle w:val="Hyperlink"/>
            <w:noProof/>
          </w:rPr>
          <w:t>Demineralized tire char</w:t>
        </w:r>
        <w:r w:rsidR="00144CC6">
          <w:rPr>
            <w:noProof/>
            <w:webHidden/>
          </w:rPr>
          <w:tab/>
        </w:r>
        <w:r w:rsidR="00144CC6">
          <w:rPr>
            <w:noProof/>
            <w:webHidden/>
          </w:rPr>
          <w:fldChar w:fldCharType="begin"/>
        </w:r>
        <w:r w:rsidR="00144CC6">
          <w:rPr>
            <w:noProof/>
            <w:webHidden/>
          </w:rPr>
          <w:instrText xml:space="preserve"> PAGEREF _Toc80362474 \h </w:instrText>
        </w:r>
        <w:r w:rsidR="00144CC6">
          <w:rPr>
            <w:noProof/>
            <w:webHidden/>
          </w:rPr>
        </w:r>
        <w:r w:rsidR="00144CC6">
          <w:rPr>
            <w:noProof/>
            <w:webHidden/>
          </w:rPr>
          <w:fldChar w:fldCharType="separate"/>
        </w:r>
        <w:r w:rsidR="00144CC6">
          <w:rPr>
            <w:noProof/>
            <w:webHidden/>
          </w:rPr>
          <w:t>34</w:t>
        </w:r>
        <w:r w:rsidR="00144CC6">
          <w:rPr>
            <w:noProof/>
            <w:webHidden/>
          </w:rPr>
          <w:fldChar w:fldCharType="end"/>
        </w:r>
      </w:hyperlink>
    </w:p>
    <w:p w14:paraId="0F6701C7"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75" w:history="1">
        <w:r w:rsidR="00144CC6" w:rsidRPr="00C072AD">
          <w:rPr>
            <w:rStyle w:val="Hyperlink"/>
            <w:noProof/>
          </w:rPr>
          <w:t>2.8.3</w:t>
        </w:r>
        <w:r w:rsidR="00144CC6">
          <w:rPr>
            <w:rFonts w:asciiTheme="minorHAnsi" w:eastAsiaTheme="minorEastAsia" w:hAnsiTheme="minorHAnsi" w:cs="Arial Unicode MS"/>
            <w:noProof/>
            <w:sz w:val="22"/>
            <w:lang w:bidi="si-LK"/>
          </w:rPr>
          <w:tab/>
        </w:r>
        <w:r w:rsidR="00144CC6" w:rsidRPr="00C072AD">
          <w:rPr>
            <w:rStyle w:val="Hyperlink"/>
            <w:noProof/>
          </w:rPr>
          <w:t>Activated tire char</w:t>
        </w:r>
        <w:r w:rsidR="00144CC6">
          <w:rPr>
            <w:noProof/>
            <w:webHidden/>
          </w:rPr>
          <w:tab/>
        </w:r>
        <w:r w:rsidR="00144CC6">
          <w:rPr>
            <w:noProof/>
            <w:webHidden/>
          </w:rPr>
          <w:fldChar w:fldCharType="begin"/>
        </w:r>
        <w:r w:rsidR="00144CC6">
          <w:rPr>
            <w:noProof/>
            <w:webHidden/>
          </w:rPr>
          <w:instrText xml:space="preserve"> PAGEREF _Toc80362475 \h </w:instrText>
        </w:r>
        <w:r w:rsidR="00144CC6">
          <w:rPr>
            <w:noProof/>
            <w:webHidden/>
          </w:rPr>
        </w:r>
        <w:r w:rsidR="00144CC6">
          <w:rPr>
            <w:noProof/>
            <w:webHidden/>
          </w:rPr>
          <w:fldChar w:fldCharType="separate"/>
        </w:r>
        <w:r w:rsidR="00144CC6">
          <w:rPr>
            <w:noProof/>
            <w:webHidden/>
          </w:rPr>
          <w:t>35</w:t>
        </w:r>
        <w:r w:rsidR="00144CC6">
          <w:rPr>
            <w:noProof/>
            <w:webHidden/>
          </w:rPr>
          <w:fldChar w:fldCharType="end"/>
        </w:r>
      </w:hyperlink>
    </w:p>
    <w:p w14:paraId="7DBBD9EC"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76" w:history="1">
        <w:r w:rsidR="00144CC6" w:rsidRPr="00C072AD">
          <w:rPr>
            <w:rStyle w:val="Hyperlink"/>
            <w:noProof/>
          </w:rPr>
          <w:t>2.8.4</w:t>
        </w:r>
        <w:r w:rsidR="00144CC6">
          <w:rPr>
            <w:rFonts w:asciiTheme="minorHAnsi" w:eastAsiaTheme="minorEastAsia" w:hAnsiTheme="minorHAnsi" w:cs="Arial Unicode MS"/>
            <w:noProof/>
            <w:sz w:val="22"/>
            <w:lang w:bidi="si-LK"/>
          </w:rPr>
          <w:tab/>
        </w:r>
        <w:r w:rsidR="00144CC6" w:rsidRPr="00C072AD">
          <w:rPr>
            <w:rStyle w:val="Hyperlink"/>
            <w:noProof/>
          </w:rPr>
          <w:t>Commercial carbon black</w:t>
        </w:r>
        <w:r w:rsidR="00144CC6">
          <w:rPr>
            <w:noProof/>
            <w:webHidden/>
          </w:rPr>
          <w:tab/>
        </w:r>
        <w:r w:rsidR="00144CC6">
          <w:rPr>
            <w:noProof/>
            <w:webHidden/>
          </w:rPr>
          <w:fldChar w:fldCharType="begin"/>
        </w:r>
        <w:r w:rsidR="00144CC6">
          <w:rPr>
            <w:noProof/>
            <w:webHidden/>
          </w:rPr>
          <w:instrText xml:space="preserve"> PAGEREF _Toc80362476 \h </w:instrText>
        </w:r>
        <w:r w:rsidR="00144CC6">
          <w:rPr>
            <w:noProof/>
            <w:webHidden/>
          </w:rPr>
        </w:r>
        <w:r w:rsidR="00144CC6">
          <w:rPr>
            <w:noProof/>
            <w:webHidden/>
          </w:rPr>
          <w:fldChar w:fldCharType="separate"/>
        </w:r>
        <w:r w:rsidR="00144CC6">
          <w:rPr>
            <w:noProof/>
            <w:webHidden/>
          </w:rPr>
          <w:t>35</w:t>
        </w:r>
        <w:r w:rsidR="00144CC6">
          <w:rPr>
            <w:noProof/>
            <w:webHidden/>
          </w:rPr>
          <w:fldChar w:fldCharType="end"/>
        </w:r>
      </w:hyperlink>
    </w:p>
    <w:p w14:paraId="2AA44080"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77" w:history="1">
        <w:r w:rsidR="00144CC6" w:rsidRPr="00C072AD">
          <w:rPr>
            <w:rStyle w:val="Hyperlink"/>
            <w:noProof/>
          </w:rPr>
          <w:t>2.9</w:t>
        </w:r>
        <w:r w:rsidR="00144CC6">
          <w:rPr>
            <w:rFonts w:asciiTheme="minorHAnsi" w:eastAsiaTheme="minorEastAsia" w:hAnsiTheme="minorHAnsi" w:cs="Arial Unicode MS"/>
            <w:noProof/>
            <w:sz w:val="22"/>
            <w:lang w:bidi="si-LK"/>
          </w:rPr>
          <w:tab/>
        </w:r>
        <w:r w:rsidR="00144CC6" w:rsidRPr="00C072AD">
          <w:rPr>
            <w:rStyle w:val="Hyperlink"/>
            <w:noProof/>
          </w:rPr>
          <w:t>Determination of the effect of pH on adsorption of methylene blue by different char types.</w:t>
        </w:r>
        <w:r w:rsidR="00144CC6">
          <w:rPr>
            <w:noProof/>
            <w:webHidden/>
          </w:rPr>
          <w:tab/>
        </w:r>
        <w:r w:rsidR="00144CC6">
          <w:rPr>
            <w:noProof/>
            <w:webHidden/>
          </w:rPr>
          <w:fldChar w:fldCharType="begin"/>
        </w:r>
        <w:r w:rsidR="00144CC6">
          <w:rPr>
            <w:noProof/>
            <w:webHidden/>
          </w:rPr>
          <w:instrText xml:space="preserve"> PAGEREF _Toc80362477 \h </w:instrText>
        </w:r>
        <w:r w:rsidR="00144CC6">
          <w:rPr>
            <w:noProof/>
            <w:webHidden/>
          </w:rPr>
        </w:r>
        <w:r w:rsidR="00144CC6">
          <w:rPr>
            <w:noProof/>
            <w:webHidden/>
          </w:rPr>
          <w:fldChar w:fldCharType="separate"/>
        </w:r>
        <w:r w:rsidR="00144CC6">
          <w:rPr>
            <w:noProof/>
            <w:webHidden/>
          </w:rPr>
          <w:t>36</w:t>
        </w:r>
        <w:r w:rsidR="00144CC6">
          <w:rPr>
            <w:noProof/>
            <w:webHidden/>
          </w:rPr>
          <w:fldChar w:fldCharType="end"/>
        </w:r>
      </w:hyperlink>
    </w:p>
    <w:p w14:paraId="7A4B3B73"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78" w:history="1">
        <w:r w:rsidR="00144CC6" w:rsidRPr="00C072AD">
          <w:rPr>
            <w:rStyle w:val="Hyperlink"/>
            <w:noProof/>
          </w:rPr>
          <w:t>2.9.1</w:t>
        </w:r>
        <w:r w:rsidR="00144CC6">
          <w:rPr>
            <w:rFonts w:asciiTheme="minorHAnsi" w:eastAsiaTheme="minorEastAsia" w:hAnsiTheme="minorHAnsi" w:cs="Arial Unicode MS"/>
            <w:noProof/>
            <w:sz w:val="22"/>
            <w:lang w:bidi="si-LK"/>
          </w:rPr>
          <w:tab/>
        </w:r>
        <w:r w:rsidR="00144CC6" w:rsidRPr="00C072AD">
          <w:rPr>
            <w:rStyle w:val="Hyperlink"/>
            <w:noProof/>
          </w:rPr>
          <w:t>Tire pyrolysis char</w:t>
        </w:r>
        <w:r w:rsidR="00144CC6">
          <w:rPr>
            <w:noProof/>
            <w:webHidden/>
          </w:rPr>
          <w:tab/>
        </w:r>
        <w:r w:rsidR="00144CC6">
          <w:rPr>
            <w:noProof/>
            <w:webHidden/>
          </w:rPr>
          <w:fldChar w:fldCharType="begin"/>
        </w:r>
        <w:r w:rsidR="00144CC6">
          <w:rPr>
            <w:noProof/>
            <w:webHidden/>
          </w:rPr>
          <w:instrText xml:space="preserve"> PAGEREF _Toc80362478 \h </w:instrText>
        </w:r>
        <w:r w:rsidR="00144CC6">
          <w:rPr>
            <w:noProof/>
            <w:webHidden/>
          </w:rPr>
        </w:r>
        <w:r w:rsidR="00144CC6">
          <w:rPr>
            <w:noProof/>
            <w:webHidden/>
          </w:rPr>
          <w:fldChar w:fldCharType="separate"/>
        </w:r>
        <w:r w:rsidR="00144CC6">
          <w:rPr>
            <w:noProof/>
            <w:webHidden/>
          </w:rPr>
          <w:t>36</w:t>
        </w:r>
        <w:r w:rsidR="00144CC6">
          <w:rPr>
            <w:noProof/>
            <w:webHidden/>
          </w:rPr>
          <w:fldChar w:fldCharType="end"/>
        </w:r>
      </w:hyperlink>
    </w:p>
    <w:p w14:paraId="33349986"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79" w:history="1">
        <w:r w:rsidR="00144CC6" w:rsidRPr="00C072AD">
          <w:rPr>
            <w:rStyle w:val="Hyperlink"/>
            <w:noProof/>
          </w:rPr>
          <w:t>2.9.2</w:t>
        </w:r>
        <w:r w:rsidR="00144CC6">
          <w:rPr>
            <w:rFonts w:asciiTheme="minorHAnsi" w:eastAsiaTheme="minorEastAsia" w:hAnsiTheme="minorHAnsi" w:cs="Arial Unicode MS"/>
            <w:noProof/>
            <w:sz w:val="22"/>
            <w:lang w:bidi="si-LK"/>
          </w:rPr>
          <w:tab/>
        </w:r>
        <w:r w:rsidR="00144CC6" w:rsidRPr="00C072AD">
          <w:rPr>
            <w:rStyle w:val="Hyperlink"/>
            <w:noProof/>
          </w:rPr>
          <w:t>Demineralized tire char</w:t>
        </w:r>
        <w:r w:rsidR="00144CC6">
          <w:rPr>
            <w:noProof/>
            <w:webHidden/>
          </w:rPr>
          <w:tab/>
        </w:r>
        <w:r w:rsidR="00144CC6">
          <w:rPr>
            <w:noProof/>
            <w:webHidden/>
          </w:rPr>
          <w:fldChar w:fldCharType="begin"/>
        </w:r>
        <w:r w:rsidR="00144CC6">
          <w:rPr>
            <w:noProof/>
            <w:webHidden/>
          </w:rPr>
          <w:instrText xml:space="preserve"> PAGEREF _Toc80362479 \h </w:instrText>
        </w:r>
        <w:r w:rsidR="00144CC6">
          <w:rPr>
            <w:noProof/>
            <w:webHidden/>
          </w:rPr>
        </w:r>
        <w:r w:rsidR="00144CC6">
          <w:rPr>
            <w:noProof/>
            <w:webHidden/>
          </w:rPr>
          <w:fldChar w:fldCharType="separate"/>
        </w:r>
        <w:r w:rsidR="00144CC6">
          <w:rPr>
            <w:noProof/>
            <w:webHidden/>
          </w:rPr>
          <w:t>36</w:t>
        </w:r>
        <w:r w:rsidR="00144CC6">
          <w:rPr>
            <w:noProof/>
            <w:webHidden/>
          </w:rPr>
          <w:fldChar w:fldCharType="end"/>
        </w:r>
      </w:hyperlink>
    </w:p>
    <w:p w14:paraId="03F26F24"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80" w:history="1">
        <w:r w:rsidR="00144CC6" w:rsidRPr="00C072AD">
          <w:rPr>
            <w:rStyle w:val="Hyperlink"/>
            <w:noProof/>
          </w:rPr>
          <w:t>2.9.3</w:t>
        </w:r>
        <w:r w:rsidR="00144CC6">
          <w:rPr>
            <w:rFonts w:asciiTheme="minorHAnsi" w:eastAsiaTheme="minorEastAsia" w:hAnsiTheme="minorHAnsi" w:cs="Arial Unicode MS"/>
            <w:noProof/>
            <w:sz w:val="22"/>
            <w:lang w:bidi="si-LK"/>
          </w:rPr>
          <w:tab/>
        </w:r>
        <w:r w:rsidR="00144CC6" w:rsidRPr="00C072AD">
          <w:rPr>
            <w:rStyle w:val="Hyperlink"/>
            <w:noProof/>
          </w:rPr>
          <w:t>Activated tire char</w:t>
        </w:r>
        <w:r w:rsidR="00144CC6">
          <w:rPr>
            <w:noProof/>
            <w:webHidden/>
          </w:rPr>
          <w:tab/>
        </w:r>
        <w:r w:rsidR="00144CC6">
          <w:rPr>
            <w:noProof/>
            <w:webHidden/>
          </w:rPr>
          <w:fldChar w:fldCharType="begin"/>
        </w:r>
        <w:r w:rsidR="00144CC6">
          <w:rPr>
            <w:noProof/>
            <w:webHidden/>
          </w:rPr>
          <w:instrText xml:space="preserve"> PAGEREF _Toc80362480 \h </w:instrText>
        </w:r>
        <w:r w:rsidR="00144CC6">
          <w:rPr>
            <w:noProof/>
            <w:webHidden/>
          </w:rPr>
        </w:r>
        <w:r w:rsidR="00144CC6">
          <w:rPr>
            <w:noProof/>
            <w:webHidden/>
          </w:rPr>
          <w:fldChar w:fldCharType="separate"/>
        </w:r>
        <w:r w:rsidR="00144CC6">
          <w:rPr>
            <w:noProof/>
            <w:webHidden/>
          </w:rPr>
          <w:t>36</w:t>
        </w:r>
        <w:r w:rsidR="00144CC6">
          <w:rPr>
            <w:noProof/>
            <w:webHidden/>
          </w:rPr>
          <w:fldChar w:fldCharType="end"/>
        </w:r>
      </w:hyperlink>
    </w:p>
    <w:p w14:paraId="069E7A2B"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81" w:history="1">
        <w:r w:rsidR="00144CC6" w:rsidRPr="00C072AD">
          <w:rPr>
            <w:rStyle w:val="Hyperlink"/>
            <w:noProof/>
          </w:rPr>
          <w:t>2.9.4</w:t>
        </w:r>
        <w:r w:rsidR="00144CC6">
          <w:rPr>
            <w:rFonts w:asciiTheme="minorHAnsi" w:eastAsiaTheme="minorEastAsia" w:hAnsiTheme="minorHAnsi" w:cs="Arial Unicode MS"/>
            <w:noProof/>
            <w:sz w:val="22"/>
            <w:lang w:bidi="si-LK"/>
          </w:rPr>
          <w:tab/>
        </w:r>
        <w:r w:rsidR="00144CC6" w:rsidRPr="00C072AD">
          <w:rPr>
            <w:rStyle w:val="Hyperlink"/>
            <w:noProof/>
          </w:rPr>
          <w:t>Commercial carbon black</w:t>
        </w:r>
        <w:r w:rsidR="00144CC6">
          <w:rPr>
            <w:noProof/>
            <w:webHidden/>
          </w:rPr>
          <w:tab/>
        </w:r>
        <w:r w:rsidR="00144CC6">
          <w:rPr>
            <w:noProof/>
            <w:webHidden/>
          </w:rPr>
          <w:fldChar w:fldCharType="begin"/>
        </w:r>
        <w:r w:rsidR="00144CC6">
          <w:rPr>
            <w:noProof/>
            <w:webHidden/>
          </w:rPr>
          <w:instrText xml:space="preserve"> PAGEREF _Toc80362481 \h </w:instrText>
        </w:r>
        <w:r w:rsidR="00144CC6">
          <w:rPr>
            <w:noProof/>
            <w:webHidden/>
          </w:rPr>
        </w:r>
        <w:r w:rsidR="00144CC6">
          <w:rPr>
            <w:noProof/>
            <w:webHidden/>
          </w:rPr>
          <w:fldChar w:fldCharType="separate"/>
        </w:r>
        <w:r w:rsidR="00144CC6">
          <w:rPr>
            <w:noProof/>
            <w:webHidden/>
          </w:rPr>
          <w:t>37</w:t>
        </w:r>
        <w:r w:rsidR="00144CC6">
          <w:rPr>
            <w:noProof/>
            <w:webHidden/>
          </w:rPr>
          <w:fldChar w:fldCharType="end"/>
        </w:r>
      </w:hyperlink>
    </w:p>
    <w:p w14:paraId="08C17F0B"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82" w:history="1">
        <w:r w:rsidR="00144CC6" w:rsidRPr="00C072AD">
          <w:rPr>
            <w:rStyle w:val="Hyperlink"/>
            <w:noProof/>
          </w:rPr>
          <w:t>2.1</w:t>
        </w:r>
        <w:r w:rsidR="00144CC6">
          <w:rPr>
            <w:rFonts w:asciiTheme="minorHAnsi" w:eastAsiaTheme="minorEastAsia" w:hAnsiTheme="minorHAnsi" w:cs="Arial Unicode MS"/>
            <w:noProof/>
            <w:sz w:val="22"/>
            <w:lang w:bidi="si-LK"/>
          </w:rPr>
          <w:tab/>
        </w:r>
        <w:r w:rsidR="00144CC6" w:rsidRPr="00C072AD">
          <w:rPr>
            <w:rStyle w:val="Hyperlink"/>
            <w:noProof/>
          </w:rPr>
          <w:t>Determination of the effect of temperature on adsorption of methylene blue by different char types</w:t>
        </w:r>
        <w:r w:rsidR="00144CC6">
          <w:rPr>
            <w:noProof/>
            <w:webHidden/>
          </w:rPr>
          <w:tab/>
        </w:r>
        <w:r w:rsidR="00144CC6">
          <w:rPr>
            <w:noProof/>
            <w:webHidden/>
          </w:rPr>
          <w:fldChar w:fldCharType="begin"/>
        </w:r>
        <w:r w:rsidR="00144CC6">
          <w:rPr>
            <w:noProof/>
            <w:webHidden/>
          </w:rPr>
          <w:instrText xml:space="preserve"> PAGEREF _Toc80362482 \h </w:instrText>
        </w:r>
        <w:r w:rsidR="00144CC6">
          <w:rPr>
            <w:noProof/>
            <w:webHidden/>
          </w:rPr>
        </w:r>
        <w:r w:rsidR="00144CC6">
          <w:rPr>
            <w:noProof/>
            <w:webHidden/>
          </w:rPr>
          <w:fldChar w:fldCharType="separate"/>
        </w:r>
        <w:r w:rsidR="00144CC6">
          <w:rPr>
            <w:noProof/>
            <w:webHidden/>
          </w:rPr>
          <w:t>37</w:t>
        </w:r>
        <w:r w:rsidR="00144CC6">
          <w:rPr>
            <w:noProof/>
            <w:webHidden/>
          </w:rPr>
          <w:fldChar w:fldCharType="end"/>
        </w:r>
      </w:hyperlink>
    </w:p>
    <w:p w14:paraId="02337E0D"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83" w:history="1">
        <w:r w:rsidR="00144CC6" w:rsidRPr="00C072AD">
          <w:rPr>
            <w:rStyle w:val="Hyperlink"/>
            <w:noProof/>
          </w:rPr>
          <w:t>2.1.1</w:t>
        </w:r>
        <w:r w:rsidR="00144CC6">
          <w:rPr>
            <w:rFonts w:asciiTheme="minorHAnsi" w:eastAsiaTheme="minorEastAsia" w:hAnsiTheme="minorHAnsi" w:cs="Arial Unicode MS"/>
            <w:noProof/>
            <w:sz w:val="22"/>
            <w:lang w:bidi="si-LK"/>
          </w:rPr>
          <w:tab/>
        </w:r>
        <w:r w:rsidR="00144CC6" w:rsidRPr="00C072AD">
          <w:rPr>
            <w:rStyle w:val="Hyperlink"/>
            <w:noProof/>
          </w:rPr>
          <w:t>Tire pyrolysis char</w:t>
        </w:r>
        <w:r w:rsidR="00144CC6">
          <w:rPr>
            <w:noProof/>
            <w:webHidden/>
          </w:rPr>
          <w:tab/>
        </w:r>
        <w:r w:rsidR="00144CC6">
          <w:rPr>
            <w:noProof/>
            <w:webHidden/>
          </w:rPr>
          <w:fldChar w:fldCharType="begin"/>
        </w:r>
        <w:r w:rsidR="00144CC6">
          <w:rPr>
            <w:noProof/>
            <w:webHidden/>
          </w:rPr>
          <w:instrText xml:space="preserve"> PAGEREF _Toc80362483 \h </w:instrText>
        </w:r>
        <w:r w:rsidR="00144CC6">
          <w:rPr>
            <w:noProof/>
            <w:webHidden/>
          </w:rPr>
        </w:r>
        <w:r w:rsidR="00144CC6">
          <w:rPr>
            <w:noProof/>
            <w:webHidden/>
          </w:rPr>
          <w:fldChar w:fldCharType="separate"/>
        </w:r>
        <w:r w:rsidR="00144CC6">
          <w:rPr>
            <w:noProof/>
            <w:webHidden/>
          </w:rPr>
          <w:t>37</w:t>
        </w:r>
        <w:r w:rsidR="00144CC6">
          <w:rPr>
            <w:noProof/>
            <w:webHidden/>
          </w:rPr>
          <w:fldChar w:fldCharType="end"/>
        </w:r>
      </w:hyperlink>
    </w:p>
    <w:p w14:paraId="0C775CEB"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84" w:history="1">
        <w:r w:rsidR="00144CC6" w:rsidRPr="00C072AD">
          <w:rPr>
            <w:rStyle w:val="Hyperlink"/>
            <w:noProof/>
          </w:rPr>
          <w:t>2.1.2</w:t>
        </w:r>
        <w:r w:rsidR="00144CC6">
          <w:rPr>
            <w:rFonts w:asciiTheme="minorHAnsi" w:eastAsiaTheme="minorEastAsia" w:hAnsiTheme="minorHAnsi" w:cs="Arial Unicode MS"/>
            <w:noProof/>
            <w:sz w:val="22"/>
            <w:lang w:bidi="si-LK"/>
          </w:rPr>
          <w:tab/>
        </w:r>
        <w:r w:rsidR="00144CC6" w:rsidRPr="00C072AD">
          <w:rPr>
            <w:rStyle w:val="Hyperlink"/>
            <w:noProof/>
          </w:rPr>
          <w:t>Demineralized tire char</w:t>
        </w:r>
        <w:r w:rsidR="00144CC6">
          <w:rPr>
            <w:noProof/>
            <w:webHidden/>
          </w:rPr>
          <w:tab/>
        </w:r>
        <w:r w:rsidR="00144CC6">
          <w:rPr>
            <w:noProof/>
            <w:webHidden/>
          </w:rPr>
          <w:fldChar w:fldCharType="begin"/>
        </w:r>
        <w:r w:rsidR="00144CC6">
          <w:rPr>
            <w:noProof/>
            <w:webHidden/>
          </w:rPr>
          <w:instrText xml:space="preserve"> PAGEREF _Toc80362484 \h </w:instrText>
        </w:r>
        <w:r w:rsidR="00144CC6">
          <w:rPr>
            <w:noProof/>
            <w:webHidden/>
          </w:rPr>
        </w:r>
        <w:r w:rsidR="00144CC6">
          <w:rPr>
            <w:noProof/>
            <w:webHidden/>
          </w:rPr>
          <w:fldChar w:fldCharType="separate"/>
        </w:r>
        <w:r w:rsidR="00144CC6">
          <w:rPr>
            <w:noProof/>
            <w:webHidden/>
          </w:rPr>
          <w:t>38</w:t>
        </w:r>
        <w:r w:rsidR="00144CC6">
          <w:rPr>
            <w:noProof/>
            <w:webHidden/>
          </w:rPr>
          <w:fldChar w:fldCharType="end"/>
        </w:r>
      </w:hyperlink>
    </w:p>
    <w:p w14:paraId="5A344C95"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85" w:history="1">
        <w:r w:rsidR="00144CC6" w:rsidRPr="00C072AD">
          <w:rPr>
            <w:rStyle w:val="Hyperlink"/>
            <w:noProof/>
          </w:rPr>
          <w:t>2.1.3</w:t>
        </w:r>
        <w:r w:rsidR="00144CC6">
          <w:rPr>
            <w:rFonts w:asciiTheme="minorHAnsi" w:eastAsiaTheme="minorEastAsia" w:hAnsiTheme="minorHAnsi" w:cs="Arial Unicode MS"/>
            <w:noProof/>
            <w:sz w:val="22"/>
            <w:lang w:bidi="si-LK"/>
          </w:rPr>
          <w:tab/>
        </w:r>
        <w:r w:rsidR="00144CC6" w:rsidRPr="00C072AD">
          <w:rPr>
            <w:rStyle w:val="Hyperlink"/>
            <w:noProof/>
          </w:rPr>
          <w:t>Activated tire char</w:t>
        </w:r>
        <w:r w:rsidR="00144CC6">
          <w:rPr>
            <w:noProof/>
            <w:webHidden/>
          </w:rPr>
          <w:tab/>
        </w:r>
        <w:r w:rsidR="00144CC6">
          <w:rPr>
            <w:noProof/>
            <w:webHidden/>
          </w:rPr>
          <w:fldChar w:fldCharType="begin"/>
        </w:r>
        <w:r w:rsidR="00144CC6">
          <w:rPr>
            <w:noProof/>
            <w:webHidden/>
          </w:rPr>
          <w:instrText xml:space="preserve"> PAGEREF _Toc80362485 \h </w:instrText>
        </w:r>
        <w:r w:rsidR="00144CC6">
          <w:rPr>
            <w:noProof/>
            <w:webHidden/>
          </w:rPr>
        </w:r>
        <w:r w:rsidR="00144CC6">
          <w:rPr>
            <w:noProof/>
            <w:webHidden/>
          </w:rPr>
          <w:fldChar w:fldCharType="separate"/>
        </w:r>
        <w:r w:rsidR="00144CC6">
          <w:rPr>
            <w:noProof/>
            <w:webHidden/>
          </w:rPr>
          <w:t>38</w:t>
        </w:r>
        <w:r w:rsidR="00144CC6">
          <w:rPr>
            <w:noProof/>
            <w:webHidden/>
          </w:rPr>
          <w:fldChar w:fldCharType="end"/>
        </w:r>
      </w:hyperlink>
    </w:p>
    <w:p w14:paraId="236ADD38"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86" w:history="1">
        <w:r w:rsidR="00144CC6" w:rsidRPr="00C072AD">
          <w:rPr>
            <w:rStyle w:val="Hyperlink"/>
            <w:noProof/>
          </w:rPr>
          <w:t>2.1.4</w:t>
        </w:r>
        <w:r w:rsidR="00144CC6">
          <w:rPr>
            <w:rFonts w:asciiTheme="minorHAnsi" w:eastAsiaTheme="minorEastAsia" w:hAnsiTheme="minorHAnsi" w:cs="Arial Unicode MS"/>
            <w:noProof/>
            <w:sz w:val="22"/>
            <w:lang w:bidi="si-LK"/>
          </w:rPr>
          <w:tab/>
        </w:r>
        <w:r w:rsidR="00144CC6" w:rsidRPr="00C072AD">
          <w:rPr>
            <w:rStyle w:val="Hyperlink"/>
            <w:noProof/>
          </w:rPr>
          <w:t>Commercial carbon black</w:t>
        </w:r>
        <w:r w:rsidR="00144CC6">
          <w:rPr>
            <w:noProof/>
            <w:webHidden/>
          </w:rPr>
          <w:tab/>
        </w:r>
        <w:r w:rsidR="00144CC6">
          <w:rPr>
            <w:noProof/>
            <w:webHidden/>
          </w:rPr>
          <w:fldChar w:fldCharType="begin"/>
        </w:r>
        <w:r w:rsidR="00144CC6">
          <w:rPr>
            <w:noProof/>
            <w:webHidden/>
          </w:rPr>
          <w:instrText xml:space="preserve"> PAGEREF _Toc80362486 \h </w:instrText>
        </w:r>
        <w:r w:rsidR="00144CC6">
          <w:rPr>
            <w:noProof/>
            <w:webHidden/>
          </w:rPr>
        </w:r>
        <w:r w:rsidR="00144CC6">
          <w:rPr>
            <w:noProof/>
            <w:webHidden/>
          </w:rPr>
          <w:fldChar w:fldCharType="separate"/>
        </w:r>
        <w:r w:rsidR="00144CC6">
          <w:rPr>
            <w:noProof/>
            <w:webHidden/>
          </w:rPr>
          <w:t>38</w:t>
        </w:r>
        <w:r w:rsidR="00144CC6">
          <w:rPr>
            <w:noProof/>
            <w:webHidden/>
          </w:rPr>
          <w:fldChar w:fldCharType="end"/>
        </w:r>
      </w:hyperlink>
    </w:p>
    <w:p w14:paraId="55B56384" w14:textId="77777777" w:rsidR="00144CC6" w:rsidRDefault="00DF6C48">
      <w:pPr>
        <w:pStyle w:val="TOC2"/>
        <w:tabs>
          <w:tab w:val="left" w:pos="960"/>
          <w:tab w:val="right" w:leader="dot" w:pos="8630"/>
        </w:tabs>
        <w:rPr>
          <w:rStyle w:val="Hyperlink"/>
          <w:noProof/>
        </w:rPr>
      </w:pPr>
      <w:hyperlink w:anchor="_Toc80362487" w:history="1">
        <w:r w:rsidR="00144CC6" w:rsidRPr="00C072AD">
          <w:rPr>
            <w:rStyle w:val="Hyperlink"/>
            <w:noProof/>
          </w:rPr>
          <w:t>2.2</w:t>
        </w:r>
        <w:r w:rsidR="00144CC6">
          <w:rPr>
            <w:rFonts w:asciiTheme="minorHAnsi" w:eastAsiaTheme="minorEastAsia" w:hAnsiTheme="minorHAnsi" w:cs="Arial Unicode MS"/>
            <w:noProof/>
            <w:sz w:val="22"/>
            <w:lang w:bidi="si-LK"/>
          </w:rPr>
          <w:tab/>
        </w:r>
        <w:r w:rsidR="00144CC6" w:rsidRPr="00C072AD">
          <w:rPr>
            <w:rStyle w:val="Hyperlink"/>
            <w:noProof/>
          </w:rPr>
          <w:t>Desorption studies</w:t>
        </w:r>
        <w:r w:rsidR="00144CC6">
          <w:rPr>
            <w:noProof/>
            <w:webHidden/>
          </w:rPr>
          <w:tab/>
        </w:r>
        <w:r w:rsidR="00144CC6">
          <w:rPr>
            <w:noProof/>
            <w:webHidden/>
          </w:rPr>
          <w:fldChar w:fldCharType="begin"/>
        </w:r>
        <w:r w:rsidR="00144CC6">
          <w:rPr>
            <w:noProof/>
            <w:webHidden/>
          </w:rPr>
          <w:instrText xml:space="preserve"> PAGEREF _Toc80362487 \h </w:instrText>
        </w:r>
        <w:r w:rsidR="00144CC6">
          <w:rPr>
            <w:noProof/>
            <w:webHidden/>
          </w:rPr>
        </w:r>
        <w:r w:rsidR="00144CC6">
          <w:rPr>
            <w:noProof/>
            <w:webHidden/>
          </w:rPr>
          <w:fldChar w:fldCharType="separate"/>
        </w:r>
        <w:r w:rsidR="00144CC6">
          <w:rPr>
            <w:noProof/>
            <w:webHidden/>
          </w:rPr>
          <w:t>39</w:t>
        </w:r>
        <w:r w:rsidR="00144CC6">
          <w:rPr>
            <w:noProof/>
            <w:webHidden/>
          </w:rPr>
          <w:fldChar w:fldCharType="end"/>
        </w:r>
      </w:hyperlink>
    </w:p>
    <w:p w14:paraId="2AB7A54F" w14:textId="77777777" w:rsidR="008E75D0" w:rsidRDefault="008E75D0" w:rsidP="008E75D0"/>
    <w:p w14:paraId="624D7FD2" w14:textId="77777777" w:rsidR="008E75D0" w:rsidRPr="008E75D0" w:rsidRDefault="008E75D0" w:rsidP="008E75D0">
      <w:pPr>
        <w:rPr>
          <w:b/>
          <w:bCs/>
          <w:sz w:val="32"/>
          <w:szCs w:val="26"/>
        </w:rPr>
      </w:pPr>
      <w:r w:rsidRPr="008E75D0">
        <w:rPr>
          <w:b/>
          <w:bCs/>
          <w:sz w:val="32"/>
          <w:szCs w:val="26"/>
        </w:rPr>
        <w:t>CHAPTER 03</w:t>
      </w:r>
    </w:p>
    <w:p w14:paraId="522D7700" w14:textId="77777777" w:rsidR="00144CC6" w:rsidRDefault="00DF6C48">
      <w:pPr>
        <w:pStyle w:val="TOC1"/>
        <w:tabs>
          <w:tab w:val="left" w:pos="480"/>
          <w:tab w:val="right" w:leader="dot" w:pos="8630"/>
        </w:tabs>
        <w:rPr>
          <w:rFonts w:asciiTheme="minorHAnsi" w:eastAsiaTheme="minorEastAsia" w:hAnsiTheme="minorHAnsi" w:cs="Arial Unicode MS"/>
          <w:noProof/>
          <w:sz w:val="22"/>
          <w:lang w:bidi="si-LK"/>
        </w:rPr>
      </w:pPr>
      <w:hyperlink w:anchor="_Toc80362488" w:history="1">
        <w:r w:rsidR="00144CC6" w:rsidRPr="00C072AD">
          <w:rPr>
            <w:rStyle w:val="Hyperlink"/>
            <w:noProof/>
          </w:rPr>
          <w:t>3</w:t>
        </w:r>
        <w:r w:rsidR="00144CC6">
          <w:rPr>
            <w:rFonts w:asciiTheme="minorHAnsi" w:eastAsiaTheme="minorEastAsia" w:hAnsiTheme="minorHAnsi" w:cs="Arial Unicode MS"/>
            <w:noProof/>
            <w:sz w:val="22"/>
            <w:lang w:bidi="si-LK"/>
          </w:rPr>
          <w:tab/>
        </w:r>
        <w:r w:rsidR="00144CC6" w:rsidRPr="00C072AD">
          <w:rPr>
            <w:rStyle w:val="Hyperlink"/>
            <w:noProof/>
          </w:rPr>
          <w:t>Results and discussion</w:t>
        </w:r>
        <w:r w:rsidR="00144CC6">
          <w:rPr>
            <w:noProof/>
            <w:webHidden/>
          </w:rPr>
          <w:tab/>
        </w:r>
        <w:r w:rsidR="00144CC6">
          <w:rPr>
            <w:noProof/>
            <w:webHidden/>
          </w:rPr>
          <w:fldChar w:fldCharType="begin"/>
        </w:r>
        <w:r w:rsidR="00144CC6">
          <w:rPr>
            <w:noProof/>
            <w:webHidden/>
          </w:rPr>
          <w:instrText xml:space="preserve"> PAGEREF _Toc80362488 \h </w:instrText>
        </w:r>
        <w:r w:rsidR="00144CC6">
          <w:rPr>
            <w:noProof/>
            <w:webHidden/>
          </w:rPr>
        </w:r>
        <w:r w:rsidR="00144CC6">
          <w:rPr>
            <w:noProof/>
            <w:webHidden/>
          </w:rPr>
          <w:fldChar w:fldCharType="separate"/>
        </w:r>
        <w:r w:rsidR="00144CC6">
          <w:rPr>
            <w:noProof/>
            <w:webHidden/>
          </w:rPr>
          <w:t>40</w:t>
        </w:r>
        <w:r w:rsidR="00144CC6">
          <w:rPr>
            <w:noProof/>
            <w:webHidden/>
          </w:rPr>
          <w:fldChar w:fldCharType="end"/>
        </w:r>
      </w:hyperlink>
    </w:p>
    <w:p w14:paraId="353B216E"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89" w:history="1">
        <w:r w:rsidR="00144CC6" w:rsidRPr="00C072AD">
          <w:rPr>
            <w:rStyle w:val="Hyperlink"/>
            <w:noProof/>
          </w:rPr>
          <w:t>3.1</w:t>
        </w:r>
        <w:r w:rsidR="00144CC6">
          <w:rPr>
            <w:rFonts w:asciiTheme="minorHAnsi" w:eastAsiaTheme="minorEastAsia" w:hAnsiTheme="minorHAnsi" w:cs="Arial Unicode MS"/>
            <w:noProof/>
            <w:sz w:val="22"/>
            <w:lang w:bidi="si-LK"/>
          </w:rPr>
          <w:tab/>
        </w:r>
        <w:r w:rsidR="00144CC6" w:rsidRPr="00C072AD">
          <w:rPr>
            <w:rStyle w:val="Hyperlink"/>
            <w:noProof/>
          </w:rPr>
          <w:t>Char characterization</w:t>
        </w:r>
        <w:r w:rsidR="00144CC6">
          <w:rPr>
            <w:noProof/>
            <w:webHidden/>
          </w:rPr>
          <w:tab/>
        </w:r>
        <w:r w:rsidR="00144CC6">
          <w:rPr>
            <w:noProof/>
            <w:webHidden/>
          </w:rPr>
          <w:fldChar w:fldCharType="begin"/>
        </w:r>
        <w:r w:rsidR="00144CC6">
          <w:rPr>
            <w:noProof/>
            <w:webHidden/>
          </w:rPr>
          <w:instrText xml:space="preserve"> PAGEREF _Toc80362489 \h </w:instrText>
        </w:r>
        <w:r w:rsidR="00144CC6">
          <w:rPr>
            <w:noProof/>
            <w:webHidden/>
          </w:rPr>
        </w:r>
        <w:r w:rsidR="00144CC6">
          <w:rPr>
            <w:noProof/>
            <w:webHidden/>
          </w:rPr>
          <w:fldChar w:fldCharType="separate"/>
        </w:r>
        <w:r w:rsidR="00144CC6">
          <w:rPr>
            <w:noProof/>
            <w:webHidden/>
          </w:rPr>
          <w:t>40</w:t>
        </w:r>
        <w:r w:rsidR="00144CC6">
          <w:rPr>
            <w:noProof/>
            <w:webHidden/>
          </w:rPr>
          <w:fldChar w:fldCharType="end"/>
        </w:r>
      </w:hyperlink>
    </w:p>
    <w:p w14:paraId="387E380D"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90" w:history="1">
        <w:r w:rsidR="00144CC6" w:rsidRPr="00C072AD">
          <w:rPr>
            <w:rStyle w:val="Hyperlink"/>
            <w:noProof/>
          </w:rPr>
          <w:t>3.1.1</w:t>
        </w:r>
        <w:r w:rsidR="00144CC6">
          <w:rPr>
            <w:rFonts w:asciiTheme="minorHAnsi" w:eastAsiaTheme="minorEastAsia" w:hAnsiTheme="minorHAnsi" w:cs="Arial Unicode MS"/>
            <w:noProof/>
            <w:sz w:val="22"/>
            <w:lang w:bidi="si-LK"/>
          </w:rPr>
          <w:tab/>
        </w:r>
        <w:r w:rsidR="00144CC6" w:rsidRPr="00C072AD">
          <w:rPr>
            <w:rStyle w:val="Hyperlink"/>
            <w:noProof/>
          </w:rPr>
          <w:t>Ultimate analysis of prepared adsorbents.</w:t>
        </w:r>
        <w:r w:rsidR="00144CC6">
          <w:rPr>
            <w:noProof/>
            <w:webHidden/>
          </w:rPr>
          <w:tab/>
        </w:r>
        <w:r w:rsidR="00144CC6">
          <w:rPr>
            <w:noProof/>
            <w:webHidden/>
          </w:rPr>
          <w:fldChar w:fldCharType="begin"/>
        </w:r>
        <w:r w:rsidR="00144CC6">
          <w:rPr>
            <w:noProof/>
            <w:webHidden/>
          </w:rPr>
          <w:instrText xml:space="preserve"> PAGEREF _Toc80362490 \h </w:instrText>
        </w:r>
        <w:r w:rsidR="00144CC6">
          <w:rPr>
            <w:noProof/>
            <w:webHidden/>
          </w:rPr>
        </w:r>
        <w:r w:rsidR="00144CC6">
          <w:rPr>
            <w:noProof/>
            <w:webHidden/>
          </w:rPr>
          <w:fldChar w:fldCharType="separate"/>
        </w:r>
        <w:r w:rsidR="00144CC6">
          <w:rPr>
            <w:noProof/>
            <w:webHidden/>
          </w:rPr>
          <w:t>40</w:t>
        </w:r>
        <w:r w:rsidR="00144CC6">
          <w:rPr>
            <w:noProof/>
            <w:webHidden/>
          </w:rPr>
          <w:fldChar w:fldCharType="end"/>
        </w:r>
      </w:hyperlink>
    </w:p>
    <w:p w14:paraId="5D392250"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91" w:history="1">
        <w:r w:rsidR="00144CC6" w:rsidRPr="00C072AD">
          <w:rPr>
            <w:rStyle w:val="Hyperlink"/>
            <w:noProof/>
          </w:rPr>
          <w:t>3.1.2</w:t>
        </w:r>
        <w:r w:rsidR="00144CC6">
          <w:rPr>
            <w:rFonts w:asciiTheme="minorHAnsi" w:eastAsiaTheme="minorEastAsia" w:hAnsiTheme="minorHAnsi" w:cs="Arial Unicode MS"/>
            <w:noProof/>
            <w:sz w:val="22"/>
            <w:lang w:bidi="si-LK"/>
          </w:rPr>
          <w:tab/>
        </w:r>
        <w:r w:rsidR="00144CC6" w:rsidRPr="00C072AD">
          <w:rPr>
            <w:rStyle w:val="Hyperlink"/>
            <w:noProof/>
          </w:rPr>
          <w:t>Proximate analysis</w:t>
        </w:r>
        <w:r w:rsidR="00144CC6">
          <w:rPr>
            <w:noProof/>
            <w:webHidden/>
          </w:rPr>
          <w:tab/>
        </w:r>
        <w:r w:rsidR="00144CC6">
          <w:rPr>
            <w:noProof/>
            <w:webHidden/>
          </w:rPr>
          <w:fldChar w:fldCharType="begin"/>
        </w:r>
        <w:r w:rsidR="00144CC6">
          <w:rPr>
            <w:noProof/>
            <w:webHidden/>
          </w:rPr>
          <w:instrText xml:space="preserve"> PAGEREF _Toc80362491 \h </w:instrText>
        </w:r>
        <w:r w:rsidR="00144CC6">
          <w:rPr>
            <w:noProof/>
            <w:webHidden/>
          </w:rPr>
        </w:r>
        <w:r w:rsidR="00144CC6">
          <w:rPr>
            <w:noProof/>
            <w:webHidden/>
          </w:rPr>
          <w:fldChar w:fldCharType="separate"/>
        </w:r>
        <w:r w:rsidR="00144CC6">
          <w:rPr>
            <w:noProof/>
            <w:webHidden/>
          </w:rPr>
          <w:t>41</w:t>
        </w:r>
        <w:r w:rsidR="00144CC6">
          <w:rPr>
            <w:noProof/>
            <w:webHidden/>
          </w:rPr>
          <w:fldChar w:fldCharType="end"/>
        </w:r>
      </w:hyperlink>
    </w:p>
    <w:p w14:paraId="73E63DDC" w14:textId="77777777" w:rsidR="00144CC6" w:rsidRDefault="00DF6C48">
      <w:pPr>
        <w:pStyle w:val="TOC4"/>
        <w:tabs>
          <w:tab w:val="left" w:pos="1760"/>
          <w:tab w:val="right" w:leader="dot" w:pos="8630"/>
        </w:tabs>
        <w:rPr>
          <w:rFonts w:asciiTheme="minorHAnsi" w:eastAsiaTheme="minorEastAsia" w:hAnsiTheme="minorHAnsi" w:cs="Arial Unicode MS"/>
          <w:noProof/>
          <w:sz w:val="22"/>
          <w:lang w:bidi="si-LK"/>
        </w:rPr>
      </w:pPr>
      <w:hyperlink w:anchor="_Toc80362492" w:history="1">
        <w:r w:rsidR="00144CC6" w:rsidRPr="00C072AD">
          <w:rPr>
            <w:rStyle w:val="Hyperlink"/>
            <w:noProof/>
          </w:rPr>
          <w:t>3.1.2.1</w:t>
        </w:r>
        <w:r w:rsidR="00144CC6">
          <w:rPr>
            <w:rFonts w:asciiTheme="minorHAnsi" w:eastAsiaTheme="minorEastAsia" w:hAnsiTheme="minorHAnsi" w:cs="Arial Unicode MS"/>
            <w:noProof/>
            <w:sz w:val="22"/>
            <w:lang w:bidi="si-LK"/>
          </w:rPr>
          <w:tab/>
        </w:r>
        <w:r w:rsidR="00144CC6" w:rsidRPr="00C072AD">
          <w:rPr>
            <w:rStyle w:val="Hyperlink"/>
            <w:noProof/>
          </w:rPr>
          <w:t>Thermogravimetric Analysis</w:t>
        </w:r>
        <w:r w:rsidR="00144CC6">
          <w:rPr>
            <w:noProof/>
            <w:webHidden/>
          </w:rPr>
          <w:tab/>
        </w:r>
        <w:r w:rsidR="00144CC6">
          <w:rPr>
            <w:noProof/>
            <w:webHidden/>
          </w:rPr>
          <w:fldChar w:fldCharType="begin"/>
        </w:r>
        <w:r w:rsidR="00144CC6">
          <w:rPr>
            <w:noProof/>
            <w:webHidden/>
          </w:rPr>
          <w:instrText xml:space="preserve"> PAGEREF _Toc80362492 \h </w:instrText>
        </w:r>
        <w:r w:rsidR="00144CC6">
          <w:rPr>
            <w:noProof/>
            <w:webHidden/>
          </w:rPr>
        </w:r>
        <w:r w:rsidR="00144CC6">
          <w:rPr>
            <w:noProof/>
            <w:webHidden/>
          </w:rPr>
          <w:fldChar w:fldCharType="separate"/>
        </w:r>
        <w:r w:rsidR="00144CC6">
          <w:rPr>
            <w:noProof/>
            <w:webHidden/>
          </w:rPr>
          <w:t>41</w:t>
        </w:r>
        <w:r w:rsidR="00144CC6">
          <w:rPr>
            <w:noProof/>
            <w:webHidden/>
          </w:rPr>
          <w:fldChar w:fldCharType="end"/>
        </w:r>
      </w:hyperlink>
    </w:p>
    <w:p w14:paraId="62E02937"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93" w:history="1">
        <w:r w:rsidR="00144CC6" w:rsidRPr="00C072AD">
          <w:rPr>
            <w:rStyle w:val="Hyperlink"/>
            <w:noProof/>
          </w:rPr>
          <w:t>3.1.3</w:t>
        </w:r>
        <w:r w:rsidR="00144CC6">
          <w:rPr>
            <w:rFonts w:asciiTheme="minorHAnsi" w:eastAsiaTheme="minorEastAsia" w:hAnsiTheme="minorHAnsi" w:cs="Arial Unicode MS"/>
            <w:noProof/>
            <w:sz w:val="22"/>
            <w:lang w:bidi="si-LK"/>
          </w:rPr>
          <w:tab/>
        </w:r>
        <w:r w:rsidR="00144CC6" w:rsidRPr="00C072AD">
          <w:rPr>
            <w:rStyle w:val="Hyperlink"/>
            <w:noProof/>
          </w:rPr>
          <w:t>XRD Analysis</w:t>
        </w:r>
        <w:r w:rsidR="00144CC6">
          <w:rPr>
            <w:noProof/>
            <w:webHidden/>
          </w:rPr>
          <w:tab/>
        </w:r>
        <w:r w:rsidR="00144CC6">
          <w:rPr>
            <w:noProof/>
            <w:webHidden/>
          </w:rPr>
          <w:fldChar w:fldCharType="begin"/>
        </w:r>
        <w:r w:rsidR="00144CC6">
          <w:rPr>
            <w:noProof/>
            <w:webHidden/>
          </w:rPr>
          <w:instrText xml:space="preserve"> PAGEREF _Toc80362493 \h </w:instrText>
        </w:r>
        <w:r w:rsidR="00144CC6">
          <w:rPr>
            <w:noProof/>
            <w:webHidden/>
          </w:rPr>
        </w:r>
        <w:r w:rsidR="00144CC6">
          <w:rPr>
            <w:noProof/>
            <w:webHidden/>
          </w:rPr>
          <w:fldChar w:fldCharType="separate"/>
        </w:r>
        <w:r w:rsidR="00144CC6">
          <w:rPr>
            <w:noProof/>
            <w:webHidden/>
          </w:rPr>
          <w:t>46</w:t>
        </w:r>
        <w:r w:rsidR="00144CC6">
          <w:rPr>
            <w:noProof/>
            <w:webHidden/>
          </w:rPr>
          <w:fldChar w:fldCharType="end"/>
        </w:r>
      </w:hyperlink>
    </w:p>
    <w:p w14:paraId="4C9A0C67"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494" w:history="1">
        <w:r w:rsidR="00144CC6" w:rsidRPr="00C072AD">
          <w:rPr>
            <w:rStyle w:val="Hyperlink"/>
            <w:noProof/>
          </w:rPr>
          <w:t>3.1.4</w:t>
        </w:r>
        <w:r w:rsidR="00144CC6">
          <w:rPr>
            <w:rFonts w:asciiTheme="minorHAnsi" w:eastAsiaTheme="minorEastAsia" w:hAnsiTheme="minorHAnsi" w:cs="Arial Unicode MS"/>
            <w:noProof/>
            <w:sz w:val="22"/>
            <w:lang w:bidi="si-LK"/>
          </w:rPr>
          <w:tab/>
        </w:r>
        <w:r w:rsidR="00144CC6" w:rsidRPr="00C072AD">
          <w:rPr>
            <w:rStyle w:val="Hyperlink"/>
            <w:noProof/>
          </w:rPr>
          <w:t>Surface morphology</w:t>
        </w:r>
        <w:r w:rsidR="00144CC6">
          <w:rPr>
            <w:noProof/>
            <w:webHidden/>
          </w:rPr>
          <w:tab/>
        </w:r>
        <w:r w:rsidR="00144CC6">
          <w:rPr>
            <w:noProof/>
            <w:webHidden/>
          </w:rPr>
          <w:fldChar w:fldCharType="begin"/>
        </w:r>
        <w:r w:rsidR="00144CC6">
          <w:rPr>
            <w:noProof/>
            <w:webHidden/>
          </w:rPr>
          <w:instrText xml:space="preserve"> PAGEREF _Toc80362494 \h </w:instrText>
        </w:r>
        <w:r w:rsidR="00144CC6">
          <w:rPr>
            <w:noProof/>
            <w:webHidden/>
          </w:rPr>
        </w:r>
        <w:r w:rsidR="00144CC6">
          <w:rPr>
            <w:noProof/>
            <w:webHidden/>
          </w:rPr>
          <w:fldChar w:fldCharType="separate"/>
        </w:r>
        <w:r w:rsidR="00144CC6">
          <w:rPr>
            <w:noProof/>
            <w:webHidden/>
          </w:rPr>
          <w:t>48</w:t>
        </w:r>
        <w:r w:rsidR="00144CC6">
          <w:rPr>
            <w:noProof/>
            <w:webHidden/>
          </w:rPr>
          <w:fldChar w:fldCharType="end"/>
        </w:r>
      </w:hyperlink>
    </w:p>
    <w:p w14:paraId="4CDABB10"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95" w:history="1">
        <w:r w:rsidR="00144CC6" w:rsidRPr="00C072AD">
          <w:rPr>
            <w:rStyle w:val="Hyperlink"/>
            <w:noProof/>
          </w:rPr>
          <w:t>3.2</w:t>
        </w:r>
        <w:r w:rsidR="00144CC6">
          <w:rPr>
            <w:rFonts w:asciiTheme="minorHAnsi" w:eastAsiaTheme="minorEastAsia" w:hAnsiTheme="minorHAnsi" w:cs="Arial Unicode MS"/>
            <w:noProof/>
            <w:sz w:val="22"/>
            <w:lang w:bidi="si-LK"/>
          </w:rPr>
          <w:tab/>
        </w:r>
        <w:r w:rsidR="00144CC6" w:rsidRPr="00C072AD">
          <w:rPr>
            <w:rStyle w:val="Hyperlink"/>
            <w:noProof/>
          </w:rPr>
          <w:t>Effect of adsorbent dosage</w:t>
        </w:r>
        <w:r w:rsidR="00144CC6">
          <w:rPr>
            <w:noProof/>
            <w:webHidden/>
          </w:rPr>
          <w:tab/>
        </w:r>
        <w:r w:rsidR="00144CC6">
          <w:rPr>
            <w:noProof/>
            <w:webHidden/>
          </w:rPr>
          <w:fldChar w:fldCharType="begin"/>
        </w:r>
        <w:r w:rsidR="00144CC6">
          <w:rPr>
            <w:noProof/>
            <w:webHidden/>
          </w:rPr>
          <w:instrText xml:space="preserve"> PAGEREF _Toc80362495 \h </w:instrText>
        </w:r>
        <w:r w:rsidR="00144CC6">
          <w:rPr>
            <w:noProof/>
            <w:webHidden/>
          </w:rPr>
        </w:r>
        <w:r w:rsidR="00144CC6">
          <w:rPr>
            <w:noProof/>
            <w:webHidden/>
          </w:rPr>
          <w:fldChar w:fldCharType="separate"/>
        </w:r>
        <w:r w:rsidR="00144CC6">
          <w:rPr>
            <w:noProof/>
            <w:webHidden/>
          </w:rPr>
          <w:t>51</w:t>
        </w:r>
        <w:r w:rsidR="00144CC6">
          <w:rPr>
            <w:noProof/>
            <w:webHidden/>
          </w:rPr>
          <w:fldChar w:fldCharType="end"/>
        </w:r>
      </w:hyperlink>
    </w:p>
    <w:p w14:paraId="7E472103"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96" w:history="1">
        <w:r w:rsidR="00144CC6" w:rsidRPr="00C072AD">
          <w:rPr>
            <w:rStyle w:val="Hyperlink"/>
            <w:noProof/>
          </w:rPr>
          <w:t>3.3</w:t>
        </w:r>
        <w:r w:rsidR="00144CC6">
          <w:rPr>
            <w:rFonts w:asciiTheme="minorHAnsi" w:eastAsiaTheme="minorEastAsia" w:hAnsiTheme="minorHAnsi" w:cs="Arial Unicode MS"/>
            <w:noProof/>
            <w:sz w:val="22"/>
            <w:lang w:bidi="si-LK"/>
          </w:rPr>
          <w:tab/>
        </w:r>
        <w:r w:rsidR="00144CC6" w:rsidRPr="00C072AD">
          <w:rPr>
            <w:rStyle w:val="Hyperlink"/>
            <w:noProof/>
          </w:rPr>
          <w:t>Effect of contact time</w:t>
        </w:r>
        <w:r w:rsidR="00144CC6">
          <w:rPr>
            <w:noProof/>
            <w:webHidden/>
          </w:rPr>
          <w:tab/>
        </w:r>
        <w:r w:rsidR="00144CC6">
          <w:rPr>
            <w:noProof/>
            <w:webHidden/>
          </w:rPr>
          <w:fldChar w:fldCharType="begin"/>
        </w:r>
        <w:r w:rsidR="00144CC6">
          <w:rPr>
            <w:noProof/>
            <w:webHidden/>
          </w:rPr>
          <w:instrText xml:space="preserve"> PAGEREF _Toc80362496 \h </w:instrText>
        </w:r>
        <w:r w:rsidR="00144CC6">
          <w:rPr>
            <w:noProof/>
            <w:webHidden/>
          </w:rPr>
        </w:r>
        <w:r w:rsidR="00144CC6">
          <w:rPr>
            <w:noProof/>
            <w:webHidden/>
          </w:rPr>
          <w:fldChar w:fldCharType="separate"/>
        </w:r>
        <w:r w:rsidR="00144CC6">
          <w:rPr>
            <w:noProof/>
            <w:webHidden/>
          </w:rPr>
          <w:t>58</w:t>
        </w:r>
        <w:r w:rsidR="00144CC6">
          <w:rPr>
            <w:noProof/>
            <w:webHidden/>
          </w:rPr>
          <w:fldChar w:fldCharType="end"/>
        </w:r>
      </w:hyperlink>
    </w:p>
    <w:p w14:paraId="09CA65E1"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98" w:history="1">
        <w:r w:rsidR="00144CC6" w:rsidRPr="00C072AD">
          <w:rPr>
            <w:rStyle w:val="Hyperlink"/>
            <w:noProof/>
          </w:rPr>
          <w:t>3.4</w:t>
        </w:r>
        <w:r w:rsidR="00144CC6">
          <w:rPr>
            <w:rFonts w:asciiTheme="minorHAnsi" w:eastAsiaTheme="minorEastAsia" w:hAnsiTheme="minorHAnsi" w:cs="Arial Unicode MS"/>
            <w:noProof/>
            <w:sz w:val="22"/>
            <w:lang w:bidi="si-LK"/>
          </w:rPr>
          <w:tab/>
        </w:r>
        <w:r w:rsidR="00144CC6" w:rsidRPr="00C072AD">
          <w:rPr>
            <w:rStyle w:val="Hyperlink"/>
            <w:noProof/>
          </w:rPr>
          <w:t>Effect of pH</w:t>
        </w:r>
        <w:r w:rsidR="00144CC6">
          <w:rPr>
            <w:noProof/>
            <w:webHidden/>
          </w:rPr>
          <w:tab/>
        </w:r>
        <w:r w:rsidR="00144CC6">
          <w:rPr>
            <w:noProof/>
            <w:webHidden/>
          </w:rPr>
          <w:fldChar w:fldCharType="begin"/>
        </w:r>
        <w:r w:rsidR="00144CC6">
          <w:rPr>
            <w:noProof/>
            <w:webHidden/>
          </w:rPr>
          <w:instrText xml:space="preserve"> PAGEREF _Toc80362498 \h </w:instrText>
        </w:r>
        <w:r w:rsidR="00144CC6">
          <w:rPr>
            <w:noProof/>
            <w:webHidden/>
          </w:rPr>
        </w:r>
        <w:r w:rsidR="00144CC6">
          <w:rPr>
            <w:noProof/>
            <w:webHidden/>
          </w:rPr>
          <w:fldChar w:fldCharType="separate"/>
        </w:r>
        <w:r w:rsidR="00144CC6">
          <w:rPr>
            <w:noProof/>
            <w:webHidden/>
          </w:rPr>
          <w:t>64</w:t>
        </w:r>
        <w:r w:rsidR="00144CC6">
          <w:rPr>
            <w:noProof/>
            <w:webHidden/>
          </w:rPr>
          <w:fldChar w:fldCharType="end"/>
        </w:r>
      </w:hyperlink>
    </w:p>
    <w:p w14:paraId="34B330E5"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499" w:history="1">
        <w:r w:rsidR="00144CC6" w:rsidRPr="00C072AD">
          <w:rPr>
            <w:rStyle w:val="Hyperlink"/>
            <w:noProof/>
          </w:rPr>
          <w:t>3.5</w:t>
        </w:r>
        <w:r w:rsidR="00144CC6">
          <w:rPr>
            <w:rFonts w:asciiTheme="minorHAnsi" w:eastAsiaTheme="minorEastAsia" w:hAnsiTheme="minorHAnsi" w:cs="Arial Unicode MS"/>
            <w:noProof/>
            <w:sz w:val="22"/>
            <w:lang w:bidi="si-LK"/>
          </w:rPr>
          <w:tab/>
        </w:r>
        <w:r w:rsidR="00144CC6" w:rsidRPr="00C072AD">
          <w:rPr>
            <w:rStyle w:val="Hyperlink"/>
            <w:noProof/>
          </w:rPr>
          <w:t>Effect of temperature</w:t>
        </w:r>
        <w:r w:rsidR="00144CC6">
          <w:rPr>
            <w:noProof/>
            <w:webHidden/>
          </w:rPr>
          <w:tab/>
        </w:r>
        <w:r w:rsidR="00144CC6">
          <w:rPr>
            <w:noProof/>
            <w:webHidden/>
          </w:rPr>
          <w:fldChar w:fldCharType="begin"/>
        </w:r>
        <w:r w:rsidR="00144CC6">
          <w:rPr>
            <w:noProof/>
            <w:webHidden/>
          </w:rPr>
          <w:instrText xml:space="preserve"> PAGEREF _Toc80362499 \h </w:instrText>
        </w:r>
        <w:r w:rsidR="00144CC6">
          <w:rPr>
            <w:noProof/>
            <w:webHidden/>
          </w:rPr>
        </w:r>
        <w:r w:rsidR="00144CC6">
          <w:rPr>
            <w:noProof/>
            <w:webHidden/>
          </w:rPr>
          <w:fldChar w:fldCharType="separate"/>
        </w:r>
        <w:r w:rsidR="00144CC6">
          <w:rPr>
            <w:noProof/>
            <w:webHidden/>
          </w:rPr>
          <w:t>69</w:t>
        </w:r>
        <w:r w:rsidR="00144CC6">
          <w:rPr>
            <w:noProof/>
            <w:webHidden/>
          </w:rPr>
          <w:fldChar w:fldCharType="end"/>
        </w:r>
      </w:hyperlink>
    </w:p>
    <w:p w14:paraId="596797F5"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500" w:history="1">
        <w:r w:rsidR="00144CC6" w:rsidRPr="00C072AD">
          <w:rPr>
            <w:rStyle w:val="Hyperlink"/>
            <w:noProof/>
          </w:rPr>
          <w:t>3.6</w:t>
        </w:r>
        <w:r w:rsidR="00144CC6">
          <w:rPr>
            <w:rFonts w:asciiTheme="minorHAnsi" w:eastAsiaTheme="minorEastAsia" w:hAnsiTheme="minorHAnsi" w:cs="Arial Unicode MS"/>
            <w:noProof/>
            <w:sz w:val="22"/>
            <w:lang w:bidi="si-LK"/>
          </w:rPr>
          <w:tab/>
        </w:r>
        <w:r w:rsidR="00144CC6" w:rsidRPr="00C072AD">
          <w:rPr>
            <w:rStyle w:val="Hyperlink"/>
            <w:noProof/>
          </w:rPr>
          <w:t>Desorption studies-repeatability of the adsorbent</w:t>
        </w:r>
        <w:r w:rsidR="00144CC6">
          <w:rPr>
            <w:noProof/>
            <w:webHidden/>
          </w:rPr>
          <w:tab/>
        </w:r>
        <w:r w:rsidR="00144CC6">
          <w:rPr>
            <w:noProof/>
            <w:webHidden/>
          </w:rPr>
          <w:fldChar w:fldCharType="begin"/>
        </w:r>
        <w:r w:rsidR="00144CC6">
          <w:rPr>
            <w:noProof/>
            <w:webHidden/>
          </w:rPr>
          <w:instrText xml:space="preserve"> PAGEREF _Toc80362500 \h </w:instrText>
        </w:r>
        <w:r w:rsidR="00144CC6">
          <w:rPr>
            <w:noProof/>
            <w:webHidden/>
          </w:rPr>
        </w:r>
        <w:r w:rsidR="00144CC6">
          <w:rPr>
            <w:noProof/>
            <w:webHidden/>
          </w:rPr>
          <w:fldChar w:fldCharType="separate"/>
        </w:r>
        <w:r w:rsidR="00144CC6">
          <w:rPr>
            <w:noProof/>
            <w:webHidden/>
          </w:rPr>
          <w:t>76</w:t>
        </w:r>
        <w:r w:rsidR="00144CC6">
          <w:rPr>
            <w:noProof/>
            <w:webHidden/>
          </w:rPr>
          <w:fldChar w:fldCharType="end"/>
        </w:r>
      </w:hyperlink>
    </w:p>
    <w:p w14:paraId="763D78E1" w14:textId="77777777" w:rsidR="00144CC6" w:rsidRDefault="00DF6C48">
      <w:pPr>
        <w:pStyle w:val="TOC2"/>
        <w:tabs>
          <w:tab w:val="left" w:pos="960"/>
          <w:tab w:val="right" w:leader="dot" w:pos="8630"/>
        </w:tabs>
        <w:rPr>
          <w:rFonts w:asciiTheme="minorHAnsi" w:eastAsiaTheme="minorEastAsia" w:hAnsiTheme="minorHAnsi" w:cs="Arial Unicode MS"/>
          <w:noProof/>
          <w:sz w:val="22"/>
          <w:lang w:bidi="si-LK"/>
        </w:rPr>
      </w:pPr>
      <w:hyperlink w:anchor="_Toc80362501" w:history="1">
        <w:r w:rsidR="00144CC6" w:rsidRPr="00C072AD">
          <w:rPr>
            <w:rStyle w:val="Hyperlink"/>
            <w:noProof/>
          </w:rPr>
          <w:t>3.7</w:t>
        </w:r>
        <w:r w:rsidR="00144CC6">
          <w:rPr>
            <w:rFonts w:asciiTheme="minorHAnsi" w:eastAsiaTheme="minorEastAsia" w:hAnsiTheme="minorHAnsi" w:cs="Arial Unicode MS"/>
            <w:noProof/>
            <w:sz w:val="22"/>
            <w:lang w:bidi="si-LK"/>
          </w:rPr>
          <w:tab/>
        </w:r>
        <w:r w:rsidR="00144CC6" w:rsidRPr="00C072AD">
          <w:rPr>
            <w:rStyle w:val="Hyperlink"/>
            <w:noProof/>
          </w:rPr>
          <w:t>Adsorption isotherm modelling</w:t>
        </w:r>
        <w:r w:rsidR="00144CC6">
          <w:rPr>
            <w:noProof/>
            <w:webHidden/>
          </w:rPr>
          <w:tab/>
        </w:r>
        <w:r w:rsidR="00144CC6">
          <w:rPr>
            <w:noProof/>
            <w:webHidden/>
          </w:rPr>
          <w:fldChar w:fldCharType="begin"/>
        </w:r>
        <w:r w:rsidR="00144CC6">
          <w:rPr>
            <w:noProof/>
            <w:webHidden/>
          </w:rPr>
          <w:instrText xml:space="preserve"> PAGEREF _Toc80362501 \h </w:instrText>
        </w:r>
        <w:r w:rsidR="00144CC6">
          <w:rPr>
            <w:noProof/>
            <w:webHidden/>
          </w:rPr>
        </w:r>
        <w:r w:rsidR="00144CC6">
          <w:rPr>
            <w:noProof/>
            <w:webHidden/>
          </w:rPr>
          <w:fldChar w:fldCharType="separate"/>
        </w:r>
        <w:r w:rsidR="00144CC6">
          <w:rPr>
            <w:noProof/>
            <w:webHidden/>
          </w:rPr>
          <w:t>79</w:t>
        </w:r>
        <w:r w:rsidR="00144CC6">
          <w:rPr>
            <w:noProof/>
            <w:webHidden/>
          </w:rPr>
          <w:fldChar w:fldCharType="end"/>
        </w:r>
      </w:hyperlink>
    </w:p>
    <w:p w14:paraId="2F5338A4"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502" w:history="1">
        <w:r w:rsidR="00144CC6" w:rsidRPr="00C072AD">
          <w:rPr>
            <w:rStyle w:val="Hyperlink"/>
            <w:noProof/>
          </w:rPr>
          <w:t>3.7.1</w:t>
        </w:r>
        <w:r w:rsidR="00144CC6">
          <w:rPr>
            <w:rFonts w:asciiTheme="minorHAnsi" w:eastAsiaTheme="minorEastAsia" w:hAnsiTheme="minorHAnsi" w:cs="Arial Unicode MS"/>
            <w:noProof/>
            <w:sz w:val="22"/>
            <w:lang w:bidi="si-LK"/>
          </w:rPr>
          <w:tab/>
        </w:r>
        <w:r w:rsidR="00144CC6" w:rsidRPr="00C072AD">
          <w:rPr>
            <w:rStyle w:val="Hyperlink"/>
            <w:noProof/>
          </w:rPr>
          <w:t>Langmuir isotherm model</w:t>
        </w:r>
        <w:r w:rsidR="00144CC6">
          <w:rPr>
            <w:noProof/>
            <w:webHidden/>
          </w:rPr>
          <w:tab/>
        </w:r>
        <w:r w:rsidR="00144CC6">
          <w:rPr>
            <w:noProof/>
            <w:webHidden/>
          </w:rPr>
          <w:fldChar w:fldCharType="begin"/>
        </w:r>
        <w:r w:rsidR="00144CC6">
          <w:rPr>
            <w:noProof/>
            <w:webHidden/>
          </w:rPr>
          <w:instrText xml:space="preserve"> PAGEREF _Toc80362502 \h </w:instrText>
        </w:r>
        <w:r w:rsidR="00144CC6">
          <w:rPr>
            <w:noProof/>
            <w:webHidden/>
          </w:rPr>
        </w:r>
        <w:r w:rsidR="00144CC6">
          <w:rPr>
            <w:noProof/>
            <w:webHidden/>
          </w:rPr>
          <w:fldChar w:fldCharType="separate"/>
        </w:r>
        <w:r w:rsidR="00144CC6">
          <w:rPr>
            <w:noProof/>
            <w:webHidden/>
          </w:rPr>
          <w:t>79</w:t>
        </w:r>
        <w:r w:rsidR="00144CC6">
          <w:rPr>
            <w:noProof/>
            <w:webHidden/>
          </w:rPr>
          <w:fldChar w:fldCharType="end"/>
        </w:r>
      </w:hyperlink>
    </w:p>
    <w:p w14:paraId="26B0AA72" w14:textId="77777777" w:rsidR="00144CC6" w:rsidRDefault="00DF6C48">
      <w:pPr>
        <w:pStyle w:val="TOC3"/>
        <w:tabs>
          <w:tab w:val="left" w:pos="1320"/>
          <w:tab w:val="right" w:leader="dot" w:pos="8630"/>
        </w:tabs>
        <w:rPr>
          <w:rFonts w:asciiTheme="minorHAnsi" w:eastAsiaTheme="minorEastAsia" w:hAnsiTheme="minorHAnsi" w:cs="Arial Unicode MS"/>
          <w:noProof/>
          <w:sz w:val="22"/>
          <w:lang w:bidi="si-LK"/>
        </w:rPr>
      </w:pPr>
      <w:hyperlink w:anchor="_Toc80362503" w:history="1">
        <w:r w:rsidR="00144CC6" w:rsidRPr="00C072AD">
          <w:rPr>
            <w:rStyle w:val="Hyperlink"/>
            <w:noProof/>
          </w:rPr>
          <w:t>3.7.2</w:t>
        </w:r>
        <w:r w:rsidR="00144CC6">
          <w:rPr>
            <w:rFonts w:asciiTheme="minorHAnsi" w:eastAsiaTheme="minorEastAsia" w:hAnsiTheme="minorHAnsi" w:cs="Arial Unicode MS"/>
            <w:noProof/>
            <w:sz w:val="22"/>
            <w:lang w:bidi="si-LK"/>
          </w:rPr>
          <w:tab/>
        </w:r>
        <w:r w:rsidR="00144CC6" w:rsidRPr="00C072AD">
          <w:rPr>
            <w:rStyle w:val="Hyperlink"/>
            <w:noProof/>
          </w:rPr>
          <w:t>Freundlich isotherm model</w:t>
        </w:r>
        <w:r w:rsidR="00144CC6">
          <w:rPr>
            <w:noProof/>
            <w:webHidden/>
          </w:rPr>
          <w:tab/>
        </w:r>
        <w:r w:rsidR="00144CC6">
          <w:rPr>
            <w:noProof/>
            <w:webHidden/>
          </w:rPr>
          <w:fldChar w:fldCharType="begin"/>
        </w:r>
        <w:r w:rsidR="00144CC6">
          <w:rPr>
            <w:noProof/>
            <w:webHidden/>
          </w:rPr>
          <w:instrText xml:space="preserve"> PAGEREF _Toc80362503 \h </w:instrText>
        </w:r>
        <w:r w:rsidR="00144CC6">
          <w:rPr>
            <w:noProof/>
            <w:webHidden/>
          </w:rPr>
        </w:r>
        <w:r w:rsidR="00144CC6">
          <w:rPr>
            <w:noProof/>
            <w:webHidden/>
          </w:rPr>
          <w:fldChar w:fldCharType="separate"/>
        </w:r>
        <w:r w:rsidR="00144CC6">
          <w:rPr>
            <w:noProof/>
            <w:webHidden/>
          </w:rPr>
          <w:t>80</w:t>
        </w:r>
        <w:r w:rsidR="00144CC6">
          <w:rPr>
            <w:noProof/>
            <w:webHidden/>
          </w:rPr>
          <w:fldChar w:fldCharType="end"/>
        </w:r>
      </w:hyperlink>
    </w:p>
    <w:p w14:paraId="62879A19" w14:textId="77777777" w:rsidR="00144CC6" w:rsidRDefault="00DF6C48">
      <w:pPr>
        <w:pStyle w:val="TOC3"/>
        <w:tabs>
          <w:tab w:val="left" w:pos="1320"/>
          <w:tab w:val="right" w:leader="dot" w:pos="8630"/>
        </w:tabs>
        <w:rPr>
          <w:rStyle w:val="Hyperlink"/>
          <w:noProof/>
        </w:rPr>
      </w:pPr>
      <w:hyperlink w:anchor="_Toc80362509" w:history="1">
        <w:r w:rsidR="00144CC6" w:rsidRPr="00C072AD">
          <w:rPr>
            <w:rStyle w:val="Hyperlink"/>
            <w:noProof/>
          </w:rPr>
          <w:t>3.7.3</w:t>
        </w:r>
        <w:r w:rsidR="00144CC6">
          <w:rPr>
            <w:rFonts w:asciiTheme="minorHAnsi" w:eastAsiaTheme="minorEastAsia" w:hAnsiTheme="minorHAnsi" w:cs="Arial Unicode MS"/>
            <w:noProof/>
            <w:sz w:val="22"/>
            <w:lang w:bidi="si-LK"/>
          </w:rPr>
          <w:tab/>
        </w:r>
        <w:r w:rsidR="00144CC6" w:rsidRPr="00C072AD">
          <w:rPr>
            <w:rStyle w:val="Hyperlink"/>
            <w:noProof/>
          </w:rPr>
          <w:t>The Langmuir and Freundlich isotherm constants and determination coefficients (</w:t>
        </w:r>
        <m:oMath>
          <m:r>
            <m:rPr>
              <m:sty m:val="b"/>
            </m:rPr>
            <w:rPr>
              <w:rStyle w:val="Hyperlink"/>
              <w:rFonts w:ascii="Cambria Math" w:hAnsi="Cambria Math"/>
              <w:noProof/>
            </w:rPr>
            <m:t>R2</m:t>
          </m:r>
          <m:r>
            <m:rPr>
              <m:sty m:val="p"/>
            </m:rPr>
            <w:rPr>
              <w:rStyle w:val="Hyperlink"/>
              <w:rFonts w:ascii="Cambria Math" w:hAnsi="Cambria Math"/>
              <w:noProof/>
            </w:rPr>
            <m:t>)</m:t>
          </m:r>
        </m:oMath>
        <w:r w:rsidR="00144CC6" w:rsidRPr="00C072AD">
          <w:rPr>
            <w:rStyle w:val="Hyperlink"/>
            <w:noProof/>
          </w:rPr>
          <w:t xml:space="preserve"> for methylene blue adsorption on adsorbents.</w:t>
        </w:r>
        <w:r w:rsidR="00144CC6">
          <w:rPr>
            <w:noProof/>
            <w:webHidden/>
          </w:rPr>
          <w:tab/>
        </w:r>
        <w:r w:rsidR="00144CC6">
          <w:rPr>
            <w:noProof/>
            <w:webHidden/>
          </w:rPr>
          <w:fldChar w:fldCharType="begin"/>
        </w:r>
        <w:r w:rsidR="00144CC6">
          <w:rPr>
            <w:noProof/>
            <w:webHidden/>
          </w:rPr>
          <w:instrText xml:space="preserve"> PAGEREF _Toc80362509 \h </w:instrText>
        </w:r>
        <w:r w:rsidR="00144CC6">
          <w:rPr>
            <w:noProof/>
            <w:webHidden/>
          </w:rPr>
        </w:r>
        <w:r w:rsidR="00144CC6">
          <w:rPr>
            <w:noProof/>
            <w:webHidden/>
          </w:rPr>
          <w:fldChar w:fldCharType="separate"/>
        </w:r>
        <w:r w:rsidR="00144CC6">
          <w:rPr>
            <w:noProof/>
            <w:webHidden/>
          </w:rPr>
          <w:t>91</w:t>
        </w:r>
        <w:r w:rsidR="00144CC6">
          <w:rPr>
            <w:noProof/>
            <w:webHidden/>
          </w:rPr>
          <w:fldChar w:fldCharType="end"/>
        </w:r>
      </w:hyperlink>
    </w:p>
    <w:p w14:paraId="072FA440" w14:textId="77777777" w:rsidR="008E75D0" w:rsidRDefault="008E75D0" w:rsidP="008E75D0"/>
    <w:p w14:paraId="49BCE5B2" w14:textId="77777777" w:rsidR="008E75D0" w:rsidRPr="008E75D0" w:rsidRDefault="008E75D0" w:rsidP="008E75D0">
      <w:pPr>
        <w:rPr>
          <w:b/>
          <w:bCs/>
          <w:sz w:val="32"/>
          <w:szCs w:val="26"/>
        </w:rPr>
      </w:pPr>
      <w:r w:rsidRPr="008E75D0">
        <w:rPr>
          <w:b/>
          <w:bCs/>
          <w:sz w:val="32"/>
          <w:szCs w:val="26"/>
        </w:rPr>
        <w:t>CHAPTER 04</w:t>
      </w:r>
    </w:p>
    <w:p w14:paraId="6EC4AB36" w14:textId="77777777" w:rsidR="00144CC6" w:rsidRDefault="00DF6C48">
      <w:pPr>
        <w:pStyle w:val="TOC1"/>
        <w:tabs>
          <w:tab w:val="left" w:pos="480"/>
          <w:tab w:val="right" w:leader="dot" w:pos="8630"/>
        </w:tabs>
        <w:rPr>
          <w:rStyle w:val="Hyperlink"/>
          <w:noProof/>
        </w:rPr>
      </w:pPr>
      <w:hyperlink w:anchor="_Toc80362510" w:history="1">
        <w:r w:rsidR="00144CC6" w:rsidRPr="00C072AD">
          <w:rPr>
            <w:rStyle w:val="Hyperlink"/>
            <w:noProof/>
          </w:rPr>
          <w:t>4</w:t>
        </w:r>
        <w:r w:rsidR="00144CC6">
          <w:rPr>
            <w:rFonts w:asciiTheme="minorHAnsi" w:eastAsiaTheme="minorEastAsia" w:hAnsiTheme="minorHAnsi" w:cs="Arial Unicode MS"/>
            <w:noProof/>
            <w:sz w:val="22"/>
            <w:lang w:bidi="si-LK"/>
          </w:rPr>
          <w:tab/>
        </w:r>
        <w:r w:rsidR="00144CC6" w:rsidRPr="00C072AD">
          <w:rPr>
            <w:rStyle w:val="Hyperlink"/>
            <w:noProof/>
          </w:rPr>
          <w:t>Conclusions, suggestions, and future perspectives</w:t>
        </w:r>
        <w:r w:rsidR="00144CC6">
          <w:rPr>
            <w:noProof/>
            <w:webHidden/>
          </w:rPr>
          <w:tab/>
        </w:r>
        <w:r w:rsidR="00144CC6">
          <w:rPr>
            <w:noProof/>
            <w:webHidden/>
          </w:rPr>
          <w:fldChar w:fldCharType="begin"/>
        </w:r>
        <w:r w:rsidR="00144CC6">
          <w:rPr>
            <w:noProof/>
            <w:webHidden/>
          </w:rPr>
          <w:instrText xml:space="preserve"> PAGEREF _Toc80362510 \h </w:instrText>
        </w:r>
        <w:r w:rsidR="00144CC6">
          <w:rPr>
            <w:noProof/>
            <w:webHidden/>
          </w:rPr>
        </w:r>
        <w:r w:rsidR="00144CC6">
          <w:rPr>
            <w:noProof/>
            <w:webHidden/>
          </w:rPr>
          <w:fldChar w:fldCharType="separate"/>
        </w:r>
        <w:r w:rsidR="00144CC6">
          <w:rPr>
            <w:noProof/>
            <w:webHidden/>
          </w:rPr>
          <w:t>94</w:t>
        </w:r>
        <w:r w:rsidR="00144CC6">
          <w:rPr>
            <w:noProof/>
            <w:webHidden/>
          </w:rPr>
          <w:fldChar w:fldCharType="end"/>
        </w:r>
      </w:hyperlink>
    </w:p>
    <w:p w14:paraId="09E936C0" w14:textId="77777777" w:rsidR="000E18B9" w:rsidRPr="000E18B9" w:rsidRDefault="000E18B9" w:rsidP="000E18B9">
      <w:r>
        <w:t xml:space="preserve">References………………………………………………………………………………..96 </w:t>
      </w:r>
    </w:p>
    <w:p w14:paraId="52E6083D" w14:textId="77777777" w:rsidR="008F5AC5" w:rsidRPr="007B0102" w:rsidRDefault="007D7DB2" w:rsidP="007B0102">
      <w:pPr>
        <w:rPr>
          <w:szCs w:val="24"/>
        </w:rPr>
      </w:pPr>
      <w:r>
        <w:rPr>
          <w:szCs w:val="24"/>
        </w:rPr>
        <w:fldChar w:fldCharType="end"/>
      </w:r>
    </w:p>
    <w:p w14:paraId="5DD6F79B"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1AE5E148"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0000572F"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281D5941"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08F5C86B"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58165BCE"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6CCCCABF"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078AE439"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7662024C"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28FF022A"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5A02D61B"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39DCA346"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6070899F"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585C86C1"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70AA8CD3"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59E97E60"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6DA20F4D"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7D31E26C" w14:textId="77777777" w:rsidR="004658D1" w:rsidRDefault="004658D1" w:rsidP="00514EBD">
      <w:pPr>
        <w:spacing w:after="0" w:line="360" w:lineRule="auto"/>
        <w:contextualSpacing/>
        <w:jc w:val="center"/>
        <w:rPr>
          <w:rFonts w:eastAsiaTheme="majorEastAsia" w:cstheme="majorBidi"/>
          <w:b/>
          <w:bCs/>
          <w:spacing w:val="-10"/>
          <w:kern w:val="28"/>
          <w:sz w:val="32"/>
          <w:szCs w:val="38"/>
        </w:rPr>
      </w:pPr>
    </w:p>
    <w:p w14:paraId="7DC84756" w14:textId="77777777" w:rsidR="0071710F" w:rsidRDefault="0071710F" w:rsidP="00514EBD">
      <w:pPr>
        <w:spacing w:after="0" w:line="360" w:lineRule="auto"/>
        <w:contextualSpacing/>
        <w:jc w:val="center"/>
        <w:rPr>
          <w:rFonts w:eastAsiaTheme="majorEastAsia" w:cstheme="majorBidi"/>
          <w:b/>
          <w:bCs/>
          <w:spacing w:val="-10"/>
          <w:kern w:val="28"/>
          <w:sz w:val="32"/>
          <w:szCs w:val="38"/>
        </w:rPr>
      </w:pPr>
      <w:r w:rsidRPr="0071710F">
        <w:rPr>
          <w:rFonts w:eastAsiaTheme="majorEastAsia" w:cstheme="majorBidi"/>
          <w:b/>
          <w:bCs/>
          <w:spacing w:val="-10"/>
          <w:kern w:val="28"/>
          <w:sz w:val="32"/>
          <w:szCs w:val="38"/>
        </w:rPr>
        <w:lastRenderedPageBreak/>
        <w:t>LIST OF TABLES</w:t>
      </w:r>
    </w:p>
    <w:p w14:paraId="0765A30F" w14:textId="77777777" w:rsidR="00EF789B" w:rsidRDefault="00514EBD"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r w:rsidRPr="00514EBD">
        <w:rPr>
          <w:rFonts w:eastAsiaTheme="majorEastAsia" w:cs="Times New Roman"/>
          <w:b/>
          <w:bCs/>
          <w:spacing w:val="-10"/>
          <w:kern w:val="28"/>
          <w:szCs w:val="24"/>
        </w:rPr>
        <w:fldChar w:fldCharType="begin"/>
      </w:r>
      <w:r w:rsidRPr="00514EBD">
        <w:rPr>
          <w:rFonts w:eastAsiaTheme="majorEastAsia" w:cs="Times New Roman"/>
          <w:b/>
          <w:bCs/>
          <w:spacing w:val="-10"/>
          <w:kern w:val="28"/>
          <w:szCs w:val="24"/>
        </w:rPr>
        <w:instrText xml:space="preserve"> TOC \h \z \c "Table" </w:instrText>
      </w:r>
      <w:r w:rsidRPr="00514EBD">
        <w:rPr>
          <w:rFonts w:eastAsiaTheme="majorEastAsia" w:cs="Times New Roman"/>
          <w:b/>
          <w:bCs/>
          <w:spacing w:val="-10"/>
          <w:kern w:val="28"/>
          <w:szCs w:val="24"/>
        </w:rPr>
        <w:fldChar w:fldCharType="separate"/>
      </w:r>
      <w:hyperlink w:anchor="_Toc80353600" w:history="1">
        <w:r w:rsidR="00EF789B" w:rsidRPr="00A65170">
          <w:rPr>
            <w:rStyle w:val="Hyperlink"/>
            <w:b/>
            <w:bCs/>
            <w:noProof/>
          </w:rPr>
          <w:t>Table 1.1</w:t>
        </w:r>
        <w:r w:rsidR="00EF789B" w:rsidRPr="00A65170">
          <w:rPr>
            <w:rStyle w:val="Hyperlink"/>
            <w:noProof/>
          </w:rPr>
          <w:t>. CHNSO composition of tire pyrolytic char</w:t>
        </w:r>
        <w:r w:rsidR="00EF789B" w:rsidRPr="00A65170">
          <w:rPr>
            <w:rStyle w:val="Hyperlink"/>
            <w:noProof/>
            <w:vertAlign w:val="superscript"/>
          </w:rPr>
          <w:t>16</w:t>
        </w:r>
        <w:r w:rsidR="00EF789B">
          <w:rPr>
            <w:noProof/>
            <w:webHidden/>
          </w:rPr>
          <w:tab/>
        </w:r>
        <w:r w:rsidR="00EF789B">
          <w:rPr>
            <w:noProof/>
            <w:webHidden/>
          </w:rPr>
          <w:fldChar w:fldCharType="begin"/>
        </w:r>
        <w:r w:rsidR="00EF789B">
          <w:rPr>
            <w:noProof/>
            <w:webHidden/>
          </w:rPr>
          <w:instrText xml:space="preserve"> PAGEREF _Toc80353600 \h </w:instrText>
        </w:r>
        <w:r w:rsidR="00EF789B">
          <w:rPr>
            <w:noProof/>
            <w:webHidden/>
          </w:rPr>
        </w:r>
        <w:r w:rsidR="00EF789B">
          <w:rPr>
            <w:noProof/>
            <w:webHidden/>
          </w:rPr>
          <w:fldChar w:fldCharType="separate"/>
        </w:r>
        <w:r w:rsidR="00EF789B">
          <w:rPr>
            <w:noProof/>
            <w:webHidden/>
          </w:rPr>
          <w:t>17</w:t>
        </w:r>
        <w:r w:rsidR="00EF789B">
          <w:rPr>
            <w:noProof/>
            <w:webHidden/>
          </w:rPr>
          <w:fldChar w:fldCharType="end"/>
        </w:r>
      </w:hyperlink>
    </w:p>
    <w:p w14:paraId="612D30D1"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01" w:history="1">
        <w:r w:rsidR="00EF789B" w:rsidRPr="00A65170">
          <w:rPr>
            <w:rStyle w:val="Hyperlink"/>
            <w:b/>
            <w:bCs/>
            <w:noProof/>
          </w:rPr>
          <w:t>Table 1.2</w:t>
        </w:r>
        <w:r w:rsidR="00EF789B" w:rsidRPr="00A65170">
          <w:rPr>
            <w:rStyle w:val="Hyperlink"/>
            <w:noProof/>
          </w:rPr>
          <w:t>. Metal content of tire pyrolytic char</w:t>
        </w:r>
        <w:r w:rsidR="00EF789B" w:rsidRPr="00A65170">
          <w:rPr>
            <w:rStyle w:val="Hyperlink"/>
            <w:noProof/>
            <w:vertAlign w:val="superscript"/>
          </w:rPr>
          <w:t>16</w:t>
        </w:r>
        <w:r w:rsidR="00EF789B">
          <w:rPr>
            <w:noProof/>
            <w:webHidden/>
          </w:rPr>
          <w:tab/>
        </w:r>
        <w:r w:rsidR="00EF789B">
          <w:rPr>
            <w:noProof/>
            <w:webHidden/>
          </w:rPr>
          <w:fldChar w:fldCharType="begin"/>
        </w:r>
        <w:r w:rsidR="00EF789B">
          <w:rPr>
            <w:noProof/>
            <w:webHidden/>
          </w:rPr>
          <w:instrText xml:space="preserve"> PAGEREF _Toc80353601 \h </w:instrText>
        </w:r>
        <w:r w:rsidR="00EF789B">
          <w:rPr>
            <w:noProof/>
            <w:webHidden/>
          </w:rPr>
        </w:r>
        <w:r w:rsidR="00EF789B">
          <w:rPr>
            <w:noProof/>
            <w:webHidden/>
          </w:rPr>
          <w:fldChar w:fldCharType="separate"/>
        </w:r>
        <w:r w:rsidR="00EF789B">
          <w:rPr>
            <w:noProof/>
            <w:webHidden/>
          </w:rPr>
          <w:t>17</w:t>
        </w:r>
        <w:r w:rsidR="00EF789B">
          <w:rPr>
            <w:noProof/>
            <w:webHidden/>
          </w:rPr>
          <w:fldChar w:fldCharType="end"/>
        </w:r>
      </w:hyperlink>
    </w:p>
    <w:p w14:paraId="1DB6AEE0"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02" w:history="1">
        <w:r w:rsidR="00EF789B" w:rsidRPr="00A65170">
          <w:rPr>
            <w:rStyle w:val="Hyperlink"/>
            <w:b/>
            <w:bCs/>
            <w:noProof/>
          </w:rPr>
          <w:t>Table 3.1</w:t>
        </w:r>
        <w:r w:rsidR="00EF789B" w:rsidRPr="00A65170">
          <w:rPr>
            <w:rStyle w:val="Hyperlink"/>
            <w:noProof/>
          </w:rPr>
          <w:t>. CHN analysis of adsorbents</w:t>
        </w:r>
        <w:r w:rsidR="00EF789B">
          <w:rPr>
            <w:noProof/>
            <w:webHidden/>
          </w:rPr>
          <w:tab/>
        </w:r>
        <w:r w:rsidR="00EF789B">
          <w:rPr>
            <w:noProof/>
            <w:webHidden/>
          </w:rPr>
          <w:fldChar w:fldCharType="begin"/>
        </w:r>
        <w:r w:rsidR="00EF789B">
          <w:rPr>
            <w:noProof/>
            <w:webHidden/>
          </w:rPr>
          <w:instrText xml:space="preserve"> PAGEREF _Toc80353602 \h </w:instrText>
        </w:r>
        <w:r w:rsidR="00EF789B">
          <w:rPr>
            <w:noProof/>
            <w:webHidden/>
          </w:rPr>
        </w:r>
        <w:r w:rsidR="00EF789B">
          <w:rPr>
            <w:noProof/>
            <w:webHidden/>
          </w:rPr>
          <w:fldChar w:fldCharType="separate"/>
        </w:r>
        <w:r w:rsidR="00EF789B">
          <w:rPr>
            <w:noProof/>
            <w:webHidden/>
          </w:rPr>
          <w:t>53</w:t>
        </w:r>
        <w:r w:rsidR="00EF789B">
          <w:rPr>
            <w:noProof/>
            <w:webHidden/>
          </w:rPr>
          <w:fldChar w:fldCharType="end"/>
        </w:r>
      </w:hyperlink>
    </w:p>
    <w:p w14:paraId="045F7EE7"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03" w:history="1">
        <w:r w:rsidR="00EF789B" w:rsidRPr="00A65170">
          <w:rPr>
            <w:rStyle w:val="Hyperlink"/>
            <w:b/>
            <w:bCs/>
            <w:noProof/>
          </w:rPr>
          <w:t>Table 3.2</w:t>
        </w:r>
        <w:r w:rsidR="00EF789B" w:rsidRPr="00A65170">
          <w:rPr>
            <w:rStyle w:val="Hyperlink"/>
            <w:noProof/>
          </w:rPr>
          <w:t>. Proximate analysis-TGA analysis of tire pyrolytic char, demineralized tire char and activated tire char</w:t>
        </w:r>
        <w:r w:rsidR="00EF789B">
          <w:rPr>
            <w:noProof/>
            <w:webHidden/>
          </w:rPr>
          <w:tab/>
        </w:r>
        <w:r w:rsidR="00EF789B">
          <w:rPr>
            <w:noProof/>
            <w:webHidden/>
          </w:rPr>
          <w:fldChar w:fldCharType="begin"/>
        </w:r>
        <w:r w:rsidR="00EF789B">
          <w:rPr>
            <w:noProof/>
            <w:webHidden/>
          </w:rPr>
          <w:instrText xml:space="preserve"> PAGEREF _Toc80353603 \h </w:instrText>
        </w:r>
        <w:r w:rsidR="00EF789B">
          <w:rPr>
            <w:noProof/>
            <w:webHidden/>
          </w:rPr>
        </w:r>
        <w:r w:rsidR="00EF789B">
          <w:rPr>
            <w:noProof/>
            <w:webHidden/>
          </w:rPr>
          <w:fldChar w:fldCharType="separate"/>
        </w:r>
        <w:r w:rsidR="00EF789B">
          <w:rPr>
            <w:noProof/>
            <w:webHidden/>
          </w:rPr>
          <w:t>58</w:t>
        </w:r>
        <w:r w:rsidR="00EF789B">
          <w:rPr>
            <w:noProof/>
            <w:webHidden/>
          </w:rPr>
          <w:fldChar w:fldCharType="end"/>
        </w:r>
      </w:hyperlink>
    </w:p>
    <w:p w14:paraId="5E9407E2"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04" w:history="1">
        <w:r w:rsidR="00EF789B" w:rsidRPr="00A65170">
          <w:rPr>
            <w:rStyle w:val="Hyperlink"/>
            <w:rFonts w:cs="Times New Roman"/>
            <w:b/>
            <w:bCs/>
            <w:noProof/>
          </w:rPr>
          <w:t>Table 3.3</w:t>
        </w:r>
        <w:r w:rsidR="00EF789B" w:rsidRPr="00A65170">
          <w:rPr>
            <w:rStyle w:val="Hyperlink"/>
            <w:rFonts w:cs="Times New Roman"/>
            <w:noProof/>
          </w:rPr>
          <w:t>. Average data for the determination of effect of adsorbent dosage on removal of methylene blue dye at various adsorbent dosages of tire pyrolytic char. Experimental conditions-Agitating speed: 120rpm, Contact time: 15min, Temperature: 29</w:t>
        </w:r>
        <m:oMath>
          <m:r>
            <m:rPr>
              <m:sty m:val="p"/>
            </m:rPr>
            <w:rPr>
              <w:rStyle w:val="Hyperlink"/>
              <w:rFonts w:ascii="Cambria Math" w:hAnsi="Cambria Math" w:cs="Times New Roman" w:hint="cs"/>
              <w:noProof/>
            </w:rPr>
            <m:t>℃</m:t>
          </m:r>
        </m:oMath>
        <w:r w:rsidR="00EF789B">
          <w:rPr>
            <w:noProof/>
            <w:webHidden/>
          </w:rPr>
          <w:tab/>
        </w:r>
        <w:r w:rsidR="00EF789B">
          <w:rPr>
            <w:noProof/>
            <w:webHidden/>
          </w:rPr>
          <w:fldChar w:fldCharType="begin"/>
        </w:r>
        <w:r w:rsidR="00EF789B">
          <w:rPr>
            <w:noProof/>
            <w:webHidden/>
          </w:rPr>
          <w:instrText xml:space="preserve"> PAGEREF _Toc80353604 \h </w:instrText>
        </w:r>
        <w:r w:rsidR="00EF789B">
          <w:rPr>
            <w:noProof/>
            <w:webHidden/>
          </w:rPr>
        </w:r>
        <w:r w:rsidR="00EF789B">
          <w:rPr>
            <w:noProof/>
            <w:webHidden/>
          </w:rPr>
          <w:fldChar w:fldCharType="separate"/>
        </w:r>
        <w:r w:rsidR="00EF789B">
          <w:rPr>
            <w:noProof/>
            <w:webHidden/>
          </w:rPr>
          <w:t>64</w:t>
        </w:r>
        <w:r w:rsidR="00EF789B">
          <w:rPr>
            <w:noProof/>
            <w:webHidden/>
          </w:rPr>
          <w:fldChar w:fldCharType="end"/>
        </w:r>
      </w:hyperlink>
    </w:p>
    <w:p w14:paraId="6FFF4A22"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05" w:history="1">
        <w:r w:rsidR="00EF789B" w:rsidRPr="00A65170">
          <w:rPr>
            <w:rStyle w:val="Hyperlink"/>
            <w:rFonts w:cs="Times New Roman"/>
            <w:b/>
            <w:bCs/>
            <w:noProof/>
          </w:rPr>
          <w:t>Table 3.4</w:t>
        </w:r>
        <w:r w:rsidR="00EF789B" w:rsidRPr="00A65170">
          <w:rPr>
            <w:rStyle w:val="Hyperlink"/>
            <w:rFonts w:cs="Times New Roman"/>
            <w:noProof/>
          </w:rPr>
          <w:t>. Average data for the determination of effect of adsorbent dosage on removal of methylene blue dye at various adsorbent dosages of demineralized tire char. Experimental Conditions-Agitating speed: 120rpm, Contact time: 15min, Temperature: 29</w:t>
        </w:r>
        <m:oMath>
          <m:r>
            <m:rPr>
              <m:sty m:val="p"/>
            </m:rPr>
            <w:rPr>
              <w:rStyle w:val="Hyperlink"/>
              <w:rFonts w:ascii="Cambria Math" w:hAnsi="Cambria Math" w:cs="Times New Roman" w:hint="cs"/>
              <w:noProof/>
            </w:rPr>
            <m:t>℃</m:t>
          </m:r>
        </m:oMath>
        <w:r w:rsidR="00EF789B">
          <w:rPr>
            <w:noProof/>
            <w:webHidden/>
          </w:rPr>
          <w:tab/>
        </w:r>
        <w:r w:rsidR="00EF789B">
          <w:rPr>
            <w:noProof/>
            <w:webHidden/>
          </w:rPr>
          <w:fldChar w:fldCharType="begin"/>
        </w:r>
        <w:r w:rsidR="00EF789B">
          <w:rPr>
            <w:noProof/>
            <w:webHidden/>
          </w:rPr>
          <w:instrText xml:space="preserve"> PAGEREF _Toc80353605 \h </w:instrText>
        </w:r>
        <w:r w:rsidR="00EF789B">
          <w:rPr>
            <w:noProof/>
            <w:webHidden/>
          </w:rPr>
        </w:r>
        <w:r w:rsidR="00EF789B">
          <w:rPr>
            <w:noProof/>
            <w:webHidden/>
          </w:rPr>
          <w:fldChar w:fldCharType="separate"/>
        </w:r>
        <w:r w:rsidR="00EF789B">
          <w:rPr>
            <w:noProof/>
            <w:webHidden/>
          </w:rPr>
          <w:t>65</w:t>
        </w:r>
        <w:r w:rsidR="00EF789B">
          <w:rPr>
            <w:noProof/>
            <w:webHidden/>
          </w:rPr>
          <w:fldChar w:fldCharType="end"/>
        </w:r>
      </w:hyperlink>
    </w:p>
    <w:p w14:paraId="2FCBDCCF"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06" w:history="1">
        <w:r w:rsidR="00EF789B" w:rsidRPr="00A65170">
          <w:rPr>
            <w:rStyle w:val="Hyperlink"/>
            <w:rFonts w:cs="Times New Roman"/>
            <w:b/>
            <w:bCs/>
            <w:noProof/>
          </w:rPr>
          <w:t>Table 3.5.</w:t>
        </w:r>
        <w:r w:rsidR="00EF789B" w:rsidRPr="00A65170">
          <w:rPr>
            <w:rStyle w:val="Hyperlink"/>
            <w:rFonts w:cs="Times New Roman"/>
            <w:noProof/>
          </w:rPr>
          <w:t xml:space="preserve"> Average data for the determination of effect of adsorbent dosage on removal of methylene blue dye at various adsorbent dosages of activated tire char. Experimental conditions-Agitating speed: 120rpm, Contact time: 15min, Temperature: 29</w:t>
        </w:r>
        <m:oMath>
          <m:r>
            <m:rPr>
              <m:sty m:val="p"/>
            </m:rPr>
            <w:rPr>
              <w:rStyle w:val="Hyperlink"/>
              <w:rFonts w:ascii="Cambria Math" w:hAnsi="Cambria Math" w:cs="Times New Roman" w:hint="cs"/>
              <w:noProof/>
            </w:rPr>
            <m:t>℃</m:t>
          </m:r>
        </m:oMath>
        <w:r w:rsidR="00EF789B">
          <w:rPr>
            <w:noProof/>
            <w:webHidden/>
          </w:rPr>
          <w:tab/>
        </w:r>
        <w:r w:rsidR="00EF789B">
          <w:rPr>
            <w:noProof/>
            <w:webHidden/>
          </w:rPr>
          <w:fldChar w:fldCharType="begin"/>
        </w:r>
        <w:r w:rsidR="00EF789B">
          <w:rPr>
            <w:noProof/>
            <w:webHidden/>
          </w:rPr>
          <w:instrText xml:space="preserve"> PAGEREF _Toc80353606 \h </w:instrText>
        </w:r>
        <w:r w:rsidR="00EF789B">
          <w:rPr>
            <w:noProof/>
            <w:webHidden/>
          </w:rPr>
        </w:r>
        <w:r w:rsidR="00EF789B">
          <w:rPr>
            <w:noProof/>
            <w:webHidden/>
          </w:rPr>
          <w:fldChar w:fldCharType="separate"/>
        </w:r>
        <w:r w:rsidR="00EF789B">
          <w:rPr>
            <w:noProof/>
            <w:webHidden/>
          </w:rPr>
          <w:t>66</w:t>
        </w:r>
        <w:r w:rsidR="00EF789B">
          <w:rPr>
            <w:noProof/>
            <w:webHidden/>
          </w:rPr>
          <w:fldChar w:fldCharType="end"/>
        </w:r>
      </w:hyperlink>
    </w:p>
    <w:p w14:paraId="3AE2BEC0"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07" w:history="1">
        <w:r w:rsidR="00EF789B" w:rsidRPr="00A65170">
          <w:rPr>
            <w:rStyle w:val="Hyperlink"/>
            <w:b/>
            <w:bCs/>
            <w:noProof/>
          </w:rPr>
          <w:t>Table 3.6</w:t>
        </w:r>
        <w:r w:rsidR="00EF789B" w:rsidRPr="00A65170">
          <w:rPr>
            <w:rStyle w:val="Hyperlink"/>
            <w:noProof/>
          </w:rPr>
          <w:t>. Average data for the determination of effect of adsorbent dosage on removal of methylene blue dye at various adsorbent dosages of commercial carbon black. Experimental conditions-Agitating speed: 120rpm, Contact time: 15min, Temperature: 29</w:t>
        </w:r>
        <m:oMath>
          <m:r>
            <m:rPr>
              <m:sty m:val="p"/>
            </m:rPr>
            <w:rPr>
              <w:rStyle w:val="Hyperlink"/>
              <w:rFonts w:ascii="Cambria Math" w:hAnsi="Cambria Math" w:hint="cs"/>
              <w:noProof/>
            </w:rPr>
            <m:t>℃</m:t>
          </m:r>
        </m:oMath>
        <w:r w:rsidR="00EF789B">
          <w:rPr>
            <w:noProof/>
            <w:webHidden/>
          </w:rPr>
          <w:tab/>
        </w:r>
        <w:r w:rsidR="00EF789B">
          <w:rPr>
            <w:noProof/>
            <w:webHidden/>
          </w:rPr>
          <w:fldChar w:fldCharType="begin"/>
        </w:r>
        <w:r w:rsidR="00EF789B">
          <w:rPr>
            <w:noProof/>
            <w:webHidden/>
          </w:rPr>
          <w:instrText xml:space="preserve"> PAGEREF _Toc80353607 \h </w:instrText>
        </w:r>
        <w:r w:rsidR="00EF789B">
          <w:rPr>
            <w:noProof/>
            <w:webHidden/>
          </w:rPr>
        </w:r>
        <w:r w:rsidR="00EF789B">
          <w:rPr>
            <w:noProof/>
            <w:webHidden/>
          </w:rPr>
          <w:fldChar w:fldCharType="separate"/>
        </w:r>
        <w:r w:rsidR="00EF789B">
          <w:rPr>
            <w:noProof/>
            <w:webHidden/>
          </w:rPr>
          <w:t>68</w:t>
        </w:r>
        <w:r w:rsidR="00EF789B">
          <w:rPr>
            <w:noProof/>
            <w:webHidden/>
          </w:rPr>
          <w:fldChar w:fldCharType="end"/>
        </w:r>
      </w:hyperlink>
    </w:p>
    <w:p w14:paraId="27BCA584"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08" w:history="1">
        <w:r w:rsidR="00EF789B" w:rsidRPr="00A65170">
          <w:rPr>
            <w:rStyle w:val="Hyperlink"/>
            <w:b/>
            <w:bCs/>
            <w:noProof/>
          </w:rPr>
          <w:t>Table 3.7</w:t>
        </w:r>
        <w:r w:rsidR="00EF789B" w:rsidRPr="00A65170">
          <w:rPr>
            <w:rStyle w:val="Hyperlink"/>
            <w:noProof/>
          </w:rPr>
          <w:t>. Summary of adsorbent dosages at maximum dosage of adsorbents</w:t>
        </w:r>
        <w:r w:rsidR="00EF789B">
          <w:rPr>
            <w:noProof/>
            <w:webHidden/>
          </w:rPr>
          <w:tab/>
        </w:r>
        <w:r w:rsidR="00EF789B">
          <w:rPr>
            <w:noProof/>
            <w:webHidden/>
          </w:rPr>
          <w:fldChar w:fldCharType="begin"/>
        </w:r>
        <w:r w:rsidR="00EF789B">
          <w:rPr>
            <w:noProof/>
            <w:webHidden/>
          </w:rPr>
          <w:instrText xml:space="preserve"> PAGEREF _Toc80353608 \h </w:instrText>
        </w:r>
        <w:r w:rsidR="00EF789B">
          <w:rPr>
            <w:noProof/>
            <w:webHidden/>
          </w:rPr>
        </w:r>
        <w:r w:rsidR="00EF789B">
          <w:rPr>
            <w:noProof/>
            <w:webHidden/>
          </w:rPr>
          <w:fldChar w:fldCharType="separate"/>
        </w:r>
        <w:r w:rsidR="00EF789B">
          <w:rPr>
            <w:noProof/>
            <w:webHidden/>
          </w:rPr>
          <w:t>71</w:t>
        </w:r>
        <w:r w:rsidR="00EF789B">
          <w:rPr>
            <w:noProof/>
            <w:webHidden/>
          </w:rPr>
          <w:fldChar w:fldCharType="end"/>
        </w:r>
      </w:hyperlink>
    </w:p>
    <w:p w14:paraId="0B2683A9"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09" w:history="1">
        <w:r w:rsidR="00EF789B" w:rsidRPr="00A65170">
          <w:rPr>
            <w:rStyle w:val="Hyperlink"/>
            <w:b/>
            <w:bCs/>
            <w:noProof/>
          </w:rPr>
          <w:t>Table 3.8</w:t>
        </w:r>
        <w:r w:rsidR="00EF789B" w:rsidRPr="00A65170">
          <w:rPr>
            <w:rStyle w:val="Hyperlink"/>
            <w:noProof/>
          </w:rPr>
          <w:t>. Average data for the effect of contact time on adsorption of methylene blue dye on tire pyrolytic char. Experimental conditions: Agitating speed: 120rpm, Adsorbent dosage: 0.4g, Temperature: 29</w:t>
        </w:r>
        <m:oMath>
          <m:r>
            <m:rPr>
              <m:sty m:val="p"/>
            </m:rPr>
            <w:rPr>
              <w:rStyle w:val="Hyperlink"/>
              <w:rFonts w:ascii="Cambria Math" w:hAnsi="Cambria Math" w:hint="cs"/>
              <w:noProof/>
            </w:rPr>
            <m:t>℃</m:t>
          </m:r>
        </m:oMath>
        <w:r w:rsidR="00EF789B">
          <w:rPr>
            <w:noProof/>
            <w:webHidden/>
          </w:rPr>
          <w:tab/>
        </w:r>
        <w:r w:rsidR="00EF789B">
          <w:rPr>
            <w:noProof/>
            <w:webHidden/>
          </w:rPr>
          <w:fldChar w:fldCharType="begin"/>
        </w:r>
        <w:r w:rsidR="00EF789B">
          <w:rPr>
            <w:noProof/>
            <w:webHidden/>
          </w:rPr>
          <w:instrText xml:space="preserve"> PAGEREF _Toc80353609 \h </w:instrText>
        </w:r>
        <w:r w:rsidR="00EF789B">
          <w:rPr>
            <w:noProof/>
            <w:webHidden/>
          </w:rPr>
        </w:r>
        <w:r w:rsidR="00EF789B">
          <w:rPr>
            <w:noProof/>
            <w:webHidden/>
          </w:rPr>
          <w:fldChar w:fldCharType="separate"/>
        </w:r>
        <w:r w:rsidR="00EF789B">
          <w:rPr>
            <w:noProof/>
            <w:webHidden/>
          </w:rPr>
          <w:t>72</w:t>
        </w:r>
        <w:r w:rsidR="00EF789B">
          <w:rPr>
            <w:noProof/>
            <w:webHidden/>
          </w:rPr>
          <w:fldChar w:fldCharType="end"/>
        </w:r>
      </w:hyperlink>
    </w:p>
    <w:p w14:paraId="5F95A18A"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10" w:history="1">
        <w:r w:rsidR="00EF789B" w:rsidRPr="00A65170">
          <w:rPr>
            <w:rStyle w:val="Hyperlink"/>
            <w:b/>
            <w:bCs/>
            <w:noProof/>
          </w:rPr>
          <w:t>Table 3.9</w:t>
        </w:r>
        <w:r w:rsidR="00EF789B" w:rsidRPr="00A65170">
          <w:rPr>
            <w:rStyle w:val="Hyperlink"/>
            <w:noProof/>
          </w:rPr>
          <w:t>. Average data for the effect of contact time on adsorption of methylene blue dye on demineralized tire char. Experimental conditions: Agitating speed: 120rpm, Adsorbent dosage: 0.2 g, Temperature: 29</w:t>
        </w:r>
        <m:oMath>
          <m:r>
            <m:rPr>
              <m:sty m:val="p"/>
            </m:rPr>
            <w:rPr>
              <w:rStyle w:val="Hyperlink"/>
              <w:rFonts w:ascii="Cambria Math" w:hAnsi="Cambria Math" w:hint="cs"/>
              <w:noProof/>
            </w:rPr>
            <m:t>℃</m:t>
          </m:r>
        </m:oMath>
        <w:r w:rsidR="00EF789B">
          <w:rPr>
            <w:noProof/>
            <w:webHidden/>
          </w:rPr>
          <w:tab/>
        </w:r>
        <w:r w:rsidR="00EF789B">
          <w:rPr>
            <w:noProof/>
            <w:webHidden/>
          </w:rPr>
          <w:fldChar w:fldCharType="begin"/>
        </w:r>
        <w:r w:rsidR="00EF789B">
          <w:rPr>
            <w:noProof/>
            <w:webHidden/>
          </w:rPr>
          <w:instrText xml:space="preserve"> PAGEREF _Toc80353610 \h </w:instrText>
        </w:r>
        <w:r w:rsidR="00EF789B">
          <w:rPr>
            <w:noProof/>
            <w:webHidden/>
          </w:rPr>
        </w:r>
        <w:r w:rsidR="00EF789B">
          <w:rPr>
            <w:noProof/>
            <w:webHidden/>
          </w:rPr>
          <w:fldChar w:fldCharType="separate"/>
        </w:r>
        <w:r w:rsidR="00EF789B">
          <w:rPr>
            <w:noProof/>
            <w:webHidden/>
          </w:rPr>
          <w:t>73</w:t>
        </w:r>
        <w:r w:rsidR="00EF789B">
          <w:rPr>
            <w:noProof/>
            <w:webHidden/>
          </w:rPr>
          <w:fldChar w:fldCharType="end"/>
        </w:r>
      </w:hyperlink>
    </w:p>
    <w:p w14:paraId="0A631F5A"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11" w:history="1">
        <w:r w:rsidR="00EF789B" w:rsidRPr="00A65170">
          <w:rPr>
            <w:rStyle w:val="Hyperlink"/>
            <w:b/>
            <w:bCs/>
            <w:noProof/>
          </w:rPr>
          <w:t>Table 3.10</w:t>
        </w:r>
        <w:r w:rsidR="00EF789B" w:rsidRPr="00A65170">
          <w:rPr>
            <w:rStyle w:val="Hyperlink"/>
            <w:noProof/>
          </w:rPr>
          <w:t>. Average data for the effect of contact time on adsorption of methylene blue dye on activated tire char. (Experimental conditions: Agitating speed: 120rpm, Adsorbent dosage: 0.1g, Temperature: 29</w:t>
        </w:r>
        <m:oMath>
          <m:r>
            <m:rPr>
              <m:sty m:val="p"/>
            </m:rPr>
            <w:rPr>
              <w:rStyle w:val="Hyperlink"/>
              <w:rFonts w:ascii="Cambria Math" w:hAnsi="Cambria Math" w:hint="cs"/>
              <w:noProof/>
            </w:rPr>
            <m:t>℃</m:t>
          </m:r>
        </m:oMath>
        <w:r w:rsidR="00EF789B" w:rsidRPr="00A65170">
          <w:rPr>
            <w:rStyle w:val="Hyperlink"/>
            <w:noProof/>
          </w:rPr>
          <w:t>.)</w:t>
        </w:r>
        <w:r w:rsidR="00EF789B">
          <w:rPr>
            <w:noProof/>
            <w:webHidden/>
          </w:rPr>
          <w:tab/>
        </w:r>
        <w:r w:rsidR="00EF789B">
          <w:rPr>
            <w:noProof/>
            <w:webHidden/>
          </w:rPr>
          <w:fldChar w:fldCharType="begin"/>
        </w:r>
        <w:r w:rsidR="00EF789B">
          <w:rPr>
            <w:noProof/>
            <w:webHidden/>
          </w:rPr>
          <w:instrText xml:space="preserve"> PAGEREF _Toc80353611 \h </w:instrText>
        </w:r>
        <w:r w:rsidR="00EF789B">
          <w:rPr>
            <w:noProof/>
            <w:webHidden/>
          </w:rPr>
        </w:r>
        <w:r w:rsidR="00EF789B">
          <w:rPr>
            <w:noProof/>
            <w:webHidden/>
          </w:rPr>
          <w:fldChar w:fldCharType="separate"/>
        </w:r>
        <w:r w:rsidR="00EF789B">
          <w:rPr>
            <w:noProof/>
            <w:webHidden/>
          </w:rPr>
          <w:t>74</w:t>
        </w:r>
        <w:r w:rsidR="00EF789B">
          <w:rPr>
            <w:noProof/>
            <w:webHidden/>
          </w:rPr>
          <w:fldChar w:fldCharType="end"/>
        </w:r>
      </w:hyperlink>
    </w:p>
    <w:p w14:paraId="17B6689C"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12" w:history="1">
        <w:r w:rsidR="00EF789B" w:rsidRPr="00A65170">
          <w:rPr>
            <w:rStyle w:val="Hyperlink"/>
            <w:b/>
            <w:bCs/>
            <w:noProof/>
          </w:rPr>
          <w:t>Table 3.11</w:t>
        </w:r>
        <w:r w:rsidR="00EF789B" w:rsidRPr="00A65170">
          <w:rPr>
            <w:rStyle w:val="Hyperlink"/>
            <w:noProof/>
          </w:rPr>
          <w:t>. Average data for the effect of contact time on adsorption of methylene blue dye on commercial carbon black. Experimental conditions: Agitating speed: 120rpm, Adsorbent dosage: 0.4 g, Temperature: 29</w:t>
        </w:r>
        <m:oMath>
          <m:r>
            <m:rPr>
              <m:sty m:val="p"/>
            </m:rPr>
            <w:rPr>
              <w:rStyle w:val="Hyperlink"/>
              <w:rFonts w:ascii="Cambria Math" w:hAnsi="Cambria Math" w:hint="cs"/>
              <w:noProof/>
            </w:rPr>
            <m:t>℃</m:t>
          </m:r>
        </m:oMath>
        <w:r w:rsidR="00EF789B" w:rsidRPr="00A65170">
          <w:rPr>
            <w:rStyle w:val="Hyperlink"/>
            <w:noProof/>
          </w:rPr>
          <w:t>.</w:t>
        </w:r>
        <w:r w:rsidR="00EF789B">
          <w:rPr>
            <w:noProof/>
            <w:webHidden/>
          </w:rPr>
          <w:tab/>
        </w:r>
        <w:r w:rsidR="00EF789B">
          <w:rPr>
            <w:noProof/>
            <w:webHidden/>
          </w:rPr>
          <w:fldChar w:fldCharType="begin"/>
        </w:r>
        <w:r w:rsidR="00EF789B">
          <w:rPr>
            <w:noProof/>
            <w:webHidden/>
          </w:rPr>
          <w:instrText xml:space="preserve"> PAGEREF _Toc80353612 \h </w:instrText>
        </w:r>
        <w:r w:rsidR="00EF789B">
          <w:rPr>
            <w:noProof/>
            <w:webHidden/>
          </w:rPr>
        </w:r>
        <w:r w:rsidR="00EF789B">
          <w:rPr>
            <w:noProof/>
            <w:webHidden/>
          </w:rPr>
          <w:fldChar w:fldCharType="separate"/>
        </w:r>
        <w:r w:rsidR="00EF789B">
          <w:rPr>
            <w:noProof/>
            <w:webHidden/>
          </w:rPr>
          <w:t>75</w:t>
        </w:r>
        <w:r w:rsidR="00EF789B">
          <w:rPr>
            <w:noProof/>
            <w:webHidden/>
          </w:rPr>
          <w:fldChar w:fldCharType="end"/>
        </w:r>
      </w:hyperlink>
    </w:p>
    <w:p w14:paraId="4BD7E2E4"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13" w:history="1">
        <w:r w:rsidR="00EF789B" w:rsidRPr="00A65170">
          <w:rPr>
            <w:rStyle w:val="Hyperlink"/>
            <w:b/>
            <w:bCs/>
            <w:noProof/>
          </w:rPr>
          <w:t>Table 3.12</w:t>
        </w:r>
        <w:r w:rsidR="00EF789B" w:rsidRPr="00A65170">
          <w:rPr>
            <w:rStyle w:val="Hyperlink"/>
            <w:noProof/>
          </w:rPr>
          <w:t>. Average data for the effect of pH on adsorption of methylene blue dye tire pyrolytic char. Experimental conditions: Agitating speed: 120rpm, Adsorbent dosage: 0.4 g, Contact time: 20min, Temperature:</w:t>
        </w:r>
        <m:oMath>
          <m:r>
            <m:rPr>
              <m:sty m:val="p"/>
            </m:rPr>
            <w:rPr>
              <w:rStyle w:val="Hyperlink"/>
              <w:rFonts w:ascii="Cambria Math" w:hAnsi="Cambria Math"/>
              <w:noProof/>
            </w:rPr>
            <m:t>29</m:t>
          </m:r>
          <m:r>
            <m:rPr>
              <m:sty m:val="p"/>
            </m:rPr>
            <w:rPr>
              <w:rStyle w:val="Hyperlink"/>
              <w:rFonts w:ascii="Cambria Math" w:hAnsi="Cambria Math" w:hint="cs"/>
              <w:noProof/>
            </w:rPr>
            <m:t>℃</m:t>
          </m:r>
        </m:oMath>
        <w:r w:rsidR="00EF789B">
          <w:rPr>
            <w:noProof/>
            <w:webHidden/>
          </w:rPr>
          <w:tab/>
        </w:r>
        <w:r w:rsidR="00EF789B">
          <w:rPr>
            <w:noProof/>
            <w:webHidden/>
          </w:rPr>
          <w:fldChar w:fldCharType="begin"/>
        </w:r>
        <w:r w:rsidR="00EF789B">
          <w:rPr>
            <w:noProof/>
            <w:webHidden/>
          </w:rPr>
          <w:instrText xml:space="preserve"> PAGEREF _Toc80353613 \h </w:instrText>
        </w:r>
        <w:r w:rsidR="00EF789B">
          <w:rPr>
            <w:noProof/>
            <w:webHidden/>
          </w:rPr>
        </w:r>
        <w:r w:rsidR="00EF789B">
          <w:rPr>
            <w:noProof/>
            <w:webHidden/>
          </w:rPr>
          <w:fldChar w:fldCharType="separate"/>
        </w:r>
        <w:r w:rsidR="00EF789B">
          <w:rPr>
            <w:noProof/>
            <w:webHidden/>
          </w:rPr>
          <w:t>77</w:t>
        </w:r>
        <w:r w:rsidR="00EF789B">
          <w:rPr>
            <w:noProof/>
            <w:webHidden/>
          </w:rPr>
          <w:fldChar w:fldCharType="end"/>
        </w:r>
      </w:hyperlink>
    </w:p>
    <w:p w14:paraId="342823D7"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14" w:history="1">
        <w:r w:rsidR="00EF789B" w:rsidRPr="00A65170">
          <w:rPr>
            <w:rStyle w:val="Hyperlink"/>
            <w:b/>
            <w:bCs/>
            <w:noProof/>
          </w:rPr>
          <w:t>Table 3.13</w:t>
        </w:r>
        <w:r w:rsidR="00EF789B" w:rsidRPr="00A65170">
          <w:rPr>
            <w:rStyle w:val="Hyperlink"/>
            <w:noProof/>
          </w:rPr>
          <w:t>. Average data for the effect of pH on adsorption of methylene blue dye on demineralized tire char. Experimental conditions: Agitating speed: 120rpm, Adsorbent dosage: 0.2 g, Contact time: 20min, Temperature:</w:t>
        </w:r>
        <m:oMath>
          <m:r>
            <m:rPr>
              <m:sty m:val="p"/>
            </m:rPr>
            <w:rPr>
              <w:rStyle w:val="Hyperlink"/>
              <w:rFonts w:ascii="Cambria Math" w:hAnsi="Cambria Math"/>
              <w:noProof/>
            </w:rPr>
            <m:t xml:space="preserve"> 29</m:t>
          </m:r>
          <m:r>
            <m:rPr>
              <m:sty m:val="p"/>
            </m:rPr>
            <w:rPr>
              <w:rStyle w:val="Hyperlink"/>
              <w:rFonts w:ascii="Cambria Math" w:hAnsi="Cambria Math" w:hint="cs"/>
              <w:noProof/>
            </w:rPr>
            <m:t>℃</m:t>
          </m:r>
        </m:oMath>
        <w:r w:rsidR="00EF789B" w:rsidRPr="00A65170">
          <w:rPr>
            <w:rStyle w:val="Hyperlink"/>
            <w:noProof/>
          </w:rPr>
          <w:t>.</w:t>
        </w:r>
        <w:r w:rsidR="00EF789B">
          <w:rPr>
            <w:noProof/>
            <w:webHidden/>
          </w:rPr>
          <w:tab/>
        </w:r>
        <w:r w:rsidR="00EF789B">
          <w:rPr>
            <w:noProof/>
            <w:webHidden/>
          </w:rPr>
          <w:fldChar w:fldCharType="begin"/>
        </w:r>
        <w:r w:rsidR="00EF789B">
          <w:rPr>
            <w:noProof/>
            <w:webHidden/>
          </w:rPr>
          <w:instrText xml:space="preserve"> PAGEREF _Toc80353614 \h </w:instrText>
        </w:r>
        <w:r w:rsidR="00EF789B">
          <w:rPr>
            <w:noProof/>
            <w:webHidden/>
          </w:rPr>
        </w:r>
        <w:r w:rsidR="00EF789B">
          <w:rPr>
            <w:noProof/>
            <w:webHidden/>
          </w:rPr>
          <w:fldChar w:fldCharType="separate"/>
        </w:r>
        <w:r w:rsidR="00EF789B">
          <w:rPr>
            <w:noProof/>
            <w:webHidden/>
          </w:rPr>
          <w:t>78</w:t>
        </w:r>
        <w:r w:rsidR="00EF789B">
          <w:rPr>
            <w:noProof/>
            <w:webHidden/>
          </w:rPr>
          <w:fldChar w:fldCharType="end"/>
        </w:r>
      </w:hyperlink>
    </w:p>
    <w:p w14:paraId="02F3AEE0"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15" w:history="1">
        <w:r w:rsidR="00EF789B" w:rsidRPr="00A65170">
          <w:rPr>
            <w:rStyle w:val="Hyperlink"/>
            <w:b/>
            <w:bCs/>
            <w:noProof/>
          </w:rPr>
          <w:t>Table 3.14</w:t>
        </w:r>
        <w:r w:rsidR="00EF789B" w:rsidRPr="00A65170">
          <w:rPr>
            <w:rStyle w:val="Hyperlink"/>
            <w:noProof/>
          </w:rPr>
          <w:t>. Average data for the effect of pH on adsorption of methylene blue dye on activated tire char. Experimental conditions: Agitating speed: 120rpm, Adsorbent dosage: 0.1 g, Contact time: 20 min, Temperature:</w:t>
        </w:r>
        <m:oMath>
          <m:r>
            <m:rPr>
              <m:sty m:val="p"/>
            </m:rPr>
            <w:rPr>
              <w:rStyle w:val="Hyperlink"/>
              <w:rFonts w:ascii="Cambria Math" w:hAnsi="Cambria Math"/>
              <w:noProof/>
            </w:rPr>
            <m:t>29</m:t>
          </m:r>
          <m:r>
            <m:rPr>
              <m:sty m:val="p"/>
            </m:rPr>
            <w:rPr>
              <w:rStyle w:val="Hyperlink"/>
              <w:rFonts w:ascii="Cambria Math" w:hAnsi="Cambria Math" w:hint="cs"/>
              <w:noProof/>
            </w:rPr>
            <m:t>℃</m:t>
          </m:r>
        </m:oMath>
        <w:r w:rsidR="00EF789B">
          <w:rPr>
            <w:noProof/>
            <w:webHidden/>
          </w:rPr>
          <w:tab/>
        </w:r>
        <w:r w:rsidR="00EF789B">
          <w:rPr>
            <w:noProof/>
            <w:webHidden/>
          </w:rPr>
          <w:fldChar w:fldCharType="begin"/>
        </w:r>
        <w:r w:rsidR="00EF789B">
          <w:rPr>
            <w:noProof/>
            <w:webHidden/>
          </w:rPr>
          <w:instrText xml:space="preserve"> PAGEREF _Toc80353615 \h </w:instrText>
        </w:r>
        <w:r w:rsidR="00EF789B">
          <w:rPr>
            <w:noProof/>
            <w:webHidden/>
          </w:rPr>
        </w:r>
        <w:r w:rsidR="00EF789B">
          <w:rPr>
            <w:noProof/>
            <w:webHidden/>
          </w:rPr>
          <w:fldChar w:fldCharType="separate"/>
        </w:r>
        <w:r w:rsidR="00EF789B">
          <w:rPr>
            <w:noProof/>
            <w:webHidden/>
          </w:rPr>
          <w:t>78</w:t>
        </w:r>
        <w:r w:rsidR="00EF789B">
          <w:rPr>
            <w:noProof/>
            <w:webHidden/>
          </w:rPr>
          <w:fldChar w:fldCharType="end"/>
        </w:r>
      </w:hyperlink>
    </w:p>
    <w:p w14:paraId="59886A97"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16" w:history="1">
        <w:r w:rsidR="00EF789B" w:rsidRPr="00A65170">
          <w:rPr>
            <w:rStyle w:val="Hyperlink"/>
            <w:b/>
            <w:bCs/>
            <w:noProof/>
          </w:rPr>
          <w:t>Table 3.15</w:t>
        </w:r>
        <w:r w:rsidR="00EF789B" w:rsidRPr="00A65170">
          <w:rPr>
            <w:rStyle w:val="Hyperlink"/>
            <w:noProof/>
          </w:rPr>
          <w:t>. Average data for the effect of pH on adsorption of methylene blue dye on commercial carbon black. Experimental conditions: Agitating speed: 120rpm, Adsorbent dosage: 0.4 g, Contact time: 20 min, Temperature:</w:t>
        </w:r>
        <m:oMath>
          <m:r>
            <m:rPr>
              <m:sty m:val="p"/>
            </m:rPr>
            <w:rPr>
              <w:rStyle w:val="Hyperlink"/>
              <w:rFonts w:ascii="Cambria Math" w:hAnsi="Cambria Math"/>
              <w:noProof/>
            </w:rPr>
            <m:t>29</m:t>
          </m:r>
          <m:r>
            <m:rPr>
              <m:sty m:val="p"/>
            </m:rPr>
            <w:rPr>
              <w:rStyle w:val="Hyperlink"/>
              <w:rFonts w:ascii="Cambria Math" w:hAnsi="Cambria Math" w:hint="cs"/>
              <w:noProof/>
            </w:rPr>
            <m:t>℃</m:t>
          </m:r>
        </m:oMath>
        <w:r w:rsidR="00EF789B">
          <w:rPr>
            <w:noProof/>
            <w:webHidden/>
          </w:rPr>
          <w:tab/>
        </w:r>
        <w:r w:rsidR="00EF789B">
          <w:rPr>
            <w:noProof/>
            <w:webHidden/>
          </w:rPr>
          <w:fldChar w:fldCharType="begin"/>
        </w:r>
        <w:r w:rsidR="00EF789B">
          <w:rPr>
            <w:noProof/>
            <w:webHidden/>
          </w:rPr>
          <w:instrText xml:space="preserve"> PAGEREF _Toc80353616 \h </w:instrText>
        </w:r>
        <w:r w:rsidR="00EF789B">
          <w:rPr>
            <w:noProof/>
            <w:webHidden/>
          </w:rPr>
        </w:r>
        <w:r w:rsidR="00EF789B">
          <w:rPr>
            <w:noProof/>
            <w:webHidden/>
          </w:rPr>
          <w:fldChar w:fldCharType="separate"/>
        </w:r>
        <w:r w:rsidR="00EF789B">
          <w:rPr>
            <w:noProof/>
            <w:webHidden/>
          </w:rPr>
          <w:t>79</w:t>
        </w:r>
        <w:r w:rsidR="00EF789B">
          <w:rPr>
            <w:noProof/>
            <w:webHidden/>
          </w:rPr>
          <w:fldChar w:fldCharType="end"/>
        </w:r>
      </w:hyperlink>
    </w:p>
    <w:p w14:paraId="616E0AEE"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17" w:history="1">
        <w:r w:rsidR="00EF789B" w:rsidRPr="00A65170">
          <w:rPr>
            <w:rStyle w:val="Hyperlink"/>
            <w:b/>
            <w:bCs/>
            <w:noProof/>
          </w:rPr>
          <w:t>Table 3.16</w:t>
        </w:r>
        <w:r w:rsidR="00EF789B" w:rsidRPr="00A65170">
          <w:rPr>
            <w:rStyle w:val="Hyperlink"/>
            <w:noProof/>
          </w:rPr>
          <w:t>. Average data for the effect of temperature on adsorption of methylene blue dye on pyrolysis tire char. Experimental conditions: Agitating speed: 120rpm, Adsorbent dosage: 0.4g, Contact time: 20 min.</w:t>
        </w:r>
        <w:r w:rsidR="00EF789B">
          <w:rPr>
            <w:noProof/>
            <w:webHidden/>
          </w:rPr>
          <w:tab/>
        </w:r>
        <w:r w:rsidR="00EF789B">
          <w:rPr>
            <w:noProof/>
            <w:webHidden/>
          </w:rPr>
          <w:fldChar w:fldCharType="begin"/>
        </w:r>
        <w:r w:rsidR="00EF789B">
          <w:rPr>
            <w:noProof/>
            <w:webHidden/>
          </w:rPr>
          <w:instrText xml:space="preserve"> PAGEREF _Toc80353617 \h </w:instrText>
        </w:r>
        <w:r w:rsidR="00EF789B">
          <w:rPr>
            <w:noProof/>
            <w:webHidden/>
          </w:rPr>
        </w:r>
        <w:r w:rsidR="00EF789B">
          <w:rPr>
            <w:noProof/>
            <w:webHidden/>
          </w:rPr>
          <w:fldChar w:fldCharType="separate"/>
        </w:r>
        <w:r w:rsidR="00EF789B">
          <w:rPr>
            <w:noProof/>
            <w:webHidden/>
          </w:rPr>
          <w:t>82</w:t>
        </w:r>
        <w:r w:rsidR="00EF789B">
          <w:rPr>
            <w:noProof/>
            <w:webHidden/>
          </w:rPr>
          <w:fldChar w:fldCharType="end"/>
        </w:r>
      </w:hyperlink>
    </w:p>
    <w:p w14:paraId="55A648C4"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18" w:history="1">
        <w:r w:rsidR="00EF789B" w:rsidRPr="00A65170">
          <w:rPr>
            <w:rStyle w:val="Hyperlink"/>
            <w:b/>
            <w:bCs/>
            <w:noProof/>
          </w:rPr>
          <w:t>Table 3.17</w:t>
        </w:r>
        <w:r w:rsidR="00EF789B" w:rsidRPr="00A65170">
          <w:rPr>
            <w:rStyle w:val="Hyperlink"/>
            <w:noProof/>
          </w:rPr>
          <w:t>. Average data for the effect of temperature on adsorption of methylene blue dye on demineralized tire char. Experimental conditions: Agitating speed: 120 rpm, Adsorbent dosage: 0.2 g, Contact time: 20 min</w:t>
        </w:r>
        <w:r w:rsidR="00EF789B">
          <w:rPr>
            <w:noProof/>
            <w:webHidden/>
          </w:rPr>
          <w:tab/>
        </w:r>
        <w:r w:rsidR="00EF789B">
          <w:rPr>
            <w:noProof/>
            <w:webHidden/>
          </w:rPr>
          <w:fldChar w:fldCharType="begin"/>
        </w:r>
        <w:r w:rsidR="00EF789B">
          <w:rPr>
            <w:noProof/>
            <w:webHidden/>
          </w:rPr>
          <w:instrText xml:space="preserve"> PAGEREF _Toc80353618 \h </w:instrText>
        </w:r>
        <w:r w:rsidR="00EF789B">
          <w:rPr>
            <w:noProof/>
            <w:webHidden/>
          </w:rPr>
        </w:r>
        <w:r w:rsidR="00EF789B">
          <w:rPr>
            <w:noProof/>
            <w:webHidden/>
          </w:rPr>
          <w:fldChar w:fldCharType="separate"/>
        </w:r>
        <w:r w:rsidR="00EF789B">
          <w:rPr>
            <w:noProof/>
            <w:webHidden/>
          </w:rPr>
          <w:t>83</w:t>
        </w:r>
        <w:r w:rsidR="00EF789B">
          <w:rPr>
            <w:noProof/>
            <w:webHidden/>
          </w:rPr>
          <w:fldChar w:fldCharType="end"/>
        </w:r>
      </w:hyperlink>
    </w:p>
    <w:p w14:paraId="67426E27"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19" w:history="1">
        <w:r w:rsidR="00EF789B" w:rsidRPr="00A65170">
          <w:rPr>
            <w:rStyle w:val="Hyperlink"/>
            <w:b/>
            <w:bCs/>
            <w:noProof/>
          </w:rPr>
          <w:t>Table 3.18</w:t>
        </w:r>
        <w:r w:rsidR="00EF789B" w:rsidRPr="00A65170">
          <w:rPr>
            <w:rStyle w:val="Hyperlink"/>
            <w:noProof/>
          </w:rPr>
          <w:t>. Average data for the effect of temperature on adsorption of methylene blue dye on activated tire char. Experimental conditions: Agitating speed: 120 rpm, Adsorbent dosage: 0.1 g, Contact time: 20 min</w:t>
        </w:r>
        <w:r w:rsidR="00EF789B">
          <w:rPr>
            <w:noProof/>
            <w:webHidden/>
          </w:rPr>
          <w:tab/>
        </w:r>
        <w:r w:rsidR="00EF789B">
          <w:rPr>
            <w:noProof/>
            <w:webHidden/>
          </w:rPr>
          <w:fldChar w:fldCharType="begin"/>
        </w:r>
        <w:r w:rsidR="00EF789B">
          <w:rPr>
            <w:noProof/>
            <w:webHidden/>
          </w:rPr>
          <w:instrText xml:space="preserve"> PAGEREF _Toc80353619 \h </w:instrText>
        </w:r>
        <w:r w:rsidR="00EF789B">
          <w:rPr>
            <w:noProof/>
            <w:webHidden/>
          </w:rPr>
        </w:r>
        <w:r w:rsidR="00EF789B">
          <w:rPr>
            <w:noProof/>
            <w:webHidden/>
          </w:rPr>
          <w:fldChar w:fldCharType="separate"/>
        </w:r>
        <w:r w:rsidR="00EF789B">
          <w:rPr>
            <w:noProof/>
            <w:webHidden/>
          </w:rPr>
          <w:t>84</w:t>
        </w:r>
        <w:r w:rsidR="00EF789B">
          <w:rPr>
            <w:noProof/>
            <w:webHidden/>
          </w:rPr>
          <w:fldChar w:fldCharType="end"/>
        </w:r>
      </w:hyperlink>
    </w:p>
    <w:p w14:paraId="7A88BE08"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20" w:history="1">
        <w:r w:rsidR="00EF789B" w:rsidRPr="00A65170">
          <w:rPr>
            <w:rStyle w:val="Hyperlink"/>
            <w:b/>
            <w:bCs/>
            <w:noProof/>
          </w:rPr>
          <w:t>Table 3.19</w:t>
        </w:r>
        <w:r w:rsidR="00EF789B" w:rsidRPr="00A65170">
          <w:rPr>
            <w:rStyle w:val="Hyperlink"/>
            <w:noProof/>
          </w:rPr>
          <w:t>. Average data for the effect of temperature on adsorption of methylene blue dye on commercial carbon black. Experimental conditions: Agitating speed: 120 rpm, Adsorbent dosage: 0.4 g, Contact time: 20 min</w:t>
        </w:r>
        <w:r w:rsidR="00EF789B">
          <w:rPr>
            <w:noProof/>
            <w:webHidden/>
          </w:rPr>
          <w:tab/>
        </w:r>
        <w:r w:rsidR="00EF789B">
          <w:rPr>
            <w:noProof/>
            <w:webHidden/>
          </w:rPr>
          <w:fldChar w:fldCharType="begin"/>
        </w:r>
        <w:r w:rsidR="00EF789B">
          <w:rPr>
            <w:noProof/>
            <w:webHidden/>
          </w:rPr>
          <w:instrText xml:space="preserve"> PAGEREF _Toc80353620 \h </w:instrText>
        </w:r>
        <w:r w:rsidR="00EF789B">
          <w:rPr>
            <w:noProof/>
            <w:webHidden/>
          </w:rPr>
        </w:r>
        <w:r w:rsidR="00EF789B">
          <w:rPr>
            <w:noProof/>
            <w:webHidden/>
          </w:rPr>
          <w:fldChar w:fldCharType="separate"/>
        </w:r>
        <w:r w:rsidR="00EF789B">
          <w:rPr>
            <w:noProof/>
            <w:webHidden/>
          </w:rPr>
          <w:t>85</w:t>
        </w:r>
        <w:r w:rsidR="00EF789B">
          <w:rPr>
            <w:noProof/>
            <w:webHidden/>
          </w:rPr>
          <w:fldChar w:fldCharType="end"/>
        </w:r>
      </w:hyperlink>
    </w:p>
    <w:p w14:paraId="6AEF4060"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21" w:history="1">
        <w:r w:rsidR="00EF789B" w:rsidRPr="00A65170">
          <w:rPr>
            <w:rStyle w:val="Hyperlink"/>
            <w:b/>
            <w:bCs/>
            <w:noProof/>
          </w:rPr>
          <w:t>Table 3.20</w:t>
        </w:r>
        <w:r w:rsidR="00EF789B" w:rsidRPr="00A65170">
          <w:rPr>
            <w:rStyle w:val="Hyperlink"/>
            <w:noProof/>
          </w:rPr>
          <w:t>. Comparison of the %dye removal before optimization and after optimization</w:t>
        </w:r>
        <w:r w:rsidR="00EF789B">
          <w:rPr>
            <w:noProof/>
            <w:webHidden/>
          </w:rPr>
          <w:tab/>
        </w:r>
        <w:r w:rsidR="00EF789B">
          <w:rPr>
            <w:noProof/>
            <w:webHidden/>
          </w:rPr>
          <w:fldChar w:fldCharType="begin"/>
        </w:r>
        <w:r w:rsidR="00EF789B">
          <w:rPr>
            <w:noProof/>
            <w:webHidden/>
          </w:rPr>
          <w:instrText xml:space="preserve"> PAGEREF _Toc80353621 \h </w:instrText>
        </w:r>
        <w:r w:rsidR="00EF789B">
          <w:rPr>
            <w:noProof/>
            <w:webHidden/>
          </w:rPr>
        </w:r>
        <w:r w:rsidR="00EF789B">
          <w:rPr>
            <w:noProof/>
            <w:webHidden/>
          </w:rPr>
          <w:fldChar w:fldCharType="separate"/>
        </w:r>
        <w:r w:rsidR="00EF789B">
          <w:rPr>
            <w:noProof/>
            <w:webHidden/>
          </w:rPr>
          <w:t>88</w:t>
        </w:r>
        <w:r w:rsidR="00EF789B">
          <w:rPr>
            <w:noProof/>
            <w:webHidden/>
          </w:rPr>
          <w:fldChar w:fldCharType="end"/>
        </w:r>
      </w:hyperlink>
    </w:p>
    <w:p w14:paraId="77858C4C"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22" w:history="1">
        <w:r w:rsidR="00EF789B" w:rsidRPr="00A65170">
          <w:rPr>
            <w:rStyle w:val="Hyperlink"/>
            <w:b/>
            <w:bCs/>
            <w:noProof/>
          </w:rPr>
          <w:t>Table 3.21</w:t>
        </w:r>
        <w:r w:rsidR="00EF789B" w:rsidRPr="00A65170">
          <w:rPr>
            <w:rStyle w:val="Hyperlink"/>
            <w:noProof/>
          </w:rPr>
          <w:t>. Average data for the percentage of methylene blue dye desorbed by demineralized tire char</w:t>
        </w:r>
        <w:r w:rsidR="00EF789B">
          <w:rPr>
            <w:noProof/>
            <w:webHidden/>
          </w:rPr>
          <w:tab/>
        </w:r>
        <w:r w:rsidR="00EF789B">
          <w:rPr>
            <w:noProof/>
            <w:webHidden/>
          </w:rPr>
          <w:fldChar w:fldCharType="begin"/>
        </w:r>
        <w:r w:rsidR="00EF789B">
          <w:rPr>
            <w:noProof/>
            <w:webHidden/>
          </w:rPr>
          <w:instrText xml:space="preserve"> PAGEREF _Toc80353622 \h </w:instrText>
        </w:r>
        <w:r w:rsidR="00EF789B">
          <w:rPr>
            <w:noProof/>
            <w:webHidden/>
          </w:rPr>
        </w:r>
        <w:r w:rsidR="00EF789B">
          <w:rPr>
            <w:noProof/>
            <w:webHidden/>
          </w:rPr>
          <w:fldChar w:fldCharType="separate"/>
        </w:r>
        <w:r w:rsidR="00EF789B">
          <w:rPr>
            <w:noProof/>
            <w:webHidden/>
          </w:rPr>
          <w:t>90</w:t>
        </w:r>
        <w:r w:rsidR="00EF789B">
          <w:rPr>
            <w:noProof/>
            <w:webHidden/>
          </w:rPr>
          <w:fldChar w:fldCharType="end"/>
        </w:r>
      </w:hyperlink>
    </w:p>
    <w:p w14:paraId="59642F54"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23" w:history="1">
        <w:r w:rsidR="00EF789B" w:rsidRPr="00A65170">
          <w:rPr>
            <w:rStyle w:val="Hyperlink"/>
            <w:b/>
            <w:bCs/>
            <w:noProof/>
          </w:rPr>
          <w:t>Table 3.22.</w:t>
        </w:r>
        <w:r w:rsidR="00EF789B" w:rsidRPr="00A65170">
          <w:rPr>
            <w:rStyle w:val="Hyperlink"/>
            <w:noProof/>
          </w:rPr>
          <w:t xml:space="preserve"> Average data for the adsorption isotherms of tire pyrolytic char</w:t>
        </w:r>
        <w:r w:rsidR="00EF789B">
          <w:rPr>
            <w:noProof/>
            <w:webHidden/>
          </w:rPr>
          <w:tab/>
        </w:r>
        <w:r w:rsidR="00EF789B">
          <w:rPr>
            <w:noProof/>
            <w:webHidden/>
          </w:rPr>
          <w:fldChar w:fldCharType="begin"/>
        </w:r>
        <w:r w:rsidR="00EF789B">
          <w:rPr>
            <w:noProof/>
            <w:webHidden/>
          </w:rPr>
          <w:instrText xml:space="preserve"> PAGEREF _Toc80353623 \h </w:instrText>
        </w:r>
        <w:r w:rsidR="00EF789B">
          <w:rPr>
            <w:noProof/>
            <w:webHidden/>
          </w:rPr>
        </w:r>
        <w:r w:rsidR="00EF789B">
          <w:rPr>
            <w:noProof/>
            <w:webHidden/>
          </w:rPr>
          <w:fldChar w:fldCharType="separate"/>
        </w:r>
        <w:r w:rsidR="00EF789B">
          <w:rPr>
            <w:noProof/>
            <w:webHidden/>
          </w:rPr>
          <w:t>94</w:t>
        </w:r>
        <w:r w:rsidR="00EF789B">
          <w:rPr>
            <w:noProof/>
            <w:webHidden/>
          </w:rPr>
          <w:fldChar w:fldCharType="end"/>
        </w:r>
      </w:hyperlink>
    </w:p>
    <w:p w14:paraId="73787CC2"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24" w:history="1">
        <w:r w:rsidR="00EF789B" w:rsidRPr="00A65170">
          <w:rPr>
            <w:rStyle w:val="Hyperlink"/>
            <w:b/>
            <w:bCs/>
            <w:noProof/>
          </w:rPr>
          <w:t>Table 3.23</w:t>
        </w:r>
        <w:r w:rsidR="00EF789B" w:rsidRPr="00A65170">
          <w:rPr>
            <w:rStyle w:val="Hyperlink"/>
            <w:noProof/>
          </w:rPr>
          <w:t>. Average data for the adsorption isotherms of demineralized tire char</w:t>
        </w:r>
        <w:r w:rsidR="00EF789B">
          <w:rPr>
            <w:noProof/>
            <w:webHidden/>
          </w:rPr>
          <w:tab/>
        </w:r>
        <w:r w:rsidR="00EF789B">
          <w:rPr>
            <w:noProof/>
            <w:webHidden/>
          </w:rPr>
          <w:fldChar w:fldCharType="begin"/>
        </w:r>
        <w:r w:rsidR="00EF789B">
          <w:rPr>
            <w:noProof/>
            <w:webHidden/>
          </w:rPr>
          <w:instrText xml:space="preserve"> PAGEREF _Toc80353624 \h </w:instrText>
        </w:r>
        <w:r w:rsidR="00EF789B">
          <w:rPr>
            <w:noProof/>
            <w:webHidden/>
          </w:rPr>
        </w:r>
        <w:r w:rsidR="00EF789B">
          <w:rPr>
            <w:noProof/>
            <w:webHidden/>
          </w:rPr>
          <w:fldChar w:fldCharType="separate"/>
        </w:r>
        <w:r w:rsidR="00EF789B">
          <w:rPr>
            <w:noProof/>
            <w:webHidden/>
          </w:rPr>
          <w:t>97</w:t>
        </w:r>
        <w:r w:rsidR="00EF789B">
          <w:rPr>
            <w:noProof/>
            <w:webHidden/>
          </w:rPr>
          <w:fldChar w:fldCharType="end"/>
        </w:r>
      </w:hyperlink>
    </w:p>
    <w:p w14:paraId="7057171C"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25" w:history="1">
        <w:r w:rsidR="00EF789B" w:rsidRPr="00A65170">
          <w:rPr>
            <w:rStyle w:val="Hyperlink"/>
            <w:b/>
            <w:bCs/>
            <w:noProof/>
          </w:rPr>
          <w:t>Table 3.24</w:t>
        </w:r>
        <w:r w:rsidR="00EF789B" w:rsidRPr="00A65170">
          <w:rPr>
            <w:rStyle w:val="Hyperlink"/>
            <w:noProof/>
          </w:rPr>
          <w:t>. Average data for the adsorption isotherms of activated tire char</w:t>
        </w:r>
        <w:r w:rsidR="00EF789B">
          <w:rPr>
            <w:noProof/>
            <w:webHidden/>
          </w:rPr>
          <w:tab/>
        </w:r>
        <w:r w:rsidR="00EF789B">
          <w:rPr>
            <w:noProof/>
            <w:webHidden/>
          </w:rPr>
          <w:fldChar w:fldCharType="begin"/>
        </w:r>
        <w:r w:rsidR="00EF789B">
          <w:rPr>
            <w:noProof/>
            <w:webHidden/>
          </w:rPr>
          <w:instrText xml:space="preserve"> PAGEREF _Toc80353625 \h </w:instrText>
        </w:r>
        <w:r w:rsidR="00EF789B">
          <w:rPr>
            <w:noProof/>
            <w:webHidden/>
          </w:rPr>
        </w:r>
        <w:r w:rsidR="00EF789B">
          <w:rPr>
            <w:noProof/>
            <w:webHidden/>
          </w:rPr>
          <w:fldChar w:fldCharType="separate"/>
        </w:r>
        <w:r w:rsidR="00EF789B">
          <w:rPr>
            <w:noProof/>
            <w:webHidden/>
          </w:rPr>
          <w:t>99</w:t>
        </w:r>
        <w:r w:rsidR="00EF789B">
          <w:rPr>
            <w:noProof/>
            <w:webHidden/>
          </w:rPr>
          <w:fldChar w:fldCharType="end"/>
        </w:r>
      </w:hyperlink>
    </w:p>
    <w:p w14:paraId="581E7818"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26" w:history="1">
        <w:r w:rsidR="00EF789B" w:rsidRPr="00A65170">
          <w:rPr>
            <w:rStyle w:val="Hyperlink"/>
            <w:b/>
            <w:bCs/>
            <w:noProof/>
          </w:rPr>
          <w:t>Table 3.25</w:t>
        </w:r>
        <w:r w:rsidR="00EF789B" w:rsidRPr="00A65170">
          <w:rPr>
            <w:rStyle w:val="Hyperlink"/>
            <w:noProof/>
          </w:rPr>
          <w:t>. Average data for the adsorption isotherms of commercial carbon black</w:t>
        </w:r>
        <w:r w:rsidR="00EF789B">
          <w:rPr>
            <w:noProof/>
            <w:webHidden/>
          </w:rPr>
          <w:tab/>
        </w:r>
        <w:r w:rsidR="00EF789B">
          <w:rPr>
            <w:noProof/>
            <w:webHidden/>
          </w:rPr>
          <w:fldChar w:fldCharType="begin"/>
        </w:r>
        <w:r w:rsidR="00EF789B">
          <w:rPr>
            <w:noProof/>
            <w:webHidden/>
          </w:rPr>
          <w:instrText xml:space="preserve"> PAGEREF _Toc80353626 \h </w:instrText>
        </w:r>
        <w:r w:rsidR="00EF789B">
          <w:rPr>
            <w:noProof/>
            <w:webHidden/>
          </w:rPr>
        </w:r>
        <w:r w:rsidR="00EF789B">
          <w:rPr>
            <w:noProof/>
            <w:webHidden/>
          </w:rPr>
          <w:fldChar w:fldCharType="separate"/>
        </w:r>
        <w:r w:rsidR="00EF789B">
          <w:rPr>
            <w:noProof/>
            <w:webHidden/>
          </w:rPr>
          <w:t>101</w:t>
        </w:r>
        <w:r w:rsidR="00EF789B">
          <w:rPr>
            <w:noProof/>
            <w:webHidden/>
          </w:rPr>
          <w:fldChar w:fldCharType="end"/>
        </w:r>
      </w:hyperlink>
    </w:p>
    <w:p w14:paraId="23F2125A"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27" w:history="1">
        <w:r w:rsidR="00EF789B" w:rsidRPr="00A65170">
          <w:rPr>
            <w:rStyle w:val="Hyperlink"/>
            <w:b/>
            <w:bCs/>
            <w:noProof/>
          </w:rPr>
          <w:t>Table 3.26.</w:t>
        </w:r>
        <w:r w:rsidR="00EF789B" w:rsidRPr="00A65170">
          <w:rPr>
            <w:rStyle w:val="Hyperlink"/>
            <w:noProof/>
          </w:rPr>
          <w:t xml:space="preserve"> The Langmuir and Freundlich isotherm constants for methylene blue adsorption on tire pyrolytic char</w:t>
        </w:r>
        <w:r w:rsidR="00EF789B">
          <w:rPr>
            <w:noProof/>
            <w:webHidden/>
          </w:rPr>
          <w:tab/>
        </w:r>
        <w:r w:rsidR="00EF789B">
          <w:rPr>
            <w:noProof/>
            <w:webHidden/>
          </w:rPr>
          <w:fldChar w:fldCharType="begin"/>
        </w:r>
        <w:r w:rsidR="00EF789B">
          <w:rPr>
            <w:noProof/>
            <w:webHidden/>
          </w:rPr>
          <w:instrText xml:space="preserve"> PAGEREF _Toc80353627 \h </w:instrText>
        </w:r>
        <w:r w:rsidR="00EF789B">
          <w:rPr>
            <w:noProof/>
            <w:webHidden/>
          </w:rPr>
        </w:r>
        <w:r w:rsidR="00EF789B">
          <w:rPr>
            <w:noProof/>
            <w:webHidden/>
          </w:rPr>
          <w:fldChar w:fldCharType="separate"/>
        </w:r>
        <w:r w:rsidR="00EF789B">
          <w:rPr>
            <w:noProof/>
            <w:webHidden/>
          </w:rPr>
          <w:t>104</w:t>
        </w:r>
        <w:r w:rsidR="00EF789B">
          <w:rPr>
            <w:noProof/>
            <w:webHidden/>
          </w:rPr>
          <w:fldChar w:fldCharType="end"/>
        </w:r>
      </w:hyperlink>
    </w:p>
    <w:p w14:paraId="18B6D42D" w14:textId="77777777" w:rsidR="00EF789B" w:rsidRDefault="00DF6C48" w:rsidP="00EF789B">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53628" w:history="1">
        <w:r w:rsidR="00EF789B" w:rsidRPr="00A65170">
          <w:rPr>
            <w:rStyle w:val="Hyperlink"/>
            <w:b/>
            <w:bCs/>
            <w:noProof/>
          </w:rPr>
          <w:t>Table 3.27</w:t>
        </w:r>
        <w:r w:rsidR="00EF789B" w:rsidRPr="00A65170">
          <w:rPr>
            <w:rStyle w:val="Hyperlink"/>
            <w:noProof/>
          </w:rPr>
          <w:t>. Adsorbent capacities of different adsorbents for the removal of methylene blue</w:t>
        </w:r>
        <w:r w:rsidR="00EF789B">
          <w:rPr>
            <w:noProof/>
            <w:webHidden/>
          </w:rPr>
          <w:tab/>
        </w:r>
        <w:r w:rsidR="00EF789B">
          <w:rPr>
            <w:noProof/>
            <w:webHidden/>
          </w:rPr>
          <w:fldChar w:fldCharType="begin"/>
        </w:r>
        <w:r w:rsidR="00EF789B">
          <w:rPr>
            <w:noProof/>
            <w:webHidden/>
          </w:rPr>
          <w:instrText xml:space="preserve"> PAGEREF _Toc80353628 \h </w:instrText>
        </w:r>
        <w:r w:rsidR="00EF789B">
          <w:rPr>
            <w:noProof/>
            <w:webHidden/>
          </w:rPr>
        </w:r>
        <w:r w:rsidR="00EF789B">
          <w:rPr>
            <w:noProof/>
            <w:webHidden/>
          </w:rPr>
          <w:fldChar w:fldCharType="separate"/>
        </w:r>
        <w:r w:rsidR="00EF789B">
          <w:rPr>
            <w:noProof/>
            <w:webHidden/>
          </w:rPr>
          <w:t>105</w:t>
        </w:r>
        <w:r w:rsidR="00EF789B">
          <w:rPr>
            <w:noProof/>
            <w:webHidden/>
          </w:rPr>
          <w:fldChar w:fldCharType="end"/>
        </w:r>
      </w:hyperlink>
    </w:p>
    <w:p w14:paraId="38F66EC8" w14:textId="77777777" w:rsidR="00514EBD" w:rsidRPr="00514EBD" w:rsidRDefault="00514EBD" w:rsidP="00EF789B">
      <w:pPr>
        <w:spacing w:after="0" w:line="360" w:lineRule="auto"/>
        <w:contextualSpacing/>
        <w:jc w:val="both"/>
        <w:rPr>
          <w:rFonts w:eastAsiaTheme="majorEastAsia" w:cstheme="majorBidi"/>
          <w:b/>
          <w:bCs/>
          <w:spacing w:val="-10"/>
          <w:kern w:val="28"/>
          <w:szCs w:val="24"/>
        </w:rPr>
      </w:pPr>
      <w:r w:rsidRPr="00514EBD">
        <w:rPr>
          <w:rFonts w:eastAsiaTheme="majorEastAsia" w:cs="Times New Roman"/>
          <w:b/>
          <w:bCs/>
          <w:spacing w:val="-10"/>
          <w:kern w:val="28"/>
          <w:szCs w:val="24"/>
        </w:rPr>
        <w:fldChar w:fldCharType="end"/>
      </w:r>
    </w:p>
    <w:p w14:paraId="6104BD7B" w14:textId="77777777" w:rsidR="0071710F" w:rsidRPr="0071710F" w:rsidRDefault="0071710F" w:rsidP="0071710F"/>
    <w:p w14:paraId="0DE5F4D3" w14:textId="77777777" w:rsidR="0071710F" w:rsidRPr="0071710F" w:rsidRDefault="0071710F" w:rsidP="0071710F"/>
    <w:p w14:paraId="49EDEDA9" w14:textId="77777777" w:rsidR="0071710F" w:rsidRPr="0071710F" w:rsidRDefault="0071710F" w:rsidP="0071710F"/>
    <w:p w14:paraId="47C35046" w14:textId="77777777" w:rsidR="0071710F" w:rsidRPr="0071710F" w:rsidRDefault="0071710F" w:rsidP="0071710F"/>
    <w:p w14:paraId="2AEB6C24" w14:textId="77777777" w:rsidR="0071710F" w:rsidRPr="0071710F" w:rsidRDefault="0071710F" w:rsidP="0071710F"/>
    <w:p w14:paraId="24A06B56" w14:textId="77777777" w:rsidR="0071710F" w:rsidRPr="0071710F" w:rsidRDefault="0071710F" w:rsidP="0071710F"/>
    <w:p w14:paraId="394275F2" w14:textId="77777777" w:rsidR="0071710F" w:rsidRPr="0071710F" w:rsidRDefault="0071710F" w:rsidP="0071710F"/>
    <w:p w14:paraId="45B38521" w14:textId="77777777" w:rsidR="0071710F" w:rsidRPr="0071710F" w:rsidRDefault="0071710F" w:rsidP="0071710F"/>
    <w:p w14:paraId="13071005" w14:textId="77777777" w:rsidR="0071710F" w:rsidRPr="0071710F" w:rsidRDefault="0071710F" w:rsidP="0071710F"/>
    <w:p w14:paraId="10FE38CE" w14:textId="77777777" w:rsidR="0071710F" w:rsidRPr="0071710F" w:rsidRDefault="0071710F" w:rsidP="0071710F"/>
    <w:p w14:paraId="03D5F807" w14:textId="77777777" w:rsidR="0071710F" w:rsidRPr="0071710F" w:rsidRDefault="0071710F" w:rsidP="0071710F"/>
    <w:p w14:paraId="4298D911" w14:textId="77777777" w:rsidR="0071710F" w:rsidRPr="0071710F" w:rsidRDefault="0071710F" w:rsidP="0071710F"/>
    <w:p w14:paraId="7CCC47AD" w14:textId="77777777" w:rsidR="0071710F" w:rsidRPr="0071710F" w:rsidRDefault="0071710F" w:rsidP="0071710F"/>
    <w:p w14:paraId="43E6A445" w14:textId="77777777" w:rsidR="0071710F" w:rsidRPr="0071710F" w:rsidRDefault="0071710F" w:rsidP="0071710F"/>
    <w:p w14:paraId="0238BE9E" w14:textId="77777777" w:rsidR="0071710F" w:rsidRPr="0071710F" w:rsidRDefault="0071710F" w:rsidP="0071710F"/>
    <w:p w14:paraId="55F554D1" w14:textId="77777777" w:rsidR="0071710F" w:rsidRPr="0071710F" w:rsidRDefault="0071710F" w:rsidP="0071710F"/>
    <w:p w14:paraId="3FC3B038" w14:textId="77777777" w:rsidR="0071710F" w:rsidRPr="0071710F" w:rsidRDefault="0071710F" w:rsidP="0071710F"/>
    <w:p w14:paraId="514C1A1A" w14:textId="77777777" w:rsidR="0071710F" w:rsidRPr="0071710F" w:rsidRDefault="0071710F" w:rsidP="0071710F"/>
    <w:p w14:paraId="6F923567" w14:textId="77777777" w:rsidR="0071710F" w:rsidRPr="0071710F" w:rsidRDefault="0071710F" w:rsidP="0071710F"/>
    <w:p w14:paraId="5717A814" w14:textId="77777777" w:rsidR="00514EBD" w:rsidRDefault="00514EBD" w:rsidP="0071710F">
      <w:pPr>
        <w:jc w:val="center"/>
        <w:rPr>
          <w:b/>
          <w:bCs/>
          <w:sz w:val="32"/>
          <w:szCs w:val="38"/>
        </w:rPr>
      </w:pPr>
    </w:p>
    <w:p w14:paraId="4197E440" w14:textId="77777777" w:rsidR="0071710F" w:rsidRPr="0071710F" w:rsidRDefault="0071710F" w:rsidP="0071710F">
      <w:pPr>
        <w:jc w:val="center"/>
        <w:rPr>
          <w:b/>
          <w:bCs/>
          <w:sz w:val="32"/>
          <w:szCs w:val="38"/>
        </w:rPr>
      </w:pPr>
      <w:r w:rsidRPr="0071710F">
        <w:rPr>
          <w:b/>
          <w:bCs/>
          <w:sz w:val="32"/>
          <w:szCs w:val="38"/>
        </w:rPr>
        <w:lastRenderedPageBreak/>
        <w:t>LIST OF FIGURES</w:t>
      </w:r>
    </w:p>
    <w:p w14:paraId="7B1C550C" w14:textId="77777777" w:rsidR="007D7DB2" w:rsidRDefault="007D7DB2"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r>
        <w:rPr>
          <w:b/>
          <w:bCs/>
          <w:szCs w:val="24"/>
        </w:rPr>
        <w:fldChar w:fldCharType="begin"/>
      </w:r>
      <w:r>
        <w:rPr>
          <w:b/>
          <w:bCs/>
          <w:szCs w:val="24"/>
        </w:rPr>
        <w:instrText xml:space="preserve"> TOC \h \z \c "Figure" </w:instrText>
      </w:r>
      <w:r>
        <w:rPr>
          <w:b/>
          <w:bCs/>
          <w:szCs w:val="24"/>
        </w:rPr>
        <w:fldChar w:fldCharType="separate"/>
      </w:r>
      <w:hyperlink w:anchor="_Toc80342663" w:history="1">
        <w:r w:rsidRPr="00EF789B">
          <w:rPr>
            <w:rStyle w:val="Hyperlink"/>
            <w:b/>
            <w:bCs/>
            <w:noProof/>
          </w:rPr>
          <w:t>Figure 1.1</w:t>
        </w:r>
        <w:r w:rsidRPr="009E1EC2">
          <w:rPr>
            <w:rStyle w:val="Hyperlink"/>
            <w:noProof/>
          </w:rPr>
          <w:t>. Schematic diagram of demineralization mechanism</w:t>
        </w:r>
        <w:r w:rsidRPr="009E1EC2">
          <w:rPr>
            <w:rStyle w:val="Hyperlink"/>
            <w:noProof/>
            <w:vertAlign w:val="superscript"/>
          </w:rPr>
          <w:t>14</w:t>
        </w:r>
        <w:r>
          <w:rPr>
            <w:noProof/>
            <w:webHidden/>
          </w:rPr>
          <w:tab/>
        </w:r>
        <w:r>
          <w:rPr>
            <w:noProof/>
            <w:webHidden/>
          </w:rPr>
          <w:fldChar w:fldCharType="begin"/>
        </w:r>
        <w:r>
          <w:rPr>
            <w:noProof/>
            <w:webHidden/>
          </w:rPr>
          <w:instrText xml:space="preserve"> PAGEREF _Toc80342663 \h </w:instrText>
        </w:r>
        <w:r>
          <w:rPr>
            <w:noProof/>
            <w:webHidden/>
          </w:rPr>
        </w:r>
        <w:r>
          <w:rPr>
            <w:noProof/>
            <w:webHidden/>
          </w:rPr>
          <w:fldChar w:fldCharType="separate"/>
        </w:r>
        <w:r>
          <w:rPr>
            <w:noProof/>
            <w:webHidden/>
          </w:rPr>
          <w:t>14</w:t>
        </w:r>
        <w:r>
          <w:rPr>
            <w:noProof/>
            <w:webHidden/>
          </w:rPr>
          <w:fldChar w:fldCharType="end"/>
        </w:r>
      </w:hyperlink>
    </w:p>
    <w:p w14:paraId="08F7997C"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64" w:history="1">
        <w:r w:rsidR="007D7DB2" w:rsidRPr="00EF789B">
          <w:rPr>
            <w:rStyle w:val="Hyperlink"/>
            <w:b/>
            <w:bCs/>
            <w:noProof/>
          </w:rPr>
          <w:t>Figure 1.2</w:t>
        </w:r>
        <w:r w:rsidR="007D7DB2" w:rsidRPr="009E1EC2">
          <w:rPr>
            <w:rStyle w:val="Hyperlink"/>
            <w:noProof/>
          </w:rPr>
          <w:t>. Macropores,mesopores and micropores</w:t>
        </w:r>
        <w:r w:rsidR="007D7DB2">
          <w:rPr>
            <w:noProof/>
            <w:webHidden/>
          </w:rPr>
          <w:tab/>
        </w:r>
        <w:r w:rsidR="007D7DB2">
          <w:rPr>
            <w:noProof/>
            <w:webHidden/>
          </w:rPr>
          <w:fldChar w:fldCharType="begin"/>
        </w:r>
        <w:r w:rsidR="007D7DB2">
          <w:rPr>
            <w:noProof/>
            <w:webHidden/>
          </w:rPr>
          <w:instrText xml:space="preserve"> PAGEREF _Toc80342664 \h </w:instrText>
        </w:r>
        <w:r w:rsidR="007D7DB2">
          <w:rPr>
            <w:noProof/>
            <w:webHidden/>
          </w:rPr>
        </w:r>
        <w:r w:rsidR="007D7DB2">
          <w:rPr>
            <w:noProof/>
            <w:webHidden/>
          </w:rPr>
          <w:fldChar w:fldCharType="separate"/>
        </w:r>
        <w:r w:rsidR="007D7DB2">
          <w:rPr>
            <w:noProof/>
            <w:webHidden/>
          </w:rPr>
          <w:t>19</w:t>
        </w:r>
        <w:r w:rsidR="007D7DB2">
          <w:rPr>
            <w:noProof/>
            <w:webHidden/>
          </w:rPr>
          <w:fldChar w:fldCharType="end"/>
        </w:r>
      </w:hyperlink>
    </w:p>
    <w:p w14:paraId="1DC7E1B9"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65" w:history="1">
        <w:r w:rsidR="007D7DB2" w:rsidRPr="00EF789B">
          <w:rPr>
            <w:rStyle w:val="Hyperlink"/>
            <w:b/>
            <w:bCs/>
            <w:noProof/>
          </w:rPr>
          <w:t>Figure 1.3</w:t>
        </w:r>
        <w:r w:rsidR="007D7DB2" w:rsidRPr="009E1EC2">
          <w:rPr>
            <w:rStyle w:val="Hyperlink"/>
            <w:noProof/>
          </w:rPr>
          <w:t>. The sources of synthetic dyes in aquatic environment</w:t>
        </w:r>
        <w:r w:rsidR="007D7DB2" w:rsidRPr="009E1EC2">
          <w:rPr>
            <w:rStyle w:val="Hyperlink"/>
            <w:noProof/>
            <w:vertAlign w:val="superscript"/>
          </w:rPr>
          <w:t>69</w:t>
        </w:r>
        <w:r w:rsidR="007D7DB2">
          <w:rPr>
            <w:noProof/>
            <w:webHidden/>
          </w:rPr>
          <w:tab/>
        </w:r>
        <w:r w:rsidR="007D7DB2">
          <w:rPr>
            <w:noProof/>
            <w:webHidden/>
          </w:rPr>
          <w:fldChar w:fldCharType="begin"/>
        </w:r>
        <w:r w:rsidR="007D7DB2">
          <w:rPr>
            <w:noProof/>
            <w:webHidden/>
          </w:rPr>
          <w:instrText xml:space="preserve"> PAGEREF _Toc80342665 \h </w:instrText>
        </w:r>
        <w:r w:rsidR="007D7DB2">
          <w:rPr>
            <w:noProof/>
            <w:webHidden/>
          </w:rPr>
        </w:r>
        <w:r w:rsidR="007D7DB2">
          <w:rPr>
            <w:noProof/>
            <w:webHidden/>
          </w:rPr>
          <w:fldChar w:fldCharType="separate"/>
        </w:r>
        <w:r w:rsidR="007D7DB2">
          <w:rPr>
            <w:noProof/>
            <w:webHidden/>
          </w:rPr>
          <w:t>24</w:t>
        </w:r>
        <w:r w:rsidR="007D7DB2">
          <w:rPr>
            <w:noProof/>
            <w:webHidden/>
          </w:rPr>
          <w:fldChar w:fldCharType="end"/>
        </w:r>
      </w:hyperlink>
    </w:p>
    <w:p w14:paraId="182B281D"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66" w:history="1">
        <w:r w:rsidR="007D7DB2" w:rsidRPr="00EF789B">
          <w:rPr>
            <w:rStyle w:val="Hyperlink"/>
            <w:b/>
            <w:bCs/>
            <w:noProof/>
          </w:rPr>
          <w:t>Figure 1.4</w:t>
        </w:r>
        <w:r w:rsidR="007D7DB2" w:rsidRPr="009E1EC2">
          <w:rPr>
            <w:rStyle w:val="Hyperlink"/>
            <w:noProof/>
          </w:rPr>
          <w:t>. Physisorption</w:t>
        </w:r>
        <w:r w:rsidR="007D7DB2">
          <w:rPr>
            <w:noProof/>
            <w:webHidden/>
          </w:rPr>
          <w:tab/>
        </w:r>
        <w:r w:rsidR="007D7DB2">
          <w:rPr>
            <w:noProof/>
            <w:webHidden/>
          </w:rPr>
          <w:fldChar w:fldCharType="begin"/>
        </w:r>
        <w:r w:rsidR="007D7DB2">
          <w:rPr>
            <w:noProof/>
            <w:webHidden/>
          </w:rPr>
          <w:instrText xml:space="preserve"> PAGEREF _Toc80342666 \h </w:instrText>
        </w:r>
        <w:r w:rsidR="007D7DB2">
          <w:rPr>
            <w:noProof/>
            <w:webHidden/>
          </w:rPr>
        </w:r>
        <w:r w:rsidR="007D7DB2">
          <w:rPr>
            <w:noProof/>
            <w:webHidden/>
          </w:rPr>
          <w:fldChar w:fldCharType="separate"/>
        </w:r>
        <w:r w:rsidR="007D7DB2">
          <w:rPr>
            <w:noProof/>
            <w:webHidden/>
          </w:rPr>
          <w:t>28</w:t>
        </w:r>
        <w:r w:rsidR="007D7DB2">
          <w:rPr>
            <w:noProof/>
            <w:webHidden/>
          </w:rPr>
          <w:fldChar w:fldCharType="end"/>
        </w:r>
      </w:hyperlink>
    </w:p>
    <w:p w14:paraId="4AAE92F6"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67" w:history="1">
        <w:r w:rsidR="007D7DB2" w:rsidRPr="00EF789B">
          <w:rPr>
            <w:rStyle w:val="Hyperlink"/>
            <w:b/>
            <w:bCs/>
            <w:noProof/>
          </w:rPr>
          <w:t>Figure 1.5</w:t>
        </w:r>
        <w:r w:rsidR="007D7DB2" w:rsidRPr="009E1EC2">
          <w:rPr>
            <w:rStyle w:val="Hyperlink"/>
            <w:noProof/>
          </w:rPr>
          <w:t>. Chemisorption</w:t>
        </w:r>
        <w:r w:rsidR="007D7DB2">
          <w:rPr>
            <w:noProof/>
            <w:webHidden/>
          </w:rPr>
          <w:tab/>
        </w:r>
        <w:r w:rsidR="007D7DB2">
          <w:rPr>
            <w:noProof/>
            <w:webHidden/>
          </w:rPr>
          <w:fldChar w:fldCharType="begin"/>
        </w:r>
        <w:r w:rsidR="007D7DB2">
          <w:rPr>
            <w:noProof/>
            <w:webHidden/>
          </w:rPr>
          <w:instrText xml:space="preserve"> PAGEREF _Toc80342667 \h </w:instrText>
        </w:r>
        <w:r w:rsidR="007D7DB2">
          <w:rPr>
            <w:noProof/>
            <w:webHidden/>
          </w:rPr>
        </w:r>
        <w:r w:rsidR="007D7DB2">
          <w:rPr>
            <w:noProof/>
            <w:webHidden/>
          </w:rPr>
          <w:fldChar w:fldCharType="separate"/>
        </w:r>
        <w:r w:rsidR="007D7DB2">
          <w:rPr>
            <w:noProof/>
            <w:webHidden/>
          </w:rPr>
          <w:t>28</w:t>
        </w:r>
        <w:r w:rsidR="007D7DB2">
          <w:rPr>
            <w:noProof/>
            <w:webHidden/>
          </w:rPr>
          <w:fldChar w:fldCharType="end"/>
        </w:r>
      </w:hyperlink>
    </w:p>
    <w:p w14:paraId="2648CA93"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68" w:history="1">
        <w:r w:rsidR="007D7DB2" w:rsidRPr="00EF789B">
          <w:rPr>
            <w:rStyle w:val="Hyperlink"/>
            <w:b/>
            <w:bCs/>
            <w:noProof/>
          </w:rPr>
          <w:t>Figure 1.6.</w:t>
        </w:r>
        <w:r w:rsidR="007D7DB2" w:rsidRPr="009E1EC2">
          <w:rPr>
            <w:rStyle w:val="Hyperlink"/>
            <w:noProof/>
          </w:rPr>
          <w:t xml:space="preserve"> Structure of the methylene blue chloride salt</w:t>
        </w:r>
        <w:r w:rsidR="007D7DB2">
          <w:rPr>
            <w:noProof/>
            <w:webHidden/>
          </w:rPr>
          <w:tab/>
        </w:r>
        <w:r w:rsidR="007D7DB2">
          <w:rPr>
            <w:noProof/>
            <w:webHidden/>
          </w:rPr>
          <w:fldChar w:fldCharType="begin"/>
        </w:r>
        <w:r w:rsidR="007D7DB2">
          <w:rPr>
            <w:noProof/>
            <w:webHidden/>
          </w:rPr>
          <w:instrText xml:space="preserve"> PAGEREF _Toc80342668 \h </w:instrText>
        </w:r>
        <w:r w:rsidR="007D7DB2">
          <w:rPr>
            <w:noProof/>
            <w:webHidden/>
          </w:rPr>
        </w:r>
        <w:r w:rsidR="007D7DB2">
          <w:rPr>
            <w:noProof/>
            <w:webHidden/>
          </w:rPr>
          <w:fldChar w:fldCharType="separate"/>
        </w:r>
        <w:r w:rsidR="007D7DB2">
          <w:rPr>
            <w:noProof/>
            <w:webHidden/>
          </w:rPr>
          <w:t>29</w:t>
        </w:r>
        <w:r w:rsidR="007D7DB2">
          <w:rPr>
            <w:noProof/>
            <w:webHidden/>
          </w:rPr>
          <w:fldChar w:fldCharType="end"/>
        </w:r>
      </w:hyperlink>
    </w:p>
    <w:p w14:paraId="51902FC2"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69" w:history="1">
        <w:r w:rsidR="007D7DB2" w:rsidRPr="00EF789B">
          <w:rPr>
            <w:rStyle w:val="Hyperlink"/>
            <w:b/>
            <w:bCs/>
            <w:noProof/>
          </w:rPr>
          <w:t>Figure 1.7</w:t>
        </w:r>
        <w:r w:rsidR="007D7DB2" w:rsidRPr="009E1EC2">
          <w:rPr>
            <w:rStyle w:val="Hyperlink"/>
            <w:noProof/>
          </w:rPr>
          <w:t>. The possible adsorption mechanisms</w:t>
        </w:r>
        <w:r w:rsidR="007D7DB2">
          <w:rPr>
            <w:noProof/>
            <w:webHidden/>
          </w:rPr>
          <w:tab/>
        </w:r>
        <w:r w:rsidR="007D7DB2">
          <w:rPr>
            <w:noProof/>
            <w:webHidden/>
          </w:rPr>
          <w:fldChar w:fldCharType="begin"/>
        </w:r>
        <w:r w:rsidR="007D7DB2">
          <w:rPr>
            <w:noProof/>
            <w:webHidden/>
          </w:rPr>
          <w:instrText xml:space="preserve"> PAGEREF _Toc80342669 \h </w:instrText>
        </w:r>
        <w:r w:rsidR="007D7DB2">
          <w:rPr>
            <w:noProof/>
            <w:webHidden/>
          </w:rPr>
        </w:r>
        <w:r w:rsidR="007D7DB2">
          <w:rPr>
            <w:noProof/>
            <w:webHidden/>
          </w:rPr>
          <w:fldChar w:fldCharType="separate"/>
        </w:r>
        <w:r w:rsidR="007D7DB2">
          <w:rPr>
            <w:noProof/>
            <w:webHidden/>
          </w:rPr>
          <w:t>30</w:t>
        </w:r>
        <w:r w:rsidR="007D7DB2">
          <w:rPr>
            <w:noProof/>
            <w:webHidden/>
          </w:rPr>
          <w:fldChar w:fldCharType="end"/>
        </w:r>
      </w:hyperlink>
    </w:p>
    <w:p w14:paraId="238514D2"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70" w:history="1">
        <w:r w:rsidR="007D7DB2" w:rsidRPr="00EF789B">
          <w:rPr>
            <w:rStyle w:val="Hyperlink"/>
            <w:b/>
            <w:bCs/>
            <w:noProof/>
          </w:rPr>
          <w:t>Figure 1.8</w:t>
        </w:r>
        <w:r w:rsidR="007D7DB2" w:rsidRPr="009E1EC2">
          <w:rPr>
            <w:rStyle w:val="Hyperlink"/>
            <w:noProof/>
          </w:rPr>
          <w:t>. The adsorption mechanism reveals by the Langmuir isotherm model</w:t>
        </w:r>
        <w:r w:rsidR="007D7DB2">
          <w:rPr>
            <w:noProof/>
            <w:webHidden/>
          </w:rPr>
          <w:tab/>
        </w:r>
        <w:r w:rsidR="007D7DB2">
          <w:rPr>
            <w:noProof/>
            <w:webHidden/>
          </w:rPr>
          <w:fldChar w:fldCharType="begin"/>
        </w:r>
        <w:r w:rsidR="007D7DB2">
          <w:rPr>
            <w:noProof/>
            <w:webHidden/>
          </w:rPr>
          <w:instrText xml:space="preserve"> PAGEREF _Toc80342670 \h </w:instrText>
        </w:r>
        <w:r w:rsidR="007D7DB2">
          <w:rPr>
            <w:noProof/>
            <w:webHidden/>
          </w:rPr>
        </w:r>
        <w:r w:rsidR="007D7DB2">
          <w:rPr>
            <w:noProof/>
            <w:webHidden/>
          </w:rPr>
          <w:fldChar w:fldCharType="separate"/>
        </w:r>
        <w:r w:rsidR="007D7DB2">
          <w:rPr>
            <w:noProof/>
            <w:webHidden/>
          </w:rPr>
          <w:t>31</w:t>
        </w:r>
        <w:r w:rsidR="007D7DB2">
          <w:rPr>
            <w:noProof/>
            <w:webHidden/>
          </w:rPr>
          <w:fldChar w:fldCharType="end"/>
        </w:r>
      </w:hyperlink>
    </w:p>
    <w:p w14:paraId="437C92FB"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71" w:history="1">
        <w:r w:rsidR="007D7DB2" w:rsidRPr="00EF789B">
          <w:rPr>
            <w:rStyle w:val="Hyperlink"/>
            <w:b/>
            <w:bCs/>
            <w:noProof/>
          </w:rPr>
          <w:t>Figure 2.1</w:t>
        </w:r>
        <w:r w:rsidR="007D7DB2" w:rsidRPr="009E1EC2">
          <w:rPr>
            <w:rStyle w:val="Hyperlink"/>
            <w:noProof/>
          </w:rPr>
          <w:t>. First wash with 2M HCl</w:t>
        </w:r>
        <w:r w:rsidR="007D7DB2">
          <w:rPr>
            <w:noProof/>
            <w:webHidden/>
          </w:rPr>
          <w:tab/>
        </w:r>
        <w:r w:rsidR="007D7DB2">
          <w:rPr>
            <w:noProof/>
            <w:webHidden/>
          </w:rPr>
          <w:fldChar w:fldCharType="begin"/>
        </w:r>
        <w:r w:rsidR="007D7DB2">
          <w:rPr>
            <w:noProof/>
            <w:webHidden/>
          </w:rPr>
          <w:instrText xml:space="preserve"> PAGEREF _Toc80342671 \h </w:instrText>
        </w:r>
        <w:r w:rsidR="007D7DB2">
          <w:rPr>
            <w:noProof/>
            <w:webHidden/>
          </w:rPr>
        </w:r>
        <w:r w:rsidR="007D7DB2">
          <w:rPr>
            <w:noProof/>
            <w:webHidden/>
          </w:rPr>
          <w:fldChar w:fldCharType="separate"/>
        </w:r>
        <w:r w:rsidR="007D7DB2">
          <w:rPr>
            <w:noProof/>
            <w:webHidden/>
          </w:rPr>
          <w:t>38</w:t>
        </w:r>
        <w:r w:rsidR="007D7DB2">
          <w:rPr>
            <w:noProof/>
            <w:webHidden/>
          </w:rPr>
          <w:fldChar w:fldCharType="end"/>
        </w:r>
      </w:hyperlink>
    </w:p>
    <w:p w14:paraId="1D1F8718"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72" w:history="1">
        <w:r w:rsidR="007D7DB2" w:rsidRPr="00EF789B">
          <w:rPr>
            <w:rStyle w:val="Hyperlink"/>
            <w:b/>
            <w:bCs/>
            <w:noProof/>
          </w:rPr>
          <w:t>Figure 2.2</w:t>
        </w:r>
        <w:r w:rsidR="007D7DB2" w:rsidRPr="009E1EC2">
          <w:rPr>
            <w:rStyle w:val="Hyperlink"/>
            <w:noProof/>
          </w:rPr>
          <w:t>. Second wash with 2M HCl</w:t>
        </w:r>
        <w:r w:rsidR="007D7DB2">
          <w:rPr>
            <w:noProof/>
            <w:webHidden/>
          </w:rPr>
          <w:tab/>
        </w:r>
        <w:r w:rsidR="007D7DB2">
          <w:rPr>
            <w:noProof/>
            <w:webHidden/>
          </w:rPr>
          <w:fldChar w:fldCharType="begin"/>
        </w:r>
        <w:r w:rsidR="007D7DB2">
          <w:rPr>
            <w:noProof/>
            <w:webHidden/>
          </w:rPr>
          <w:instrText xml:space="preserve"> PAGEREF _Toc80342672 \h </w:instrText>
        </w:r>
        <w:r w:rsidR="007D7DB2">
          <w:rPr>
            <w:noProof/>
            <w:webHidden/>
          </w:rPr>
        </w:r>
        <w:r w:rsidR="007D7DB2">
          <w:rPr>
            <w:noProof/>
            <w:webHidden/>
          </w:rPr>
          <w:fldChar w:fldCharType="separate"/>
        </w:r>
        <w:r w:rsidR="007D7DB2">
          <w:rPr>
            <w:noProof/>
            <w:webHidden/>
          </w:rPr>
          <w:t>38</w:t>
        </w:r>
        <w:r w:rsidR="007D7DB2">
          <w:rPr>
            <w:noProof/>
            <w:webHidden/>
          </w:rPr>
          <w:fldChar w:fldCharType="end"/>
        </w:r>
      </w:hyperlink>
    </w:p>
    <w:p w14:paraId="5D8E6A60"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73" w:history="1">
        <w:r w:rsidR="007D7DB2" w:rsidRPr="00EF789B">
          <w:rPr>
            <w:rStyle w:val="Hyperlink"/>
            <w:b/>
            <w:bCs/>
            <w:noProof/>
          </w:rPr>
          <w:t>Figure 2.3</w:t>
        </w:r>
        <w:r w:rsidR="007D7DB2" w:rsidRPr="009E1EC2">
          <w:rPr>
            <w:rStyle w:val="Hyperlink"/>
            <w:noProof/>
          </w:rPr>
          <w:t>. Third wash with 2M NaOH</w:t>
        </w:r>
        <w:r w:rsidR="007D7DB2">
          <w:rPr>
            <w:noProof/>
            <w:webHidden/>
          </w:rPr>
          <w:tab/>
        </w:r>
        <w:r w:rsidR="007D7DB2">
          <w:rPr>
            <w:noProof/>
            <w:webHidden/>
          </w:rPr>
          <w:fldChar w:fldCharType="begin"/>
        </w:r>
        <w:r w:rsidR="007D7DB2">
          <w:rPr>
            <w:noProof/>
            <w:webHidden/>
          </w:rPr>
          <w:instrText xml:space="preserve"> PAGEREF _Toc80342673 \h </w:instrText>
        </w:r>
        <w:r w:rsidR="007D7DB2">
          <w:rPr>
            <w:noProof/>
            <w:webHidden/>
          </w:rPr>
        </w:r>
        <w:r w:rsidR="007D7DB2">
          <w:rPr>
            <w:noProof/>
            <w:webHidden/>
          </w:rPr>
          <w:fldChar w:fldCharType="separate"/>
        </w:r>
        <w:r w:rsidR="007D7DB2">
          <w:rPr>
            <w:noProof/>
            <w:webHidden/>
          </w:rPr>
          <w:t>39</w:t>
        </w:r>
        <w:r w:rsidR="007D7DB2">
          <w:rPr>
            <w:noProof/>
            <w:webHidden/>
          </w:rPr>
          <w:fldChar w:fldCharType="end"/>
        </w:r>
      </w:hyperlink>
    </w:p>
    <w:p w14:paraId="3B93C9BB"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74" w:history="1">
        <w:r w:rsidR="007D7DB2" w:rsidRPr="00EF789B">
          <w:rPr>
            <w:rStyle w:val="Hyperlink"/>
            <w:b/>
            <w:bCs/>
            <w:noProof/>
          </w:rPr>
          <w:t>Figure 3.1</w:t>
        </w:r>
        <w:r w:rsidR="007D7DB2" w:rsidRPr="009E1EC2">
          <w:rPr>
            <w:rStyle w:val="Hyperlink"/>
            <w:noProof/>
          </w:rPr>
          <w:t>. TGA spectrum of tire pyrolytic char</w:t>
        </w:r>
        <w:r w:rsidR="007D7DB2">
          <w:rPr>
            <w:noProof/>
            <w:webHidden/>
          </w:rPr>
          <w:tab/>
        </w:r>
        <w:r w:rsidR="007D7DB2">
          <w:rPr>
            <w:noProof/>
            <w:webHidden/>
          </w:rPr>
          <w:fldChar w:fldCharType="begin"/>
        </w:r>
        <w:r w:rsidR="007D7DB2">
          <w:rPr>
            <w:noProof/>
            <w:webHidden/>
          </w:rPr>
          <w:instrText xml:space="preserve"> PAGEREF _Toc80342674 \h </w:instrText>
        </w:r>
        <w:r w:rsidR="007D7DB2">
          <w:rPr>
            <w:noProof/>
            <w:webHidden/>
          </w:rPr>
        </w:r>
        <w:r w:rsidR="007D7DB2">
          <w:rPr>
            <w:noProof/>
            <w:webHidden/>
          </w:rPr>
          <w:fldChar w:fldCharType="separate"/>
        </w:r>
        <w:r w:rsidR="007D7DB2">
          <w:rPr>
            <w:noProof/>
            <w:webHidden/>
          </w:rPr>
          <w:t>50</w:t>
        </w:r>
        <w:r w:rsidR="007D7DB2">
          <w:rPr>
            <w:noProof/>
            <w:webHidden/>
          </w:rPr>
          <w:fldChar w:fldCharType="end"/>
        </w:r>
      </w:hyperlink>
    </w:p>
    <w:p w14:paraId="2FAED125"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75" w:history="1">
        <w:r w:rsidR="007D7DB2" w:rsidRPr="00EF789B">
          <w:rPr>
            <w:rStyle w:val="Hyperlink"/>
            <w:b/>
            <w:bCs/>
            <w:noProof/>
          </w:rPr>
          <w:t>Figure 3.2</w:t>
        </w:r>
        <w:r w:rsidR="007D7DB2" w:rsidRPr="009E1EC2">
          <w:rPr>
            <w:rStyle w:val="Hyperlink"/>
            <w:noProof/>
          </w:rPr>
          <w:t>. TGA spectrum of demineralized tire char</w:t>
        </w:r>
        <w:r w:rsidR="007D7DB2">
          <w:rPr>
            <w:noProof/>
            <w:webHidden/>
          </w:rPr>
          <w:tab/>
        </w:r>
        <w:r w:rsidR="007D7DB2">
          <w:rPr>
            <w:noProof/>
            <w:webHidden/>
          </w:rPr>
          <w:fldChar w:fldCharType="begin"/>
        </w:r>
        <w:r w:rsidR="007D7DB2">
          <w:rPr>
            <w:noProof/>
            <w:webHidden/>
          </w:rPr>
          <w:instrText xml:space="preserve"> PAGEREF _Toc80342675 \h </w:instrText>
        </w:r>
        <w:r w:rsidR="007D7DB2">
          <w:rPr>
            <w:noProof/>
            <w:webHidden/>
          </w:rPr>
        </w:r>
        <w:r w:rsidR="007D7DB2">
          <w:rPr>
            <w:noProof/>
            <w:webHidden/>
          </w:rPr>
          <w:fldChar w:fldCharType="separate"/>
        </w:r>
        <w:r w:rsidR="007D7DB2">
          <w:rPr>
            <w:noProof/>
            <w:webHidden/>
          </w:rPr>
          <w:t>51</w:t>
        </w:r>
        <w:r w:rsidR="007D7DB2">
          <w:rPr>
            <w:noProof/>
            <w:webHidden/>
          </w:rPr>
          <w:fldChar w:fldCharType="end"/>
        </w:r>
      </w:hyperlink>
    </w:p>
    <w:p w14:paraId="609A337C"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76" w:history="1">
        <w:r w:rsidR="007D7DB2" w:rsidRPr="00EF789B">
          <w:rPr>
            <w:rStyle w:val="Hyperlink"/>
            <w:b/>
            <w:bCs/>
            <w:noProof/>
          </w:rPr>
          <w:t>Figure 3.3</w:t>
        </w:r>
        <w:r w:rsidR="007D7DB2" w:rsidRPr="009E1EC2">
          <w:rPr>
            <w:rStyle w:val="Hyperlink"/>
            <w:noProof/>
          </w:rPr>
          <w:t>. TGA spectrum of activated tire char</w:t>
        </w:r>
        <w:r w:rsidR="007D7DB2">
          <w:rPr>
            <w:noProof/>
            <w:webHidden/>
          </w:rPr>
          <w:tab/>
        </w:r>
        <w:r w:rsidR="007D7DB2">
          <w:rPr>
            <w:noProof/>
            <w:webHidden/>
          </w:rPr>
          <w:fldChar w:fldCharType="begin"/>
        </w:r>
        <w:r w:rsidR="007D7DB2">
          <w:rPr>
            <w:noProof/>
            <w:webHidden/>
          </w:rPr>
          <w:instrText xml:space="preserve"> PAGEREF _Toc80342676 \h </w:instrText>
        </w:r>
        <w:r w:rsidR="007D7DB2">
          <w:rPr>
            <w:noProof/>
            <w:webHidden/>
          </w:rPr>
        </w:r>
        <w:r w:rsidR="007D7DB2">
          <w:rPr>
            <w:noProof/>
            <w:webHidden/>
          </w:rPr>
          <w:fldChar w:fldCharType="separate"/>
        </w:r>
        <w:r w:rsidR="007D7DB2">
          <w:rPr>
            <w:noProof/>
            <w:webHidden/>
          </w:rPr>
          <w:t>52</w:t>
        </w:r>
        <w:r w:rsidR="007D7DB2">
          <w:rPr>
            <w:noProof/>
            <w:webHidden/>
          </w:rPr>
          <w:fldChar w:fldCharType="end"/>
        </w:r>
      </w:hyperlink>
    </w:p>
    <w:p w14:paraId="16B5FAFC"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77" w:history="1">
        <w:r w:rsidR="007D7DB2" w:rsidRPr="00EF789B">
          <w:rPr>
            <w:rStyle w:val="Hyperlink"/>
            <w:b/>
            <w:bCs/>
            <w:noProof/>
          </w:rPr>
          <w:t>Figure 3.4</w:t>
        </w:r>
        <w:r w:rsidR="007D7DB2" w:rsidRPr="009E1EC2">
          <w:rPr>
            <w:rStyle w:val="Hyperlink"/>
            <w:noProof/>
          </w:rPr>
          <w:t>. TGA spectrum of commercial carbon black (N330)</w:t>
        </w:r>
        <w:r w:rsidR="007D7DB2">
          <w:rPr>
            <w:noProof/>
            <w:webHidden/>
          </w:rPr>
          <w:tab/>
        </w:r>
        <w:r w:rsidR="007D7DB2">
          <w:rPr>
            <w:noProof/>
            <w:webHidden/>
          </w:rPr>
          <w:fldChar w:fldCharType="begin"/>
        </w:r>
        <w:r w:rsidR="007D7DB2">
          <w:rPr>
            <w:noProof/>
            <w:webHidden/>
          </w:rPr>
          <w:instrText xml:space="preserve"> PAGEREF _Toc80342677 \h </w:instrText>
        </w:r>
        <w:r w:rsidR="007D7DB2">
          <w:rPr>
            <w:noProof/>
            <w:webHidden/>
          </w:rPr>
        </w:r>
        <w:r w:rsidR="007D7DB2">
          <w:rPr>
            <w:noProof/>
            <w:webHidden/>
          </w:rPr>
          <w:fldChar w:fldCharType="separate"/>
        </w:r>
        <w:r w:rsidR="007D7DB2">
          <w:rPr>
            <w:noProof/>
            <w:webHidden/>
          </w:rPr>
          <w:t>53</w:t>
        </w:r>
        <w:r w:rsidR="007D7DB2">
          <w:rPr>
            <w:noProof/>
            <w:webHidden/>
          </w:rPr>
          <w:fldChar w:fldCharType="end"/>
        </w:r>
      </w:hyperlink>
    </w:p>
    <w:p w14:paraId="5E6A4E57"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78" w:history="1">
        <w:r w:rsidR="007D7DB2" w:rsidRPr="00EF789B">
          <w:rPr>
            <w:rStyle w:val="Hyperlink"/>
            <w:b/>
            <w:bCs/>
            <w:noProof/>
          </w:rPr>
          <w:t>Figure 3.5</w:t>
        </w:r>
        <w:r w:rsidR="007D7DB2" w:rsidRPr="009E1EC2">
          <w:rPr>
            <w:rStyle w:val="Hyperlink"/>
            <w:noProof/>
          </w:rPr>
          <w:t>. X-ray diffraction patterns of tire pyrolytic char</w:t>
        </w:r>
        <w:r w:rsidR="007D7DB2">
          <w:rPr>
            <w:noProof/>
            <w:webHidden/>
          </w:rPr>
          <w:tab/>
        </w:r>
        <w:r w:rsidR="007D7DB2">
          <w:rPr>
            <w:noProof/>
            <w:webHidden/>
          </w:rPr>
          <w:fldChar w:fldCharType="begin"/>
        </w:r>
        <w:r w:rsidR="007D7DB2">
          <w:rPr>
            <w:noProof/>
            <w:webHidden/>
          </w:rPr>
          <w:instrText xml:space="preserve"> PAGEREF _Toc80342678 \h </w:instrText>
        </w:r>
        <w:r w:rsidR="007D7DB2">
          <w:rPr>
            <w:noProof/>
            <w:webHidden/>
          </w:rPr>
        </w:r>
        <w:r w:rsidR="007D7DB2">
          <w:rPr>
            <w:noProof/>
            <w:webHidden/>
          </w:rPr>
          <w:fldChar w:fldCharType="separate"/>
        </w:r>
        <w:r w:rsidR="007D7DB2">
          <w:rPr>
            <w:noProof/>
            <w:webHidden/>
          </w:rPr>
          <w:t>55</w:t>
        </w:r>
        <w:r w:rsidR="007D7DB2">
          <w:rPr>
            <w:noProof/>
            <w:webHidden/>
          </w:rPr>
          <w:fldChar w:fldCharType="end"/>
        </w:r>
      </w:hyperlink>
    </w:p>
    <w:p w14:paraId="2F4C53AC"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79" w:history="1">
        <w:r w:rsidR="007D7DB2" w:rsidRPr="00EF789B">
          <w:rPr>
            <w:rStyle w:val="Hyperlink"/>
            <w:b/>
            <w:bCs/>
            <w:noProof/>
          </w:rPr>
          <w:t>Figure 3.6</w:t>
        </w:r>
        <w:r w:rsidR="007D7DB2" w:rsidRPr="009E1EC2">
          <w:rPr>
            <w:rStyle w:val="Hyperlink"/>
            <w:noProof/>
          </w:rPr>
          <w:t>. X-ray diffraction patterns of demineralized tire char</w:t>
        </w:r>
        <w:r w:rsidR="007D7DB2">
          <w:rPr>
            <w:noProof/>
            <w:webHidden/>
          </w:rPr>
          <w:tab/>
        </w:r>
        <w:r w:rsidR="007D7DB2">
          <w:rPr>
            <w:noProof/>
            <w:webHidden/>
          </w:rPr>
          <w:fldChar w:fldCharType="begin"/>
        </w:r>
        <w:r w:rsidR="007D7DB2">
          <w:rPr>
            <w:noProof/>
            <w:webHidden/>
          </w:rPr>
          <w:instrText xml:space="preserve"> PAGEREF _Toc80342679 \h </w:instrText>
        </w:r>
        <w:r w:rsidR="007D7DB2">
          <w:rPr>
            <w:noProof/>
            <w:webHidden/>
          </w:rPr>
        </w:r>
        <w:r w:rsidR="007D7DB2">
          <w:rPr>
            <w:noProof/>
            <w:webHidden/>
          </w:rPr>
          <w:fldChar w:fldCharType="separate"/>
        </w:r>
        <w:r w:rsidR="007D7DB2">
          <w:rPr>
            <w:noProof/>
            <w:webHidden/>
          </w:rPr>
          <w:t>56</w:t>
        </w:r>
        <w:r w:rsidR="007D7DB2">
          <w:rPr>
            <w:noProof/>
            <w:webHidden/>
          </w:rPr>
          <w:fldChar w:fldCharType="end"/>
        </w:r>
      </w:hyperlink>
    </w:p>
    <w:p w14:paraId="1E32AED3"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r:id="rId9" w:anchor="_Toc80342680" w:history="1">
        <w:r w:rsidR="007D7DB2" w:rsidRPr="00EF789B">
          <w:rPr>
            <w:rStyle w:val="Hyperlink"/>
            <w:b/>
            <w:bCs/>
            <w:noProof/>
          </w:rPr>
          <w:t>Figure 3.7</w:t>
        </w:r>
        <w:r w:rsidR="007D7DB2" w:rsidRPr="009E1EC2">
          <w:rPr>
            <w:rStyle w:val="Hyperlink"/>
            <w:noProof/>
          </w:rPr>
          <w:t>. X-ray diffraction patterns of activated tire char</w:t>
        </w:r>
        <w:r w:rsidR="007D7DB2">
          <w:rPr>
            <w:noProof/>
            <w:webHidden/>
          </w:rPr>
          <w:tab/>
        </w:r>
        <w:r w:rsidR="007D7DB2">
          <w:rPr>
            <w:noProof/>
            <w:webHidden/>
          </w:rPr>
          <w:fldChar w:fldCharType="begin"/>
        </w:r>
        <w:r w:rsidR="007D7DB2">
          <w:rPr>
            <w:noProof/>
            <w:webHidden/>
          </w:rPr>
          <w:instrText xml:space="preserve"> PAGEREF _Toc80342680 \h </w:instrText>
        </w:r>
        <w:r w:rsidR="007D7DB2">
          <w:rPr>
            <w:noProof/>
            <w:webHidden/>
          </w:rPr>
        </w:r>
        <w:r w:rsidR="007D7DB2">
          <w:rPr>
            <w:noProof/>
            <w:webHidden/>
          </w:rPr>
          <w:fldChar w:fldCharType="separate"/>
        </w:r>
        <w:r w:rsidR="007D7DB2">
          <w:rPr>
            <w:noProof/>
            <w:webHidden/>
          </w:rPr>
          <w:t>57</w:t>
        </w:r>
        <w:r w:rsidR="007D7DB2">
          <w:rPr>
            <w:noProof/>
            <w:webHidden/>
          </w:rPr>
          <w:fldChar w:fldCharType="end"/>
        </w:r>
      </w:hyperlink>
    </w:p>
    <w:p w14:paraId="1969971E"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81" w:history="1">
        <w:r w:rsidR="007D7DB2" w:rsidRPr="00EF789B">
          <w:rPr>
            <w:rStyle w:val="Hyperlink"/>
            <w:b/>
            <w:bCs/>
            <w:noProof/>
          </w:rPr>
          <w:t>Figure 3.8</w:t>
        </w:r>
        <w:r w:rsidR="007D7DB2" w:rsidRPr="009E1EC2">
          <w:rPr>
            <w:rStyle w:val="Hyperlink"/>
            <w:noProof/>
          </w:rPr>
          <w:t>. SEM images of tire pyrolytic char</w:t>
        </w:r>
        <w:r w:rsidR="007D7DB2">
          <w:rPr>
            <w:noProof/>
            <w:webHidden/>
          </w:rPr>
          <w:tab/>
        </w:r>
        <w:r w:rsidR="007D7DB2">
          <w:rPr>
            <w:noProof/>
            <w:webHidden/>
          </w:rPr>
          <w:fldChar w:fldCharType="begin"/>
        </w:r>
        <w:r w:rsidR="007D7DB2">
          <w:rPr>
            <w:noProof/>
            <w:webHidden/>
          </w:rPr>
          <w:instrText xml:space="preserve"> PAGEREF _Toc80342681 \h </w:instrText>
        </w:r>
        <w:r w:rsidR="007D7DB2">
          <w:rPr>
            <w:noProof/>
            <w:webHidden/>
          </w:rPr>
        </w:r>
        <w:r w:rsidR="007D7DB2">
          <w:rPr>
            <w:noProof/>
            <w:webHidden/>
          </w:rPr>
          <w:fldChar w:fldCharType="separate"/>
        </w:r>
        <w:r w:rsidR="007D7DB2">
          <w:rPr>
            <w:noProof/>
            <w:webHidden/>
          </w:rPr>
          <w:t>58</w:t>
        </w:r>
        <w:r w:rsidR="007D7DB2">
          <w:rPr>
            <w:noProof/>
            <w:webHidden/>
          </w:rPr>
          <w:fldChar w:fldCharType="end"/>
        </w:r>
      </w:hyperlink>
    </w:p>
    <w:p w14:paraId="02D711CD"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82" w:history="1">
        <w:r w:rsidR="007D7DB2" w:rsidRPr="00EF789B">
          <w:rPr>
            <w:rStyle w:val="Hyperlink"/>
            <w:b/>
            <w:bCs/>
            <w:noProof/>
          </w:rPr>
          <w:t>Figure 3.9</w:t>
        </w:r>
        <w:r w:rsidR="007D7DB2" w:rsidRPr="009E1EC2">
          <w:rPr>
            <w:rStyle w:val="Hyperlink"/>
            <w:noProof/>
          </w:rPr>
          <w:t>. SEM images of demineralized tire char</w:t>
        </w:r>
        <w:r w:rsidR="007D7DB2">
          <w:rPr>
            <w:noProof/>
            <w:webHidden/>
          </w:rPr>
          <w:tab/>
        </w:r>
        <w:r w:rsidR="007D7DB2">
          <w:rPr>
            <w:noProof/>
            <w:webHidden/>
          </w:rPr>
          <w:fldChar w:fldCharType="begin"/>
        </w:r>
        <w:r w:rsidR="007D7DB2">
          <w:rPr>
            <w:noProof/>
            <w:webHidden/>
          </w:rPr>
          <w:instrText xml:space="preserve"> PAGEREF _Toc80342682 \h </w:instrText>
        </w:r>
        <w:r w:rsidR="007D7DB2">
          <w:rPr>
            <w:noProof/>
            <w:webHidden/>
          </w:rPr>
        </w:r>
        <w:r w:rsidR="007D7DB2">
          <w:rPr>
            <w:noProof/>
            <w:webHidden/>
          </w:rPr>
          <w:fldChar w:fldCharType="separate"/>
        </w:r>
        <w:r w:rsidR="007D7DB2">
          <w:rPr>
            <w:noProof/>
            <w:webHidden/>
          </w:rPr>
          <w:t>59</w:t>
        </w:r>
        <w:r w:rsidR="007D7DB2">
          <w:rPr>
            <w:noProof/>
            <w:webHidden/>
          </w:rPr>
          <w:fldChar w:fldCharType="end"/>
        </w:r>
      </w:hyperlink>
    </w:p>
    <w:p w14:paraId="0FD285EB"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83" w:history="1">
        <w:r w:rsidR="007D7DB2" w:rsidRPr="00EF789B">
          <w:rPr>
            <w:rStyle w:val="Hyperlink"/>
            <w:b/>
            <w:bCs/>
            <w:noProof/>
          </w:rPr>
          <w:t>Figure 3.10</w:t>
        </w:r>
        <w:r w:rsidR="007D7DB2" w:rsidRPr="009E1EC2">
          <w:rPr>
            <w:rStyle w:val="Hyperlink"/>
            <w:noProof/>
          </w:rPr>
          <w:t>. SEM images of activated tire char</w:t>
        </w:r>
        <w:r w:rsidR="007D7DB2">
          <w:rPr>
            <w:noProof/>
            <w:webHidden/>
          </w:rPr>
          <w:tab/>
        </w:r>
        <w:r w:rsidR="007D7DB2">
          <w:rPr>
            <w:noProof/>
            <w:webHidden/>
          </w:rPr>
          <w:fldChar w:fldCharType="begin"/>
        </w:r>
        <w:r w:rsidR="007D7DB2">
          <w:rPr>
            <w:noProof/>
            <w:webHidden/>
          </w:rPr>
          <w:instrText xml:space="preserve"> PAGEREF _Toc80342683 \h </w:instrText>
        </w:r>
        <w:r w:rsidR="007D7DB2">
          <w:rPr>
            <w:noProof/>
            <w:webHidden/>
          </w:rPr>
        </w:r>
        <w:r w:rsidR="007D7DB2">
          <w:rPr>
            <w:noProof/>
            <w:webHidden/>
          </w:rPr>
          <w:fldChar w:fldCharType="separate"/>
        </w:r>
        <w:r w:rsidR="007D7DB2">
          <w:rPr>
            <w:noProof/>
            <w:webHidden/>
          </w:rPr>
          <w:t>59</w:t>
        </w:r>
        <w:r w:rsidR="007D7DB2">
          <w:rPr>
            <w:noProof/>
            <w:webHidden/>
          </w:rPr>
          <w:fldChar w:fldCharType="end"/>
        </w:r>
      </w:hyperlink>
    </w:p>
    <w:p w14:paraId="1A6854CE"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84" w:history="1">
        <w:r w:rsidR="007D7DB2" w:rsidRPr="00EF789B">
          <w:rPr>
            <w:rStyle w:val="Hyperlink"/>
            <w:b/>
            <w:bCs/>
            <w:noProof/>
          </w:rPr>
          <w:t>Figure 3.11</w:t>
        </w:r>
        <w:r w:rsidR="007D7DB2" w:rsidRPr="009E1EC2">
          <w:rPr>
            <w:rStyle w:val="Hyperlink"/>
            <w:noProof/>
          </w:rPr>
          <w:t>. Effect of adsorbent dosage on removal of methylene blue by tire pyrolytic char (a), demineralized tire char(b), activated tire char(c) and, commercial carbon black(d) (Agitating speed: 120 rpm, Contact time: 15 min, Temperature:29</w:t>
        </w:r>
        <m:oMath>
          <m:r>
            <m:rPr>
              <m:sty m:val="p"/>
            </m:rPr>
            <w:rPr>
              <w:rStyle w:val="Hyperlink"/>
              <w:rFonts w:ascii="Cambria Math" w:hAnsi="Cambria Math" w:hint="cs"/>
              <w:noProof/>
            </w:rPr>
            <m:t>℃</m:t>
          </m:r>
        </m:oMath>
        <w:r w:rsidR="007D7DB2" w:rsidRPr="009E1EC2">
          <w:rPr>
            <w:rStyle w:val="Hyperlink"/>
            <w:noProof/>
          </w:rPr>
          <w:t>)</w:t>
        </w:r>
        <w:r w:rsidR="007D7DB2">
          <w:rPr>
            <w:noProof/>
            <w:webHidden/>
          </w:rPr>
          <w:tab/>
        </w:r>
        <w:r w:rsidR="007D7DB2">
          <w:rPr>
            <w:noProof/>
            <w:webHidden/>
          </w:rPr>
          <w:fldChar w:fldCharType="begin"/>
        </w:r>
        <w:r w:rsidR="007D7DB2">
          <w:rPr>
            <w:noProof/>
            <w:webHidden/>
          </w:rPr>
          <w:instrText xml:space="preserve"> PAGEREF _Toc80342684 \h </w:instrText>
        </w:r>
        <w:r w:rsidR="007D7DB2">
          <w:rPr>
            <w:noProof/>
            <w:webHidden/>
          </w:rPr>
        </w:r>
        <w:r w:rsidR="007D7DB2">
          <w:rPr>
            <w:noProof/>
            <w:webHidden/>
          </w:rPr>
          <w:fldChar w:fldCharType="separate"/>
        </w:r>
        <w:r w:rsidR="007D7DB2">
          <w:rPr>
            <w:noProof/>
            <w:webHidden/>
          </w:rPr>
          <w:t>66</w:t>
        </w:r>
        <w:r w:rsidR="007D7DB2">
          <w:rPr>
            <w:noProof/>
            <w:webHidden/>
          </w:rPr>
          <w:fldChar w:fldCharType="end"/>
        </w:r>
      </w:hyperlink>
    </w:p>
    <w:p w14:paraId="2F8A1171"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85" w:history="1">
        <w:r w:rsidR="007D7DB2" w:rsidRPr="00AA5090">
          <w:rPr>
            <w:rStyle w:val="Hyperlink"/>
            <w:b/>
            <w:bCs/>
            <w:noProof/>
          </w:rPr>
          <w:t>Figure 3.12</w:t>
        </w:r>
        <w:r w:rsidR="007D7DB2" w:rsidRPr="009E1EC2">
          <w:rPr>
            <w:rStyle w:val="Hyperlink"/>
            <w:noProof/>
          </w:rPr>
          <w:t>.  Effect of contact time on removal of methylene blue by tire pyrolysis char, demineralized char, activated char and commercial carbon black (Agitating speed: 120rpm, Adsorbent dosage: 0.4g ,0.2 g ,0.1 g  and 0.4 g per 50 mL of methylene blue solution for tire pyrolytic char, demineralized char, activated char and commercial carbon black respectively, Temperature: 29</w:t>
        </w:r>
        <m:oMath>
          <m:r>
            <m:rPr>
              <m:sty m:val="p"/>
            </m:rPr>
            <w:rPr>
              <w:rStyle w:val="Hyperlink"/>
              <w:rFonts w:ascii="Cambria Math" w:hAnsi="Cambria Math" w:hint="cs"/>
              <w:noProof/>
            </w:rPr>
            <m:t>℃</m:t>
          </m:r>
        </m:oMath>
        <w:r w:rsidR="007D7DB2" w:rsidRPr="009E1EC2">
          <w:rPr>
            <w:rStyle w:val="Hyperlink"/>
            <w:noProof/>
          </w:rPr>
          <w:t>)</w:t>
        </w:r>
        <w:r w:rsidR="007D7DB2">
          <w:rPr>
            <w:noProof/>
            <w:webHidden/>
          </w:rPr>
          <w:tab/>
        </w:r>
        <w:r w:rsidR="007D7DB2">
          <w:rPr>
            <w:noProof/>
            <w:webHidden/>
          </w:rPr>
          <w:fldChar w:fldCharType="begin"/>
        </w:r>
        <w:r w:rsidR="007D7DB2">
          <w:rPr>
            <w:noProof/>
            <w:webHidden/>
          </w:rPr>
          <w:instrText xml:space="preserve"> PAGEREF _Toc80342685 \h </w:instrText>
        </w:r>
        <w:r w:rsidR="007D7DB2">
          <w:rPr>
            <w:noProof/>
            <w:webHidden/>
          </w:rPr>
        </w:r>
        <w:r w:rsidR="007D7DB2">
          <w:rPr>
            <w:noProof/>
            <w:webHidden/>
          </w:rPr>
          <w:fldChar w:fldCharType="separate"/>
        </w:r>
        <w:r w:rsidR="007D7DB2">
          <w:rPr>
            <w:noProof/>
            <w:webHidden/>
          </w:rPr>
          <w:t>72</w:t>
        </w:r>
        <w:r w:rsidR="007D7DB2">
          <w:rPr>
            <w:noProof/>
            <w:webHidden/>
          </w:rPr>
          <w:fldChar w:fldCharType="end"/>
        </w:r>
      </w:hyperlink>
    </w:p>
    <w:p w14:paraId="5ECBF524"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86" w:history="1">
        <w:r w:rsidR="007D7DB2" w:rsidRPr="00AA5090">
          <w:rPr>
            <w:rStyle w:val="Hyperlink"/>
            <w:b/>
            <w:bCs/>
            <w:noProof/>
          </w:rPr>
          <w:t>Figure 3.13.</w:t>
        </w:r>
        <w:r w:rsidR="007D7DB2" w:rsidRPr="009E1EC2">
          <w:rPr>
            <w:rStyle w:val="Hyperlink"/>
            <w:noProof/>
          </w:rPr>
          <w:t xml:space="preserve"> Effect of pH on removal of methylene blue by tire pyrolytic char, demineralized tire char, activated tire char, and commercial carbon black (Agitating speed: 120rpm, Adsorbent dosage: 0.4 g, 0.2 g, 0.1 g, and 0.4 g per 50 mL of methylene blue solution of tire pyrolytic char, demineralized char, activated char and commercial carbon black respectively, Contact time: 20 min, Temperature: 29</w:t>
        </w:r>
        <m:oMath>
          <m:r>
            <m:rPr>
              <m:sty m:val="p"/>
            </m:rPr>
            <w:rPr>
              <w:rStyle w:val="Hyperlink"/>
              <w:rFonts w:ascii="Cambria Math" w:hAnsi="Cambria Math" w:hint="cs"/>
              <w:noProof/>
            </w:rPr>
            <m:t>℃</m:t>
          </m:r>
          <m:r>
            <m:rPr>
              <m:sty m:val="p"/>
            </m:rPr>
            <w:rPr>
              <w:rStyle w:val="Hyperlink"/>
              <w:rFonts w:ascii="Cambria Math" w:hAnsi="Cambria Math"/>
              <w:noProof/>
            </w:rPr>
            <m:t>)</m:t>
          </m:r>
        </m:oMath>
        <w:r w:rsidR="007D7DB2">
          <w:rPr>
            <w:noProof/>
            <w:webHidden/>
          </w:rPr>
          <w:tab/>
        </w:r>
        <w:r w:rsidR="007D7DB2">
          <w:rPr>
            <w:noProof/>
            <w:webHidden/>
          </w:rPr>
          <w:fldChar w:fldCharType="begin"/>
        </w:r>
        <w:r w:rsidR="007D7DB2">
          <w:rPr>
            <w:noProof/>
            <w:webHidden/>
          </w:rPr>
          <w:instrText xml:space="preserve"> PAGEREF _Toc80342686 \h </w:instrText>
        </w:r>
        <w:r w:rsidR="007D7DB2">
          <w:rPr>
            <w:noProof/>
            <w:webHidden/>
          </w:rPr>
        </w:r>
        <w:r w:rsidR="007D7DB2">
          <w:rPr>
            <w:noProof/>
            <w:webHidden/>
          </w:rPr>
          <w:fldChar w:fldCharType="separate"/>
        </w:r>
        <w:r w:rsidR="007D7DB2">
          <w:rPr>
            <w:noProof/>
            <w:webHidden/>
          </w:rPr>
          <w:t>76</w:t>
        </w:r>
        <w:r w:rsidR="007D7DB2">
          <w:rPr>
            <w:noProof/>
            <w:webHidden/>
          </w:rPr>
          <w:fldChar w:fldCharType="end"/>
        </w:r>
      </w:hyperlink>
    </w:p>
    <w:p w14:paraId="51883ECB"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87" w:history="1">
        <w:r w:rsidR="007D7DB2" w:rsidRPr="00AA5090">
          <w:rPr>
            <w:rStyle w:val="Hyperlink"/>
            <w:b/>
            <w:bCs/>
            <w:noProof/>
          </w:rPr>
          <w:t>Figure 3.14</w:t>
        </w:r>
        <w:r w:rsidR="007D7DB2" w:rsidRPr="009E1EC2">
          <w:rPr>
            <w:rStyle w:val="Hyperlink"/>
            <w:noProof/>
          </w:rPr>
          <w:t>. Effect of temperature on removal of methylene blue by tire pyrolysis char, demineralized char, activated tire char and  commercial carbon black (Agitating speed: 120rpm, Adsorbent dosage: 0.4 g ,0.2 g, 0.1 g , and 0.4 g  per 50 ml of methylene blue solution for tire pyrolysis char, demineralized char, activated char and commercial carbon black respectively. Contact time: 20 min)</w:t>
        </w:r>
        <w:r w:rsidR="007D7DB2">
          <w:rPr>
            <w:noProof/>
            <w:webHidden/>
          </w:rPr>
          <w:tab/>
        </w:r>
        <w:r w:rsidR="007D7DB2">
          <w:rPr>
            <w:noProof/>
            <w:webHidden/>
          </w:rPr>
          <w:fldChar w:fldCharType="begin"/>
        </w:r>
        <w:r w:rsidR="007D7DB2">
          <w:rPr>
            <w:noProof/>
            <w:webHidden/>
          </w:rPr>
          <w:instrText xml:space="preserve"> PAGEREF _Toc80342687 \h </w:instrText>
        </w:r>
        <w:r w:rsidR="007D7DB2">
          <w:rPr>
            <w:noProof/>
            <w:webHidden/>
          </w:rPr>
        </w:r>
        <w:r w:rsidR="007D7DB2">
          <w:rPr>
            <w:noProof/>
            <w:webHidden/>
          </w:rPr>
          <w:fldChar w:fldCharType="separate"/>
        </w:r>
        <w:r w:rsidR="007D7DB2">
          <w:rPr>
            <w:noProof/>
            <w:webHidden/>
          </w:rPr>
          <w:t>81</w:t>
        </w:r>
        <w:r w:rsidR="007D7DB2">
          <w:rPr>
            <w:noProof/>
            <w:webHidden/>
          </w:rPr>
          <w:fldChar w:fldCharType="end"/>
        </w:r>
      </w:hyperlink>
    </w:p>
    <w:p w14:paraId="72DDCDFB"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88" w:history="1">
        <w:r w:rsidR="007D7DB2" w:rsidRPr="00AA5090">
          <w:rPr>
            <w:rStyle w:val="Hyperlink"/>
            <w:b/>
            <w:bCs/>
            <w:noProof/>
          </w:rPr>
          <w:t>Figure 3.15</w:t>
        </w:r>
        <w:r w:rsidR="007D7DB2" w:rsidRPr="009E1EC2">
          <w:rPr>
            <w:rStyle w:val="Hyperlink"/>
            <w:noProof/>
          </w:rPr>
          <w:t>. Reusability of demineralized char on dye removal (Agitating speed: 120rpm, Adsorbent dosage (Demineralized tire char):0.2 g per 50 mL of methylene blue solution, Contact time: 20 min, Initial methylene blue concentration: 50 ppm</w:t>
        </w:r>
        <m:oMath>
          <m:r>
            <m:rPr>
              <m:sty m:val="p"/>
            </m:rPr>
            <w:rPr>
              <w:rStyle w:val="Hyperlink"/>
              <w:rFonts w:ascii="Cambria Math" w:hAnsi="Cambria Math"/>
              <w:noProof/>
            </w:rPr>
            <m:t>,</m:t>
          </m:r>
        </m:oMath>
        <w:r w:rsidR="007D7DB2" w:rsidRPr="009E1EC2">
          <w:rPr>
            <w:rStyle w:val="Hyperlink"/>
            <w:noProof/>
          </w:rPr>
          <w:t xml:space="preserve"> Temperature: 40</w:t>
        </w:r>
        <m:oMath>
          <m:r>
            <m:rPr>
              <m:sty m:val="p"/>
            </m:rPr>
            <w:rPr>
              <w:rStyle w:val="Hyperlink"/>
              <w:rFonts w:ascii="Cambria Math" w:hAnsi="Cambria Math"/>
              <w:noProof/>
            </w:rPr>
            <m:t xml:space="preserve"> </m:t>
          </m:r>
          <m:r>
            <m:rPr>
              <m:sty m:val="p"/>
            </m:rPr>
            <w:rPr>
              <w:rStyle w:val="Hyperlink"/>
              <w:rFonts w:ascii="Cambria Math" w:hAnsi="Cambria Math" w:hint="cs"/>
              <w:noProof/>
            </w:rPr>
            <m:t>℃</m:t>
          </m:r>
        </m:oMath>
        <w:r w:rsidR="007D7DB2" w:rsidRPr="009E1EC2">
          <w:rPr>
            <w:rStyle w:val="Hyperlink"/>
            <w:noProof/>
          </w:rPr>
          <w:t>, pH -6)</w:t>
        </w:r>
        <w:r w:rsidR="007D7DB2">
          <w:rPr>
            <w:noProof/>
            <w:webHidden/>
          </w:rPr>
          <w:tab/>
        </w:r>
        <w:r w:rsidR="007D7DB2">
          <w:rPr>
            <w:noProof/>
            <w:webHidden/>
          </w:rPr>
          <w:fldChar w:fldCharType="begin"/>
        </w:r>
        <w:r w:rsidR="007D7DB2">
          <w:rPr>
            <w:noProof/>
            <w:webHidden/>
          </w:rPr>
          <w:instrText xml:space="preserve"> PAGEREF _Toc80342688 \h </w:instrText>
        </w:r>
        <w:r w:rsidR="007D7DB2">
          <w:rPr>
            <w:noProof/>
            <w:webHidden/>
          </w:rPr>
        </w:r>
        <w:r w:rsidR="007D7DB2">
          <w:rPr>
            <w:noProof/>
            <w:webHidden/>
          </w:rPr>
          <w:fldChar w:fldCharType="separate"/>
        </w:r>
        <w:r w:rsidR="007D7DB2">
          <w:rPr>
            <w:noProof/>
            <w:webHidden/>
          </w:rPr>
          <w:t>85</w:t>
        </w:r>
        <w:r w:rsidR="007D7DB2">
          <w:rPr>
            <w:noProof/>
            <w:webHidden/>
          </w:rPr>
          <w:fldChar w:fldCharType="end"/>
        </w:r>
      </w:hyperlink>
    </w:p>
    <w:p w14:paraId="42340707"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89" w:history="1">
        <w:r w:rsidR="007D7DB2" w:rsidRPr="00AA5090">
          <w:rPr>
            <w:rStyle w:val="Hyperlink"/>
            <w:b/>
            <w:bCs/>
            <w:noProof/>
          </w:rPr>
          <w:t>Figure 3.16</w:t>
        </w:r>
        <w:r w:rsidR="007D7DB2" w:rsidRPr="009E1EC2">
          <w:rPr>
            <w:rStyle w:val="Hyperlink"/>
            <w:noProof/>
          </w:rPr>
          <w:t>. Equilibrium methylene blue solutions at each cycle (from left to right; cycle 01 to cycle 06)</w:t>
        </w:r>
        <w:r w:rsidR="007D7DB2">
          <w:rPr>
            <w:noProof/>
            <w:webHidden/>
          </w:rPr>
          <w:tab/>
        </w:r>
        <w:r w:rsidR="007D7DB2">
          <w:rPr>
            <w:noProof/>
            <w:webHidden/>
          </w:rPr>
          <w:fldChar w:fldCharType="begin"/>
        </w:r>
        <w:r w:rsidR="007D7DB2">
          <w:rPr>
            <w:noProof/>
            <w:webHidden/>
          </w:rPr>
          <w:instrText xml:space="preserve"> PAGEREF _Toc80342689 \h </w:instrText>
        </w:r>
        <w:r w:rsidR="007D7DB2">
          <w:rPr>
            <w:noProof/>
            <w:webHidden/>
          </w:rPr>
        </w:r>
        <w:r w:rsidR="007D7DB2">
          <w:rPr>
            <w:noProof/>
            <w:webHidden/>
          </w:rPr>
          <w:fldChar w:fldCharType="separate"/>
        </w:r>
        <w:r w:rsidR="007D7DB2">
          <w:rPr>
            <w:noProof/>
            <w:webHidden/>
          </w:rPr>
          <w:t>85</w:t>
        </w:r>
        <w:r w:rsidR="007D7DB2">
          <w:rPr>
            <w:noProof/>
            <w:webHidden/>
          </w:rPr>
          <w:fldChar w:fldCharType="end"/>
        </w:r>
      </w:hyperlink>
    </w:p>
    <w:p w14:paraId="60FE604C"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90" w:history="1">
        <w:r w:rsidR="007D7DB2" w:rsidRPr="00AA5090">
          <w:rPr>
            <w:rStyle w:val="Hyperlink"/>
            <w:b/>
            <w:bCs/>
            <w:noProof/>
          </w:rPr>
          <w:t>Figure 3.17.</w:t>
        </w:r>
        <w:r w:rsidR="007D7DB2" w:rsidRPr="009E1EC2">
          <w:rPr>
            <w:rStyle w:val="Hyperlink"/>
            <w:noProof/>
          </w:rPr>
          <w:t xml:space="preserve"> The Langmuir isotherm model for the adsorption of methylene blue on tire pyrolytic char</w:t>
        </w:r>
        <w:r w:rsidR="007D7DB2">
          <w:rPr>
            <w:noProof/>
            <w:webHidden/>
          </w:rPr>
          <w:tab/>
        </w:r>
        <w:r w:rsidR="007D7DB2">
          <w:rPr>
            <w:noProof/>
            <w:webHidden/>
          </w:rPr>
          <w:fldChar w:fldCharType="begin"/>
        </w:r>
        <w:r w:rsidR="007D7DB2">
          <w:rPr>
            <w:noProof/>
            <w:webHidden/>
          </w:rPr>
          <w:instrText xml:space="preserve"> PAGEREF _Toc80342690 \h </w:instrText>
        </w:r>
        <w:r w:rsidR="007D7DB2">
          <w:rPr>
            <w:noProof/>
            <w:webHidden/>
          </w:rPr>
        </w:r>
        <w:r w:rsidR="007D7DB2">
          <w:rPr>
            <w:noProof/>
            <w:webHidden/>
          </w:rPr>
          <w:fldChar w:fldCharType="separate"/>
        </w:r>
        <w:r w:rsidR="007D7DB2">
          <w:rPr>
            <w:noProof/>
            <w:webHidden/>
          </w:rPr>
          <w:t>90</w:t>
        </w:r>
        <w:r w:rsidR="007D7DB2">
          <w:rPr>
            <w:noProof/>
            <w:webHidden/>
          </w:rPr>
          <w:fldChar w:fldCharType="end"/>
        </w:r>
      </w:hyperlink>
    </w:p>
    <w:p w14:paraId="19C12BC3"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91" w:history="1">
        <w:r w:rsidR="007D7DB2" w:rsidRPr="00AA5090">
          <w:rPr>
            <w:rStyle w:val="Hyperlink"/>
            <w:b/>
            <w:bCs/>
            <w:noProof/>
          </w:rPr>
          <w:t>Figure 3.18</w:t>
        </w:r>
        <w:r w:rsidR="007D7DB2" w:rsidRPr="009E1EC2">
          <w:rPr>
            <w:rStyle w:val="Hyperlink"/>
            <w:noProof/>
          </w:rPr>
          <w:t>. Freundlich isotherm model for the adsorption of methylene blue on tire pyrolysis char</w:t>
        </w:r>
        <w:r w:rsidR="007D7DB2">
          <w:rPr>
            <w:noProof/>
            <w:webHidden/>
          </w:rPr>
          <w:tab/>
        </w:r>
        <w:r w:rsidR="007D7DB2">
          <w:rPr>
            <w:noProof/>
            <w:webHidden/>
          </w:rPr>
          <w:fldChar w:fldCharType="begin"/>
        </w:r>
        <w:r w:rsidR="007D7DB2">
          <w:rPr>
            <w:noProof/>
            <w:webHidden/>
          </w:rPr>
          <w:instrText xml:space="preserve"> PAGEREF _Toc80342691 \h </w:instrText>
        </w:r>
        <w:r w:rsidR="007D7DB2">
          <w:rPr>
            <w:noProof/>
            <w:webHidden/>
          </w:rPr>
        </w:r>
        <w:r w:rsidR="007D7DB2">
          <w:rPr>
            <w:noProof/>
            <w:webHidden/>
          </w:rPr>
          <w:fldChar w:fldCharType="separate"/>
        </w:r>
        <w:r w:rsidR="007D7DB2">
          <w:rPr>
            <w:noProof/>
            <w:webHidden/>
          </w:rPr>
          <w:t>90</w:t>
        </w:r>
        <w:r w:rsidR="007D7DB2">
          <w:rPr>
            <w:noProof/>
            <w:webHidden/>
          </w:rPr>
          <w:fldChar w:fldCharType="end"/>
        </w:r>
      </w:hyperlink>
    </w:p>
    <w:p w14:paraId="22B89DC0"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92" w:history="1">
        <w:r w:rsidR="007D7DB2" w:rsidRPr="00AA5090">
          <w:rPr>
            <w:rStyle w:val="Hyperlink"/>
            <w:b/>
            <w:bCs/>
            <w:noProof/>
          </w:rPr>
          <w:t>Figure 3.19</w:t>
        </w:r>
        <w:r w:rsidR="007D7DB2" w:rsidRPr="009E1EC2">
          <w:rPr>
            <w:rStyle w:val="Hyperlink"/>
            <w:noProof/>
          </w:rPr>
          <w:t>. Langmuir adsorption model for the removal of methylene blue dye on demineralized tire char</w:t>
        </w:r>
        <w:r w:rsidR="007D7DB2">
          <w:rPr>
            <w:noProof/>
            <w:webHidden/>
          </w:rPr>
          <w:tab/>
        </w:r>
        <w:r w:rsidR="007D7DB2">
          <w:rPr>
            <w:noProof/>
            <w:webHidden/>
          </w:rPr>
          <w:fldChar w:fldCharType="begin"/>
        </w:r>
        <w:r w:rsidR="007D7DB2">
          <w:rPr>
            <w:noProof/>
            <w:webHidden/>
          </w:rPr>
          <w:instrText xml:space="preserve"> PAGEREF _Toc80342692 \h </w:instrText>
        </w:r>
        <w:r w:rsidR="007D7DB2">
          <w:rPr>
            <w:noProof/>
            <w:webHidden/>
          </w:rPr>
        </w:r>
        <w:r w:rsidR="007D7DB2">
          <w:rPr>
            <w:noProof/>
            <w:webHidden/>
          </w:rPr>
          <w:fldChar w:fldCharType="separate"/>
        </w:r>
        <w:r w:rsidR="007D7DB2">
          <w:rPr>
            <w:noProof/>
            <w:webHidden/>
          </w:rPr>
          <w:t>92</w:t>
        </w:r>
        <w:r w:rsidR="007D7DB2">
          <w:rPr>
            <w:noProof/>
            <w:webHidden/>
          </w:rPr>
          <w:fldChar w:fldCharType="end"/>
        </w:r>
      </w:hyperlink>
    </w:p>
    <w:p w14:paraId="1F889449"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93" w:history="1">
        <w:r w:rsidR="007D7DB2" w:rsidRPr="00AA5090">
          <w:rPr>
            <w:rStyle w:val="Hyperlink"/>
            <w:b/>
            <w:bCs/>
            <w:noProof/>
          </w:rPr>
          <w:t>Figure 3.20</w:t>
        </w:r>
        <w:r w:rsidR="007D7DB2" w:rsidRPr="009E1EC2">
          <w:rPr>
            <w:rStyle w:val="Hyperlink"/>
            <w:noProof/>
          </w:rPr>
          <w:t>. Freundlich isotherm model for the removal of methylene blue dye on demineralized tire char</w:t>
        </w:r>
        <w:r w:rsidR="007D7DB2">
          <w:rPr>
            <w:noProof/>
            <w:webHidden/>
          </w:rPr>
          <w:tab/>
        </w:r>
        <w:r w:rsidR="007D7DB2">
          <w:rPr>
            <w:noProof/>
            <w:webHidden/>
          </w:rPr>
          <w:fldChar w:fldCharType="begin"/>
        </w:r>
        <w:r w:rsidR="007D7DB2">
          <w:rPr>
            <w:noProof/>
            <w:webHidden/>
          </w:rPr>
          <w:instrText xml:space="preserve"> PAGEREF _Toc80342693 \h </w:instrText>
        </w:r>
        <w:r w:rsidR="007D7DB2">
          <w:rPr>
            <w:noProof/>
            <w:webHidden/>
          </w:rPr>
        </w:r>
        <w:r w:rsidR="007D7DB2">
          <w:rPr>
            <w:noProof/>
            <w:webHidden/>
          </w:rPr>
          <w:fldChar w:fldCharType="separate"/>
        </w:r>
        <w:r w:rsidR="007D7DB2">
          <w:rPr>
            <w:noProof/>
            <w:webHidden/>
          </w:rPr>
          <w:t>92</w:t>
        </w:r>
        <w:r w:rsidR="007D7DB2">
          <w:rPr>
            <w:noProof/>
            <w:webHidden/>
          </w:rPr>
          <w:fldChar w:fldCharType="end"/>
        </w:r>
      </w:hyperlink>
    </w:p>
    <w:p w14:paraId="55AD7D93"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94" w:history="1">
        <w:r w:rsidR="007D7DB2" w:rsidRPr="00AA5090">
          <w:rPr>
            <w:rStyle w:val="Hyperlink"/>
            <w:b/>
            <w:bCs/>
            <w:noProof/>
          </w:rPr>
          <w:t>Figure 3.21</w:t>
        </w:r>
        <w:r w:rsidR="007D7DB2" w:rsidRPr="009E1EC2">
          <w:rPr>
            <w:rStyle w:val="Hyperlink"/>
            <w:noProof/>
          </w:rPr>
          <w:t>. Langmuir adsorption model for the removal of methylene blue on activated tire char.</w:t>
        </w:r>
        <w:r w:rsidR="007D7DB2">
          <w:rPr>
            <w:noProof/>
            <w:webHidden/>
          </w:rPr>
          <w:tab/>
        </w:r>
        <w:r w:rsidR="007D7DB2">
          <w:rPr>
            <w:noProof/>
            <w:webHidden/>
          </w:rPr>
          <w:fldChar w:fldCharType="begin"/>
        </w:r>
        <w:r w:rsidR="007D7DB2">
          <w:rPr>
            <w:noProof/>
            <w:webHidden/>
          </w:rPr>
          <w:instrText xml:space="preserve"> PAGEREF _Toc80342694 \h </w:instrText>
        </w:r>
        <w:r w:rsidR="007D7DB2">
          <w:rPr>
            <w:noProof/>
            <w:webHidden/>
          </w:rPr>
        </w:r>
        <w:r w:rsidR="007D7DB2">
          <w:rPr>
            <w:noProof/>
            <w:webHidden/>
          </w:rPr>
          <w:fldChar w:fldCharType="separate"/>
        </w:r>
        <w:r w:rsidR="007D7DB2">
          <w:rPr>
            <w:noProof/>
            <w:webHidden/>
          </w:rPr>
          <w:t>94</w:t>
        </w:r>
        <w:r w:rsidR="007D7DB2">
          <w:rPr>
            <w:noProof/>
            <w:webHidden/>
          </w:rPr>
          <w:fldChar w:fldCharType="end"/>
        </w:r>
      </w:hyperlink>
    </w:p>
    <w:p w14:paraId="7BB74E0F"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95" w:history="1">
        <w:r w:rsidR="007D7DB2" w:rsidRPr="00AA5090">
          <w:rPr>
            <w:rStyle w:val="Hyperlink"/>
            <w:b/>
            <w:bCs/>
            <w:noProof/>
          </w:rPr>
          <w:t>Figure 3.22</w:t>
        </w:r>
        <w:r w:rsidR="007D7DB2" w:rsidRPr="009E1EC2">
          <w:rPr>
            <w:rStyle w:val="Hyperlink"/>
            <w:noProof/>
          </w:rPr>
          <w:t>. Freundlich adsorption model for the removal of methylene blue on activated tire char</w:t>
        </w:r>
        <w:r w:rsidR="007D7DB2">
          <w:rPr>
            <w:noProof/>
            <w:webHidden/>
          </w:rPr>
          <w:tab/>
        </w:r>
        <w:r w:rsidR="007D7DB2">
          <w:rPr>
            <w:noProof/>
            <w:webHidden/>
          </w:rPr>
          <w:fldChar w:fldCharType="begin"/>
        </w:r>
        <w:r w:rsidR="007D7DB2">
          <w:rPr>
            <w:noProof/>
            <w:webHidden/>
          </w:rPr>
          <w:instrText xml:space="preserve"> PAGEREF _Toc80342695 \h </w:instrText>
        </w:r>
        <w:r w:rsidR="007D7DB2">
          <w:rPr>
            <w:noProof/>
            <w:webHidden/>
          </w:rPr>
        </w:r>
        <w:r w:rsidR="007D7DB2">
          <w:rPr>
            <w:noProof/>
            <w:webHidden/>
          </w:rPr>
          <w:fldChar w:fldCharType="separate"/>
        </w:r>
        <w:r w:rsidR="007D7DB2">
          <w:rPr>
            <w:noProof/>
            <w:webHidden/>
          </w:rPr>
          <w:t>94</w:t>
        </w:r>
        <w:r w:rsidR="007D7DB2">
          <w:rPr>
            <w:noProof/>
            <w:webHidden/>
          </w:rPr>
          <w:fldChar w:fldCharType="end"/>
        </w:r>
      </w:hyperlink>
    </w:p>
    <w:p w14:paraId="423A979A"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96" w:history="1">
        <w:r w:rsidR="007D7DB2" w:rsidRPr="00AA5090">
          <w:rPr>
            <w:rStyle w:val="Hyperlink"/>
            <w:b/>
            <w:bCs/>
            <w:noProof/>
          </w:rPr>
          <w:t>Figure 3.23</w:t>
        </w:r>
        <w:r w:rsidR="007D7DB2" w:rsidRPr="009E1EC2">
          <w:rPr>
            <w:rStyle w:val="Hyperlink"/>
            <w:noProof/>
          </w:rPr>
          <w:t>. Langmuir adsorption model for the removal of methylene blue on commercial carbon black.</w:t>
        </w:r>
        <w:r w:rsidR="007D7DB2">
          <w:rPr>
            <w:noProof/>
            <w:webHidden/>
          </w:rPr>
          <w:tab/>
        </w:r>
        <w:r w:rsidR="007D7DB2">
          <w:rPr>
            <w:noProof/>
            <w:webHidden/>
          </w:rPr>
          <w:fldChar w:fldCharType="begin"/>
        </w:r>
        <w:r w:rsidR="007D7DB2">
          <w:rPr>
            <w:noProof/>
            <w:webHidden/>
          </w:rPr>
          <w:instrText xml:space="preserve"> PAGEREF _Toc80342696 \h </w:instrText>
        </w:r>
        <w:r w:rsidR="007D7DB2">
          <w:rPr>
            <w:noProof/>
            <w:webHidden/>
          </w:rPr>
        </w:r>
        <w:r w:rsidR="007D7DB2">
          <w:rPr>
            <w:noProof/>
            <w:webHidden/>
          </w:rPr>
          <w:fldChar w:fldCharType="separate"/>
        </w:r>
        <w:r w:rsidR="007D7DB2">
          <w:rPr>
            <w:noProof/>
            <w:webHidden/>
          </w:rPr>
          <w:t>96</w:t>
        </w:r>
        <w:r w:rsidR="007D7DB2">
          <w:rPr>
            <w:noProof/>
            <w:webHidden/>
          </w:rPr>
          <w:fldChar w:fldCharType="end"/>
        </w:r>
      </w:hyperlink>
    </w:p>
    <w:p w14:paraId="5CD6B60D" w14:textId="77777777" w:rsidR="007D7DB2" w:rsidRDefault="00DF6C48" w:rsidP="007D7DB2">
      <w:pPr>
        <w:pStyle w:val="TableofFigures"/>
        <w:tabs>
          <w:tab w:val="right" w:leader="dot" w:pos="8630"/>
        </w:tabs>
        <w:spacing w:line="360" w:lineRule="auto"/>
        <w:jc w:val="both"/>
        <w:rPr>
          <w:rFonts w:asciiTheme="minorHAnsi" w:eastAsiaTheme="minorEastAsia" w:hAnsiTheme="minorHAnsi" w:cs="Arial Unicode MS"/>
          <w:noProof/>
          <w:sz w:val="22"/>
          <w:lang w:bidi="si-LK"/>
        </w:rPr>
      </w:pPr>
      <w:hyperlink w:anchor="_Toc80342697" w:history="1">
        <w:r w:rsidR="007D7DB2" w:rsidRPr="00AA5090">
          <w:rPr>
            <w:rStyle w:val="Hyperlink"/>
            <w:b/>
            <w:bCs/>
            <w:noProof/>
          </w:rPr>
          <w:t>Figure 3.24</w:t>
        </w:r>
        <w:r w:rsidR="007D7DB2" w:rsidRPr="009E1EC2">
          <w:rPr>
            <w:rStyle w:val="Hyperlink"/>
            <w:noProof/>
          </w:rPr>
          <w:t>. Freundlich adsorption model for the removal of methylene blue on commercial carbon black</w:t>
        </w:r>
        <w:r w:rsidR="007D7DB2">
          <w:rPr>
            <w:noProof/>
            <w:webHidden/>
          </w:rPr>
          <w:tab/>
        </w:r>
        <w:r w:rsidR="007D7DB2">
          <w:rPr>
            <w:noProof/>
            <w:webHidden/>
          </w:rPr>
          <w:fldChar w:fldCharType="begin"/>
        </w:r>
        <w:r w:rsidR="007D7DB2">
          <w:rPr>
            <w:noProof/>
            <w:webHidden/>
          </w:rPr>
          <w:instrText xml:space="preserve"> PAGEREF _Toc80342697 \h </w:instrText>
        </w:r>
        <w:r w:rsidR="007D7DB2">
          <w:rPr>
            <w:noProof/>
            <w:webHidden/>
          </w:rPr>
        </w:r>
        <w:r w:rsidR="007D7DB2">
          <w:rPr>
            <w:noProof/>
            <w:webHidden/>
          </w:rPr>
          <w:fldChar w:fldCharType="separate"/>
        </w:r>
        <w:r w:rsidR="007D7DB2">
          <w:rPr>
            <w:noProof/>
            <w:webHidden/>
          </w:rPr>
          <w:t>97</w:t>
        </w:r>
        <w:r w:rsidR="007D7DB2">
          <w:rPr>
            <w:noProof/>
            <w:webHidden/>
          </w:rPr>
          <w:fldChar w:fldCharType="end"/>
        </w:r>
      </w:hyperlink>
    </w:p>
    <w:p w14:paraId="3412F906" w14:textId="77777777" w:rsidR="0071710F" w:rsidRPr="0071710F" w:rsidRDefault="007D7DB2" w:rsidP="007D7DB2">
      <w:pPr>
        <w:spacing w:line="360" w:lineRule="auto"/>
        <w:jc w:val="both"/>
        <w:rPr>
          <w:b/>
          <w:bCs/>
          <w:szCs w:val="24"/>
        </w:rPr>
      </w:pPr>
      <w:r>
        <w:rPr>
          <w:b/>
          <w:bCs/>
          <w:szCs w:val="24"/>
        </w:rPr>
        <w:fldChar w:fldCharType="end"/>
      </w:r>
    </w:p>
    <w:p w14:paraId="56E82F06" w14:textId="77777777" w:rsidR="0071710F" w:rsidRPr="0071710F" w:rsidRDefault="0071710F" w:rsidP="0071710F">
      <w:pPr>
        <w:jc w:val="center"/>
        <w:rPr>
          <w:b/>
          <w:bCs/>
          <w:sz w:val="44"/>
          <w:szCs w:val="44"/>
        </w:rPr>
      </w:pPr>
    </w:p>
    <w:p w14:paraId="2460DCD6" w14:textId="77777777" w:rsidR="0071710F" w:rsidRPr="0071710F" w:rsidRDefault="0071710F" w:rsidP="0071710F">
      <w:pPr>
        <w:jc w:val="center"/>
        <w:rPr>
          <w:b/>
          <w:bCs/>
          <w:sz w:val="44"/>
          <w:szCs w:val="44"/>
        </w:rPr>
      </w:pPr>
    </w:p>
    <w:p w14:paraId="3304C78C" w14:textId="77777777" w:rsidR="0071710F" w:rsidRPr="0071710F" w:rsidRDefault="0071710F" w:rsidP="0071710F">
      <w:pPr>
        <w:jc w:val="center"/>
        <w:rPr>
          <w:b/>
          <w:bCs/>
          <w:sz w:val="44"/>
          <w:szCs w:val="44"/>
        </w:rPr>
      </w:pPr>
    </w:p>
    <w:p w14:paraId="59681C7A" w14:textId="77777777" w:rsidR="0071710F" w:rsidRPr="0071710F" w:rsidRDefault="0071710F" w:rsidP="0071710F">
      <w:pPr>
        <w:jc w:val="center"/>
        <w:rPr>
          <w:b/>
          <w:bCs/>
          <w:sz w:val="44"/>
          <w:szCs w:val="44"/>
        </w:rPr>
      </w:pPr>
    </w:p>
    <w:p w14:paraId="0A194D44" w14:textId="77777777" w:rsidR="0071710F" w:rsidRPr="0071710F" w:rsidRDefault="0071710F" w:rsidP="0071710F">
      <w:pPr>
        <w:jc w:val="center"/>
        <w:rPr>
          <w:b/>
          <w:bCs/>
          <w:sz w:val="44"/>
          <w:szCs w:val="44"/>
        </w:rPr>
      </w:pPr>
    </w:p>
    <w:p w14:paraId="07B5CE1F" w14:textId="77777777" w:rsidR="0071710F" w:rsidRPr="0071710F" w:rsidRDefault="0071710F" w:rsidP="0071710F">
      <w:pPr>
        <w:jc w:val="center"/>
        <w:rPr>
          <w:b/>
          <w:bCs/>
          <w:sz w:val="44"/>
          <w:szCs w:val="44"/>
        </w:rPr>
      </w:pPr>
    </w:p>
    <w:p w14:paraId="64B13960" w14:textId="77777777" w:rsidR="0071710F" w:rsidRPr="0071710F" w:rsidRDefault="0071710F" w:rsidP="0071710F">
      <w:pPr>
        <w:jc w:val="center"/>
        <w:rPr>
          <w:b/>
          <w:bCs/>
          <w:sz w:val="44"/>
          <w:szCs w:val="44"/>
        </w:rPr>
      </w:pPr>
    </w:p>
    <w:p w14:paraId="7DF307F7" w14:textId="77777777" w:rsidR="0071710F" w:rsidRPr="0071710F" w:rsidRDefault="0071710F" w:rsidP="0071710F">
      <w:pPr>
        <w:jc w:val="center"/>
        <w:rPr>
          <w:b/>
          <w:bCs/>
          <w:sz w:val="44"/>
          <w:szCs w:val="44"/>
        </w:rPr>
      </w:pPr>
    </w:p>
    <w:p w14:paraId="6F8584BD" w14:textId="77777777" w:rsidR="0071710F" w:rsidRPr="0071710F" w:rsidRDefault="0071710F" w:rsidP="0071710F">
      <w:pPr>
        <w:jc w:val="center"/>
        <w:rPr>
          <w:b/>
          <w:bCs/>
          <w:sz w:val="44"/>
          <w:szCs w:val="44"/>
        </w:rPr>
      </w:pPr>
    </w:p>
    <w:p w14:paraId="70424A28" w14:textId="77777777" w:rsidR="0071710F" w:rsidRPr="0071710F" w:rsidRDefault="0071710F" w:rsidP="0071710F">
      <w:pPr>
        <w:jc w:val="center"/>
        <w:rPr>
          <w:b/>
          <w:bCs/>
          <w:sz w:val="44"/>
          <w:szCs w:val="44"/>
        </w:rPr>
      </w:pPr>
    </w:p>
    <w:p w14:paraId="3A23D858" w14:textId="77777777" w:rsidR="0071710F" w:rsidRPr="0071710F" w:rsidRDefault="0071710F" w:rsidP="0071710F">
      <w:pPr>
        <w:jc w:val="center"/>
        <w:rPr>
          <w:b/>
          <w:bCs/>
          <w:sz w:val="44"/>
          <w:szCs w:val="44"/>
        </w:rPr>
      </w:pPr>
    </w:p>
    <w:p w14:paraId="0C2F6C88" w14:textId="77777777" w:rsidR="0071710F" w:rsidRPr="0071710F" w:rsidRDefault="0071710F" w:rsidP="0071710F">
      <w:pPr>
        <w:jc w:val="center"/>
        <w:rPr>
          <w:b/>
          <w:bCs/>
          <w:sz w:val="44"/>
          <w:szCs w:val="44"/>
        </w:rPr>
      </w:pPr>
    </w:p>
    <w:p w14:paraId="1263589A" w14:textId="77777777" w:rsidR="0071710F" w:rsidRPr="0071710F" w:rsidRDefault="0071710F" w:rsidP="0071710F">
      <w:pPr>
        <w:jc w:val="center"/>
        <w:rPr>
          <w:b/>
          <w:bCs/>
          <w:sz w:val="44"/>
          <w:szCs w:val="44"/>
        </w:rPr>
      </w:pPr>
    </w:p>
    <w:p w14:paraId="084AD275" w14:textId="77777777" w:rsidR="0071710F" w:rsidRPr="0071710F" w:rsidRDefault="0071710F" w:rsidP="0071710F">
      <w:pPr>
        <w:jc w:val="center"/>
        <w:rPr>
          <w:b/>
          <w:bCs/>
          <w:sz w:val="44"/>
          <w:szCs w:val="44"/>
        </w:rPr>
      </w:pPr>
    </w:p>
    <w:p w14:paraId="3978830F" w14:textId="77777777" w:rsidR="0071710F" w:rsidRPr="0071710F" w:rsidRDefault="0071710F" w:rsidP="0071710F">
      <w:pPr>
        <w:jc w:val="center"/>
        <w:rPr>
          <w:b/>
          <w:bCs/>
          <w:sz w:val="44"/>
          <w:szCs w:val="44"/>
        </w:rPr>
      </w:pPr>
    </w:p>
    <w:p w14:paraId="5F48A4E6" w14:textId="77777777" w:rsidR="00512C73" w:rsidRDefault="00512C73" w:rsidP="001D16D7">
      <w:pPr>
        <w:spacing w:after="10" w:line="360" w:lineRule="auto"/>
        <w:contextualSpacing/>
        <w:jc w:val="center"/>
        <w:rPr>
          <w:rFonts w:eastAsiaTheme="majorEastAsia" w:cstheme="majorBidi"/>
          <w:b/>
          <w:bCs/>
          <w:spacing w:val="-10"/>
          <w:kern w:val="28"/>
          <w:sz w:val="32"/>
          <w:szCs w:val="32"/>
        </w:rPr>
      </w:pPr>
    </w:p>
    <w:p w14:paraId="00EAEC37" w14:textId="77777777" w:rsidR="00514EBD" w:rsidRDefault="00514EBD" w:rsidP="001D16D7">
      <w:pPr>
        <w:spacing w:after="10" w:line="360" w:lineRule="auto"/>
        <w:contextualSpacing/>
        <w:jc w:val="center"/>
        <w:rPr>
          <w:rFonts w:eastAsiaTheme="majorEastAsia" w:cstheme="majorBidi"/>
          <w:b/>
          <w:bCs/>
          <w:spacing w:val="-10"/>
          <w:kern w:val="28"/>
          <w:sz w:val="32"/>
          <w:szCs w:val="32"/>
        </w:rPr>
      </w:pPr>
    </w:p>
    <w:p w14:paraId="4F74B998" w14:textId="77777777" w:rsidR="00910B96" w:rsidRDefault="00910B96" w:rsidP="001D16D7">
      <w:pPr>
        <w:spacing w:after="10" w:line="360" w:lineRule="auto"/>
        <w:contextualSpacing/>
        <w:jc w:val="center"/>
        <w:rPr>
          <w:rFonts w:eastAsiaTheme="majorEastAsia" w:cstheme="majorBidi"/>
          <w:b/>
          <w:bCs/>
          <w:spacing w:val="-10"/>
          <w:kern w:val="28"/>
          <w:sz w:val="32"/>
          <w:szCs w:val="32"/>
        </w:rPr>
        <w:sectPr w:rsidR="00910B96" w:rsidSect="00F805B0">
          <w:type w:val="continuous"/>
          <w:pgSz w:w="12240" w:h="15840"/>
          <w:pgMar w:top="1440" w:right="1440" w:bottom="1440" w:left="2160" w:header="720" w:footer="720" w:gutter="0"/>
          <w:pgNumType w:fmt="lowerRoman" w:start="1"/>
          <w:cols w:space="720"/>
          <w:docGrid w:linePitch="360"/>
        </w:sectPr>
      </w:pPr>
    </w:p>
    <w:p w14:paraId="4C00DE3A" w14:textId="77777777" w:rsidR="003A1FE8" w:rsidRPr="00106131" w:rsidRDefault="003A1FE8" w:rsidP="001D16D7">
      <w:pPr>
        <w:spacing w:after="10" w:line="360" w:lineRule="auto"/>
        <w:contextualSpacing/>
        <w:jc w:val="center"/>
        <w:rPr>
          <w:rFonts w:eastAsiaTheme="majorEastAsia" w:cstheme="majorBidi"/>
          <w:b/>
          <w:bCs/>
          <w:spacing w:val="-10"/>
          <w:kern w:val="28"/>
          <w:sz w:val="32"/>
          <w:szCs w:val="32"/>
        </w:rPr>
      </w:pPr>
      <w:r w:rsidRPr="00106131">
        <w:rPr>
          <w:rFonts w:eastAsiaTheme="majorEastAsia" w:cstheme="majorBidi"/>
          <w:b/>
          <w:bCs/>
          <w:spacing w:val="-10"/>
          <w:kern w:val="28"/>
          <w:sz w:val="32"/>
          <w:szCs w:val="32"/>
        </w:rPr>
        <w:lastRenderedPageBreak/>
        <w:t>CHAPTER 01</w:t>
      </w:r>
    </w:p>
    <w:p w14:paraId="585A2C7D" w14:textId="77777777" w:rsidR="003A1FE8" w:rsidRPr="003A1FE8" w:rsidRDefault="003A1FE8" w:rsidP="001D16D7">
      <w:pPr>
        <w:pStyle w:val="Heading1"/>
        <w:spacing w:before="0" w:line="360" w:lineRule="auto"/>
      </w:pPr>
      <w:bookmarkStart w:id="1" w:name="_Toc71815017"/>
      <w:bookmarkStart w:id="2" w:name="_Toc71815648"/>
      <w:bookmarkStart w:id="3" w:name="_Toc72583191"/>
      <w:bookmarkStart w:id="4" w:name="_Toc73005573"/>
      <w:bookmarkStart w:id="5" w:name="_Toc73009080"/>
      <w:bookmarkStart w:id="6" w:name="_Toc77027965"/>
      <w:bookmarkStart w:id="7" w:name="_Toc80362416"/>
      <w:r w:rsidRPr="003A1FE8">
        <w:t>Introduction</w:t>
      </w:r>
      <w:bookmarkEnd w:id="1"/>
      <w:bookmarkEnd w:id="2"/>
      <w:bookmarkEnd w:id="3"/>
      <w:bookmarkEnd w:id="4"/>
      <w:bookmarkEnd w:id="5"/>
      <w:bookmarkEnd w:id="6"/>
      <w:bookmarkEnd w:id="7"/>
    </w:p>
    <w:p w14:paraId="166993F3" w14:textId="77777777" w:rsidR="003A1FE8" w:rsidRPr="003A1FE8" w:rsidRDefault="003A1FE8" w:rsidP="001D16D7">
      <w:pPr>
        <w:tabs>
          <w:tab w:val="left" w:pos="1455"/>
        </w:tabs>
        <w:spacing w:after="10" w:line="360" w:lineRule="auto"/>
        <w:jc w:val="both"/>
      </w:pPr>
      <w:r w:rsidRPr="003A1FE8">
        <w:tab/>
      </w:r>
    </w:p>
    <w:p w14:paraId="6B5D9144" w14:textId="77777777" w:rsidR="003A1FE8" w:rsidRPr="003A1FE8" w:rsidRDefault="003A1FE8" w:rsidP="001D16D7">
      <w:pPr>
        <w:pStyle w:val="Heading2"/>
        <w:spacing w:before="0" w:line="360" w:lineRule="auto"/>
      </w:pPr>
      <w:bookmarkStart w:id="8" w:name="_Toc77027966"/>
      <w:bookmarkStart w:id="9" w:name="_Toc80362417"/>
      <w:bookmarkStart w:id="10" w:name="_Toc71815018"/>
      <w:bookmarkStart w:id="11" w:name="_Toc71815649"/>
      <w:bookmarkStart w:id="12" w:name="_Toc72583192"/>
      <w:bookmarkStart w:id="13" w:name="_Toc73005574"/>
      <w:bookmarkStart w:id="14" w:name="_Toc73009081"/>
      <w:r w:rsidRPr="003A1FE8">
        <w:t>Waste tires and their disposal</w:t>
      </w:r>
      <w:bookmarkEnd w:id="8"/>
      <w:bookmarkEnd w:id="9"/>
    </w:p>
    <w:bookmarkEnd w:id="10"/>
    <w:bookmarkEnd w:id="11"/>
    <w:bookmarkEnd w:id="12"/>
    <w:bookmarkEnd w:id="13"/>
    <w:bookmarkEnd w:id="14"/>
    <w:p w14:paraId="7F9ABC2F" w14:textId="77777777" w:rsidR="003A1FE8" w:rsidRPr="003A1FE8" w:rsidRDefault="003A1FE8" w:rsidP="001D16D7">
      <w:pPr>
        <w:spacing w:after="10" w:line="360" w:lineRule="auto"/>
        <w:jc w:val="both"/>
      </w:pPr>
    </w:p>
    <w:p w14:paraId="6E325939" w14:textId="77777777" w:rsidR="003A1FE8" w:rsidRPr="003A1FE8" w:rsidRDefault="003A1FE8" w:rsidP="001D16D7">
      <w:pPr>
        <w:spacing w:after="10" w:line="360" w:lineRule="auto"/>
        <w:ind w:firstLine="576"/>
        <w:jc w:val="both"/>
        <w:rPr>
          <w:szCs w:val="24"/>
        </w:rPr>
      </w:pPr>
      <w:r w:rsidRPr="003A1FE8">
        <w:rPr>
          <w:szCs w:val="24"/>
        </w:rPr>
        <w:t>Solid waste generation has enhanced extensively around the world in recent decades and there are no significant signs of slowing down. Waste tires occupy a significant place among other solid wastes which cause many environmental issues.</w:t>
      </w:r>
    </w:p>
    <w:p w14:paraId="1C95CD2E" w14:textId="77777777" w:rsidR="003A1FE8" w:rsidRPr="003A1FE8" w:rsidRDefault="003A1FE8" w:rsidP="001D16D7">
      <w:pPr>
        <w:spacing w:after="10" w:line="360" w:lineRule="auto"/>
        <w:jc w:val="both"/>
        <w:rPr>
          <w:szCs w:val="24"/>
        </w:rPr>
      </w:pPr>
      <w:r w:rsidRPr="003A1FE8">
        <w:rPr>
          <w:szCs w:val="24"/>
        </w:rPr>
        <w:t xml:space="preserve">Waste tire disposal is one of the major and crucial global </w:t>
      </w:r>
      <w:commentRangeStart w:id="15"/>
      <w:r w:rsidRPr="003A1FE8">
        <w:rPr>
          <w:szCs w:val="24"/>
        </w:rPr>
        <w:t>problem</w:t>
      </w:r>
      <w:r w:rsidRPr="003A1FE8">
        <w:rPr>
          <w:szCs w:val="24"/>
        </w:rPr>
        <w:fldChar w:fldCharType="begin" w:fldLock="1"/>
      </w:r>
      <w:r w:rsidRPr="003A1FE8">
        <w:rPr>
          <w:szCs w:val="24"/>
        </w:rPr>
        <w:instrText xml:space="preserve">ADDIN CSL_CITATION {"citationItems":[{"id":"ITEM-1","itemData":{"DOI":"10.1021/ef200072c","ISSN":"08870624","abstract":"The disposal of waste tires represents a relevant problem within the waste management strategy of the European community: more than 300 000 000 tires are estimated to reach their end of life each year in the 27 member states of the European Union and comparable amounts are found in North America, Latin America, Asia, and the Middle East. The global total is </w:instrText>
      </w:r>
      <w:r w:rsidRPr="003A1FE8">
        <w:rPr>
          <w:rFonts w:ascii="Cambria Math" w:hAnsi="Cambria Math" w:cs="Cambria Math"/>
          <w:szCs w:val="24"/>
        </w:rPr>
        <w:instrText>∼</w:instrText>
      </w:r>
      <w:r w:rsidRPr="003A1FE8">
        <w:rPr>
          <w:szCs w:val="24"/>
        </w:rPr>
        <w:instrText>1 000 000 000 and rising each year. (Source: European Tyre Recycling Association (ETRA), 2006.) It is well-known that scrap tires possess high volatiles and low ash contents, together with a heating value that is higher than coal and biomass. These properties make them an ideal material for alternative thermal processes, such as pyrolysis and gasification, which can be finalized both to energy and material recovery. Within this frame, the present work is related to experimental tests and has obtained results of a combined process of scrap tire steam gasification and syngas catalytic reforming, with the aim of exploring the possible utilization of syngas for fuel cell applications. Four catalysts have been used for the experimental tests: two natural mineral products (olivine and dolomite) and two commercial nickel-based catalysts. Experimental data show that whether olivine or dolomite is used directly into the reactor to carry out the steam gasification, the char and gas yields increase with respect to the sole tire gasification (the char production varies from 41.2% w/w without catalysts to 59% w/w and 47.9% w/w, using olivine and dolomite, respectively; the gas production varies from 60.8%w/w for the sole tire gasification to 63.5% w/w with olivine and 84% w/w with dolomite). Then, while the olivine shows a stronger effect on the char production, the dolomite seems to be more effective on the gas yield. Moreover, both the catalysts promote a higher hydrogen production, which varies from 51.6 vol% for the sole tire gasification to 65.6 vol% and 57 vol% using, respectively, dolomite or olivine, basically because of the enhanced cracking of methane and the other hydrocarbons (the methane content decreases from 27.6 vol% for the sole tire gasification to 11.3 vol% and 20.8 vol %, using dolomite or olivine, respectively). Regarding both dry and steam reforming, the experimental tests show that the catalytic step, tested by varying the temperature, the catalytic substrates, and the reactive atmosphere, promote the production of a high hydrogen-rich gas, already at the lower tested temperature. It has b…","author":[{"dropping-particle":"","family":"Portofino","given":"Sabrina","non-dropping-particle":"","parse-names":false,"suffix":""},{"dropping-particle":"","family":"Casu","given":"Stefania","non-dropping-particle":"","parse-names":false,"suffix":""},{"dropping-particle":"","family":"Iovane","given":"Pierpaolo","non-dropping-particle":"","parse-names":false,"suffix":""},{"dropping-particle":"","family":"Russo","given":"Antonio","non-dropping-particle":"","parse-names":false,"suffix":""},{"dropping-particle":"","family":"Martino","given":"Maria","non-dropping-particle":"","parse-names":false,"suffix":""},{"dropping-particle":"","family":"Donatelli","given":"Antonio","non-dropping-particle":"","parse-names":false,"suffix":""},{"dropping-particle":"","family":"Galvagno","given":"Sergio","non-dropping-particle":"","parse-names":false,"suffix":""}],"container-title":"Energy and Fuels","id":"ITEM-1","issue":"5","issued":{"date-parts":[["2011"]]},"page":"2232-2241","title":"Optimizing H2 production from waste tires via combined steam gasification and catalytic reforming","type":"article-journal","volume":"25"},"uris":["http://www.mendeley.com/documents/?uuid=aabb4fc7-9fca-47da-9e2b-7f1fc64c3091"]}],"mendeley":{"formattedCitation":"&lt;sup&gt;1&lt;/sup&gt;","plainTextFormattedCitation":"1","previouslyFormattedCitation":"&lt;sup&gt;1&lt;/sup&gt;"},"properties":{"noteIndex":0},"schema":"https://github.com/citation-style-language/schema/raw/master/csl-citation.json"}</w:instrText>
      </w:r>
      <w:r w:rsidRPr="003A1FE8">
        <w:rPr>
          <w:szCs w:val="24"/>
        </w:rPr>
        <w:fldChar w:fldCharType="separate"/>
      </w:r>
      <w:r w:rsidRPr="003A1FE8">
        <w:rPr>
          <w:noProof/>
          <w:szCs w:val="24"/>
          <w:vertAlign w:val="superscript"/>
        </w:rPr>
        <w:t>1</w:t>
      </w:r>
      <w:r w:rsidRPr="003A1FE8">
        <w:rPr>
          <w:szCs w:val="24"/>
        </w:rPr>
        <w:fldChar w:fldCharType="end"/>
      </w:r>
      <w:r w:rsidRPr="003A1FE8">
        <w:rPr>
          <w:szCs w:val="24"/>
        </w:rPr>
        <w:t xml:space="preserve">. </w:t>
      </w:r>
      <w:commentRangeEnd w:id="15"/>
      <w:r w:rsidR="00AE4EA0">
        <w:rPr>
          <w:rStyle w:val="CommentReference"/>
        </w:rPr>
        <w:commentReference w:id="15"/>
      </w:r>
      <w:r w:rsidRPr="003A1FE8">
        <w:rPr>
          <w:szCs w:val="24"/>
        </w:rPr>
        <w:t>Tire production is estimated to be over 1.4 billion units per year, equating to 17 million tons of waste tires per year</w:t>
      </w:r>
      <w:r w:rsidRPr="003A1FE8">
        <w:rPr>
          <w:szCs w:val="24"/>
        </w:rPr>
        <w:fldChar w:fldCharType="begin" w:fldLock="1"/>
      </w:r>
      <w:r w:rsidRPr="003A1FE8">
        <w:rPr>
          <w:szCs w:val="24"/>
        </w:rPr>
        <w:instrText>ADDIN CSL_CITATION {"citationItems":[{"id":"ITEM-1","itemData":{"DOI":"10.1016/j.chemosphere.2016.01.093","ISSN":"18791298","PMID":"26855221","abstract":"Tyre pyrolysis char (TPC), produced when manufacturing pyrolysis oil from waste tyre, was used as raw material to prepare activated carbons (ACs) by KOH activation. KOH to TPC weight ratios (W) between 0.5 and 6, and activation temperatures from 600 to 800 °C, were used. An increase in W resulted in a more efficient development of surface area, microporosity and mesoporosity. Thus, ACs derived from TPC (TPC-ACs) with specific surface areas up to 814 m2 g-1 were obtained. TPC, TPC-ACs and a commercial AC (CAC) were tested for removing Tetracycline (TC) in aqueous phase, and systematic adsorption studies, including equilibrium, kinetics and thermodynamic aspects, were performed. Kinetics was well described by the pseudo-first order model for TPC, and by a pseudo second-order kinetic model for ACs. TC adsorption equilibrium data were also fitted by different isotherm models: Langmuir, Freundlich, Sips, Dubinin-Radushkevich, Dubinin-Astokov, Temkin, Redlich-Peterson, Radke-Prausnitz and Toth. The thermodynamic study confirmed that TC adsorption onto TPC-ACs is a spontaneous process. TC adsorption data obtained in the present study were compared with those reported in the literature, and differences were explained in terms of textural properties and surface functionalities. TPC-ACs had similar performances to those of commercial ACs, and might significantly improve the economic balance of the production of pyrolysis oil from waste tyres.","author":[{"dropping-particle":"","family":"Acosta","given":"R.","non-dropping-particle":"","parse-names":false,"suffix":""},{"dropping-particle":"","family":"Fierro","given":"V.","non-dropping-particle":"","parse-names":false,"suffix":""},{"dropping-particle":"","family":"Martinez de Yuso","given":"A.","non-dropping-particle":"","parse-names":false,"suffix":""},{"dropping-particle":"","family":"Nabarlatz","given":"D.","non-dropping-particle":"","parse-names":false,"suffix":""},{"dropping-particle":"","family":"Celzard","given":"A.","non-dropping-particle":"","parse-names":false,"suffix":""}],"container-title":"Chemosphere","id":"ITEM-1","issued":{"date-parts":[["2016"]]},"page":"168-176","publisher":"Elsevier Ltd","title":"Tetracycline adsorption onto activated carbons produced by KOH activation of tyre pyrolysis char","type":"article-journal","volume":"149"},"uris":["http://www.mendeley.com/documents/?uuid=642c2219-1248-49bb-8257-693f5f3d03d7"]}],"mendeley":{"formattedCitation":"&lt;sup&gt;2&lt;/sup&gt;","plainTextFormattedCitation":"2","previouslyFormattedCitation":"&lt;sup&gt;2&lt;/sup&gt;"},"properties":{"noteIndex":0},"schema":"https://github.com/citation-style-language/schema/raw/master/csl-citation.json"}</w:instrText>
      </w:r>
      <w:r w:rsidRPr="003A1FE8">
        <w:rPr>
          <w:szCs w:val="24"/>
        </w:rPr>
        <w:fldChar w:fldCharType="separate"/>
      </w:r>
      <w:r w:rsidRPr="003A1FE8">
        <w:rPr>
          <w:noProof/>
          <w:szCs w:val="24"/>
          <w:vertAlign w:val="superscript"/>
        </w:rPr>
        <w:t>2</w:t>
      </w:r>
      <w:r w:rsidRPr="003A1FE8">
        <w:rPr>
          <w:szCs w:val="24"/>
        </w:rPr>
        <w:fldChar w:fldCharType="end"/>
      </w:r>
      <w:r w:rsidRPr="003A1FE8">
        <w:rPr>
          <w:szCs w:val="24"/>
        </w:rPr>
        <w:t>. An estimated 1000 million tires arrive at the end of their useful lives every year and more than 5000 million are assumed to be discarded by the year 2030</w:t>
      </w:r>
      <w:r w:rsidRPr="003A1FE8">
        <w:rPr>
          <w:szCs w:val="24"/>
        </w:rPr>
        <w:fldChar w:fldCharType="begin" w:fldLock="1"/>
      </w:r>
      <w:r w:rsidRPr="003A1FE8">
        <w:rPr>
          <w:szCs w:val="24"/>
        </w:rPr>
        <w:instrText>ADDIN CSL_CITATION {"citationItems":[{"id":"ITEM-1","itemData":{"DOI":"10.1002/ceat.201900574","ISSN":"15214125","abstract":"The adsorption of phenol (Ph), 4-chlorophenol (4CP), and 2,4-dichlorophenol (DCP) from aqueous solutions on activated tire pyrolysis chars (ATPCs) was studied in a batch system, including both kinetics and equilibrium. Different kinetic models and adsorption isotherms were used to describe the adsorption behavior of the phenols. The kinetic study shows that the process can be described by a pseudo-second-order model. The best fitting results for the equilibrium adsorption data were obtained with the Sips isotherm. Adsorption of the selected phenols on all of the adsorbents increased in the order Ph &lt; 4CP &lt; DCP. The effect of ionic strength and pH on the adsorption was also studied. The results show that the ATPCs could be used as adsorbents for the removal of phenols from aqueous solutions.","author":[{"dropping-particle":"","family":"Kuśmierek","given":"Krzysztof","non-dropping-particle":"","parse-names":false,"suffix":""},{"dropping-particle":"","family":"Świątkowski","given":"Andrzej","non-dropping-particle":"","parse-names":false,"suffix":""},{"dropping-particle":"","family":"Kotkowski","given":"Tomasz","non-dropping-particle":"","parse-names":false,"suffix":""},{"dropping-particle":"","family":"Cherbański","given":"Robert","non-dropping-particle":"","parse-names":false,"suffix":""},{"dropping-particle":"","family":"Molga","given":"Eugeniusz","non-dropping-particle":"","parse-names":false,"suffix":""}],"container-title":"Chemical Engineering and Technology","id":"ITEM-1","issued":{"date-parts":[["2020"]]},"title":"Adsorption Properties of Activated Tire Pyrolysis Chars for Phenol and Chlorophenols","type":"article-journal"},"uris":["http://www.mendeley.com/documents/?uuid=da265313-1b84-4904-8e0c-0092a0263677"]}],"mendeley":{"formattedCitation":"&lt;sup&gt;3&lt;/sup&gt;","plainTextFormattedCitation":"3","previouslyFormattedCitation":"&lt;sup&gt;3&lt;/sup&gt;"},"properties":{"noteIndex":0},"schema":"https://github.com/citation-style-language/schema/raw/master/csl-citation.json"}</w:instrText>
      </w:r>
      <w:r w:rsidRPr="003A1FE8">
        <w:rPr>
          <w:szCs w:val="24"/>
        </w:rPr>
        <w:fldChar w:fldCharType="separate"/>
      </w:r>
      <w:r w:rsidRPr="003A1FE8">
        <w:rPr>
          <w:noProof/>
          <w:szCs w:val="24"/>
          <w:vertAlign w:val="superscript"/>
        </w:rPr>
        <w:t>3</w:t>
      </w:r>
      <w:r w:rsidRPr="003A1FE8">
        <w:rPr>
          <w:szCs w:val="24"/>
        </w:rPr>
        <w:fldChar w:fldCharType="end"/>
      </w:r>
      <w:r w:rsidRPr="003A1FE8">
        <w:rPr>
          <w:szCs w:val="24"/>
        </w:rPr>
        <w:t>. As the used tires are industrial waste, they should be reused according to sustainable development principals</w:t>
      </w:r>
      <w:r w:rsidRPr="003A1FE8">
        <w:rPr>
          <w:szCs w:val="24"/>
        </w:rPr>
        <w:fldChar w:fldCharType="begin" w:fldLock="1"/>
      </w:r>
      <w:r w:rsidRPr="003A1FE8">
        <w:rPr>
          <w:szCs w:val="24"/>
        </w:rPr>
        <w:instrText>ADDIN CSL_CITATION {"citationItems":[{"id":"ITEM-1","itemData":{"DOI":"10.1002/ceat.201900574","ISSN":"15214125","abstract":"The adsorption of phenol (Ph), 4-chlorophenol (4CP), and 2,4-dichlorophenol (DCP) from aqueous solutions on activated tire pyrolysis chars (ATPCs) was studied in a batch system, including both kinetics and equilibrium. Different kinetic models and adsorption isotherms were used to describe the adsorption behavior of the phenols. The kinetic study shows that the process can be described by a pseudo-second-order model. The best fitting results for the equilibrium adsorption data were obtained with the Sips isotherm. Adsorption of the selected phenols on all of the adsorbents increased in the order Ph &lt; 4CP &lt; DCP. The effect of ionic strength and pH on the adsorption was also studied. The results show that the ATPCs could be used as adsorbents for the removal of phenols from aqueous solutions.","author":[{"dropping-particle":"","family":"Kuśmierek","given":"Krzysztof","non-dropping-particle":"","parse-names":false,"suffix":""},{"dropping-particle":"","family":"Świątkowski","given":"Andrzej","non-dropping-particle":"","parse-names":false,"suffix":""},{"dropping-particle":"","family":"Kotkowski","given":"Tomasz","non-dropping-particle":"","parse-names":false,"suffix":""},{"dropping-particle":"","family":"Cherbański","given":"Robert","non-dropping-particle":"","parse-names":false,"suffix":""},{"dropping-particle":"","family":"Molga","given":"Eugeniusz","non-dropping-particle":"","parse-names":false,"suffix":""}],"container-title":"Chemical Engineering and Technology","id":"ITEM-1","issued":{"date-parts":[["2020"]]},"title":"Adsorption Properties of Activated Tire Pyrolysis Chars for Phenol and Chlorophenols","type":"article-journal"},"uris":["http://www.mendeley.com/documents/?uuid=da265313-1b84-4904-8e0c-0092a0263677"]}],"mendeley":{"formattedCitation":"&lt;sup&gt;3&lt;/sup&gt;","plainTextFormattedCitation":"3","previouslyFormattedCitation":"&lt;sup&gt;3&lt;/sup&gt;"},"properties":{"noteIndex":0},"schema":"https://github.com/citation-style-language/schema/raw/master/csl-citation.json"}</w:instrText>
      </w:r>
      <w:r w:rsidRPr="003A1FE8">
        <w:rPr>
          <w:szCs w:val="24"/>
        </w:rPr>
        <w:fldChar w:fldCharType="separate"/>
      </w:r>
      <w:r w:rsidRPr="003A1FE8">
        <w:rPr>
          <w:noProof/>
          <w:szCs w:val="24"/>
          <w:vertAlign w:val="superscript"/>
        </w:rPr>
        <w:t>3</w:t>
      </w:r>
      <w:r w:rsidRPr="003A1FE8">
        <w:rPr>
          <w:szCs w:val="24"/>
        </w:rPr>
        <w:fldChar w:fldCharType="end"/>
      </w:r>
      <w:r w:rsidRPr="003A1FE8">
        <w:rPr>
          <w:szCs w:val="24"/>
        </w:rPr>
        <w:t xml:space="preserve">. </w:t>
      </w:r>
    </w:p>
    <w:p w14:paraId="39ED1FB9" w14:textId="77777777" w:rsidR="003A1FE8" w:rsidRPr="003A1FE8" w:rsidRDefault="003A1FE8" w:rsidP="001D16D7">
      <w:pPr>
        <w:spacing w:after="10" w:line="360" w:lineRule="auto"/>
        <w:ind w:firstLine="720"/>
        <w:jc w:val="both"/>
        <w:rPr>
          <w:szCs w:val="24"/>
        </w:rPr>
      </w:pPr>
      <w:r w:rsidRPr="003A1FE8">
        <w:rPr>
          <w:szCs w:val="24"/>
        </w:rPr>
        <w:t xml:space="preserve">Waste tires can be utilized as additives in road pavements, rubber roofs, playground surfaces,  drainage systems, </w:t>
      </w:r>
      <w:commentRangeStart w:id="16"/>
      <w:r w:rsidRPr="003A1FE8">
        <w:rPr>
          <w:szCs w:val="24"/>
        </w:rPr>
        <w:t xml:space="preserve">energy generation, and </w:t>
      </w:r>
      <w:commentRangeEnd w:id="16"/>
      <w:r w:rsidR="009F7FF7">
        <w:rPr>
          <w:rStyle w:val="CommentReference"/>
        </w:rPr>
        <w:commentReference w:id="16"/>
      </w:r>
      <w:r w:rsidRPr="003A1FE8">
        <w:rPr>
          <w:szCs w:val="24"/>
        </w:rPr>
        <w:t>etc</w:t>
      </w:r>
      <w:r w:rsidRPr="003A1FE8">
        <w:rPr>
          <w:szCs w:val="24"/>
        </w:rPr>
        <w:fldChar w:fldCharType="begin" w:fldLock="1"/>
      </w:r>
      <w:r w:rsidRPr="003A1FE8">
        <w:rPr>
          <w:szCs w:val="24"/>
        </w:rPr>
        <w:instrText>ADDIN CSL_CITATION {"citationItems":[{"id":"ITEM-1","itemData":{"DOI":"10.1016/j.jhazmat.2004.12.028","ISSN":"03043894","PMID":"15752870","abstract":"Rubber from tyre wastes has been used to prepare carbonaceous adsorbents and the products obtained have been tested as adsorbents for mercury in aqueous solution. The adsorbents have been prepared by applying thermal, chemical and combined (thermal and chemical or vice versa) treatments. Tyre rubber has been: heated at 400 or 900°C for 2 h in N2, chemically-treated with H2SO4, HNO3 or H2SO 4/HNO3 solution for 24 h, and in two successive steps first heated at 400°C for 2 h in N2 and then treated with a H2SO4/HNO3 solution for 24 h, or vice versa. Resultant products have been characterised in terms of elementary composition and textural properties. The adsorption of mercury has been studied from kinetic and equilibrium standpoints. The treatments effected to tyre rubber decrease the carbon content and the hydrogen content. The oxygen content and the nitrogen content increase for the chemically-treated products. The heat treatment of tyre rubber results in a larger development of surface area, microporosity, and mesoporosity than the chemical treatments. These treatments, however, produce a great creation of macropores. In comparison to the starting rubber, the adsorption process of mercury is faster when the material is heated or treated with the H2SO4, HNO3 or 1:3 H 2SO4/HNO3 solution. These adsorbents are either a non-porous solid or possess a high mesopore volume or a wide pore size distribution in the macropore range. The adsorption capacity is larger for products prepared by heat, chemical and combined treatments of the rubber. A common textural characteristic of these adsorbents is their better developed microporosity. The ability to adsorb mercury is higher for the heated products than for the chemically-treated ones. The maximum adsorption of mercury is 211 mg g-1. The constant Kf of the Freundlich equation is as high as 108.9 mg g-1. © 2005 Elsevier B.V. All rights reserved.","author":[{"dropping-particle":"","family":"Manchón-Vizuete","given":"E.","non-dropping-particle":"","parse-names":false,"suffix":""},{"dropping-particle":"","family":"MacÍas-García","given":"A.","non-dropping-particle":"","parse-names":false,"suffix":""},{"dropping-particle":"","family":"Nadal Gisbert","given":"A.","non-dropping-particle":"","parse-names":false,"suffix":""},{"dropping-particle":"","family":"Fernández-González","given":"C.","non-dropping-particle":"","parse-names":false,"suffix":""},{"dropping-particle":"","family":"Gómez-Serrano","given":"V.","non-dropping-particle":"","parse-names":false,"suffix":""}],"container-title":"Journal of Hazardous Materials","id":"ITEM-1","issued":{"date-parts":[["2005"]]},"title":"Adsorption of mercury by carbonaceous adsorbents prepared from rubber of tyre wastes","type":"article-journal"},"uris":["http://www.mendeley.com/documents/?uuid=f8e65dbd-c137-4c32-b39c-af5d826135f8"]}],"mendeley":{"formattedCitation":"&lt;sup&gt;4&lt;/sup&gt;","plainTextFormattedCitation":"4","previouslyFormattedCitation":"&lt;sup&gt;4&lt;/sup&gt;"},"properties":{"noteIndex":0},"schema":"https://github.com/citation-style-language/schema/raw/master/csl-citation.json"}</w:instrText>
      </w:r>
      <w:r w:rsidRPr="003A1FE8">
        <w:rPr>
          <w:szCs w:val="24"/>
        </w:rPr>
        <w:fldChar w:fldCharType="separate"/>
      </w:r>
      <w:r w:rsidRPr="003A1FE8">
        <w:rPr>
          <w:noProof/>
          <w:szCs w:val="24"/>
          <w:vertAlign w:val="superscript"/>
        </w:rPr>
        <w:t>4</w:t>
      </w:r>
      <w:r w:rsidRPr="003A1FE8">
        <w:rPr>
          <w:szCs w:val="24"/>
        </w:rPr>
        <w:fldChar w:fldCharType="end"/>
      </w:r>
      <w:r w:rsidRPr="003A1FE8">
        <w:rPr>
          <w:szCs w:val="24"/>
        </w:rPr>
        <w:t>. However, they may cause additional pollution if continued in an uncontrolled way because thes</w:t>
      </w:r>
      <w:r w:rsidR="00993D68">
        <w:rPr>
          <w:szCs w:val="24"/>
        </w:rPr>
        <w:t xml:space="preserve">e applications </w:t>
      </w:r>
      <w:commentRangeStart w:id="17"/>
      <w:r w:rsidR="00993D68">
        <w:rPr>
          <w:szCs w:val="24"/>
        </w:rPr>
        <w:t xml:space="preserve">are not reach </w:t>
      </w:r>
      <w:commentRangeEnd w:id="17"/>
      <w:r w:rsidR="009712A4">
        <w:rPr>
          <w:rStyle w:val="CommentReference"/>
        </w:rPr>
        <w:commentReference w:id="17"/>
      </w:r>
      <w:r w:rsidRPr="003A1FE8">
        <w:rPr>
          <w:szCs w:val="24"/>
        </w:rPr>
        <w:t>environmental satisfaction</w:t>
      </w:r>
      <w:r w:rsidRPr="003A1FE8">
        <w:rPr>
          <w:szCs w:val="24"/>
        </w:rPr>
        <w:fldChar w:fldCharType="begin" w:fldLock="1"/>
      </w:r>
      <w:r w:rsidRPr="003A1FE8">
        <w:rPr>
          <w:szCs w:val="24"/>
        </w:rPr>
        <w:instrText>ADDIN CSL_CITATION {"citationItems":[{"id":"ITEM-1","itemData":{"DOI":"10.1016/j.chemosphere.2016.01.093","ISSN":"18791298","PMID":"26855221","abstract":"Tyre pyrolysis char (TPC), produced when manufacturing pyrolysis oil from waste tyre, was used as raw material to prepare activated carbons (ACs) by KOH activation. KOH to TPC weight ratios (W) between 0.5 and 6, and activation temperatures from 600 to 800 °C, were used. An increase in W resulted in a more efficient development of surface area, microporosity and mesoporosity. Thus, ACs derived from TPC (TPC-ACs) with specific surface areas up to 814 m2 g-1 were obtained. TPC, TPC-ACs and a commercial AC (CAC) were tested for removing Tetracycline (TC) in aqueous phase, and systematic adsorption studies, including equilibrium, kinetics and thermodynamic aspects, were performed. Kinetics was well described by the pseudo-first order model for TPC, and by a pseudo second-order kinetic model for ACs. TC adsorption equilibrium data were also fitted by different isotherm models: Langmuir, Freundlich, Sips, Dubinin-Radushkevich, Dubinin-Astokov, Temkin, Redlich-Peterson, Radke-Prausnitz and Toth. The thermodynamic study confirmed that TC adsorption onto TPC-ACs is a spontaneous process. TC adsorption data obtained in the present study were compared with those reported in the literature, and differences were explained in terms of textural properties and surface functionalities. TPC-ACs had similar performances to those of commercial ACs, and might significantly improve the economic balance of the production of pyrolysis oil from waste tyres.","author":[{"dropping-particle":"","family":"Acosta","given":"R.","non-dropping-particle":"","parse-names":false,"suffix":""},{"dropping-particle":"","family":"Fierro","given":"V.","non-dropping-particle":"","parse-names":false,"suffix":""},{"dropping-particle":"","family":"Martinez de Yuso","given":"A.","non-dropping-particle":"","parse-names":false,"suffix":""},{"dropping-particle":"","family":"Nabarlatz","given":"D.","non-dropping-particle":"","parse-names":false,"suffix":""},{"dropping-particle":"","family":"Celzard","given":"A.","non-dropping-particle":"","parse-names":false,"suffix":""}],"container-title":"Chemosphere","id":"ITEM-1","issued":{"date-parts":[["2016"]]},"page":"168-176","publisher":"Elsevier Ltd","title":"Tetracycline adsorption onto activated carbons produced by KOH activation of tyre pyrolysis char","type":"article-journal","volume":"149"},"uris":["http://www.mendeley.com/documents/?uuid=642c2219-1248-49bb-8257-693f5f3d03d7"]}],"mendeley":{"formattedCitation":"&lt;sup&gt;2&lt;/sup&gt;","plainTextFormattedCitation":"2","previouslyFormattedCitation":"&lt;sup&gt;2&lt;/sup&gt;"},"properties":{"noteIndex":0},"schema":"https://github.com/citation-style-language/schema/raw/master/csl-citation.json"}</w:instrText>
      </w:r>
      <w:r w:rsidRPr="003A1FE8">
        <w:rPr>
          <w:szCs w:val="24"/>
        </w:rPr>
        <w:fldChar w:fldCharType="separate"/>
      </w:r>
      <w:r w:rsidRPr="003A1FE8">
        <w:rPr>
          <w:noProof/>
          <w:szCs w:val="24"/>
          <w:vertAlign w:val="superscript"/>
        </w:rPr>
        <w:t>2</w:t>
      </w:r>
      <w:r w:rsidRPr="003A1FE8">
        <w:rPr>
          <w:szCs w:val="24"/>
        </w:rPr>
        <w:fldChar w:fldCharType="end"/>
      </w:r>
      <w:r w:rsidRPr="003A1FE8">
        <w:rPr>
          <w:szCs w:val="24"/>
        </w:rPr>
        <w:t>.</w:t>
      </w:r>
    </w:p>
    <w:p w14:paraId="58E6D705" w14:textId="77777777" w:rsidR="00993D68" w:rsidRPr="003A1FE8" w:rsidRDefault="00993D68" w:rsidP="001D16D7">
      <w:pPr>
        <w:spacing w:after="10" w:line="360" w:lineRule="auto"/>
        <w:ind w:firstLine="720"/>
        <w:jc w:val="both"/>
        <w:rPr>
          <w:szCs w:val="24"/>
        </w:rPr>
      </w:pPr>
      <w:r w:rsidRPr="003A1FE8">
        <w:rPr>
          <w:szCs w:val="24"/>
        </w:rPr>
        <w:t>The most popular disposal method of</w:t>
      </w:r>
      <w:r>
        <w:rPr>
          <w:szCs w:val="24"/>
        </w:rPr>
        <w:t xml:space="preserve"> waste tires is to stockpile in </w:t>
      </w:r>
      <w:r w:rsidRPr="003A1FE8">
        <w:rPr>
          <w:szCs w:val="24"/>
        </w:rPr>
        <w:t>the landfill. How</w:t>
      </w:r>
      <w:r>
        <w:rPr>
          <w:szCs w:val="24"/>
        </w:rPr>
        <w:t xml:space="preserve">ever, </w:t>
      </w:r>
      <w:r w:rsidRPr="003A1FE8">
        <w:rPr>
          <w:szCs w:val="24"/>
        </w:rPr>
        <w:t>it has been considered as a non-environmental friendly and uneconomical disposal method</w:t>
      </w:r>
      <w:r w:rsidRPr="003A1FE8">
        <w:rPr>
          <w:szCs w:val="24"/>
        </w:rPr>
        <w:fldChar w:fldCharType="begin" w:fldLock="1"/>
      </w:r>
      <w:r w:rsidRPr="003A1FE8">
        <w:rPr>
          <w:szCs w:val="24"/>
        </w:rPr>
        <w:instrText>ADDIN CSL_CITATION {"citationItems":[{"id":"ITEM-1","itemData":{"DOI":"10.1016/j.carbon.2011.06.065","ISSN":"00086223","abstract":"The effect of demineralisation and activation conditions on the physical and chemical properties of activated carbon adsorbents produced from waste tyre char has been investigated. Experimental data showed that hydrochloric acid treatment prior to the activation is able to remove certain mineral contents such as zinc, calcium, sodium and others from the tyre char. The removal of some of the components which have catalytic effect on the activation increase the yield of the activated carbon and at the same time lower the ash content of the tyre activated carbon. The tyre demineralised activated carbons are generally mesoporous with a surface area up to 960 m2/g and therefore are comparable to commercial products. The adsorption of phenol onto the tyre activated carbon was also tested and the Redlich-Peterson equilibrium isotherm model gave the best-fit to experimental data for the phenol using the non-linear error functions. © 2011 Elsevier Ltd. All rights reserved.","author":[{"dropping-particle":"","family":"Chan","given":"O. S.","non-dropping-particle":"","parse-names":false,"suffix":""},{"dropping-particle":"","family":"Cheung","given":"W. H.","non-dropping-particle":"","parse-names":false,"suffix":""},{"dropping-particle":"","family":"McKay","given":"G.","non-dropping-particle":"","parse-names":false,"suffix":""}],"container-title":"Carbon","id":"ITEM-1","issue":"14","issued":{"date-parts":[["2011"]]},"page":"4674-4687","publisher":"Elsevier Ltd","title":"Preparation and characterisation of demineralised tyre derived activated carbon","type":"article-journal","volume":"49"},"uris":["http://www.mendeley.com/documents/?uuid=be3a835e-0e5a-43b6-aada-3832d8b42397"]}],"mendeley":{"formattedCitation":"&lt;sup&gt;5&lt;/sup&gt;","plainTextFormattedCitation":"5","previouslyFormattedCitation":"&lt;sup&gt;5&lt;/sup&gt;"},"properties":{"noteIndex":0},"schema":"https://github.com/citation-style-language/schema/raw/master/csl-citation.json"}</w:instrText>
      </w:r>
      <w:r w:rsidRPr="003A1FE8">
        <w:rPr>
          <w:szCs w:val="24"/>
        </w:rPr>
        <w:fldChar w:fldCharType="separate"/>
      </w:r>
      <w:r w:rsidRPr="003A1FE8">
        <w:rPr>
          <w:noProof/>
          <w:szCs w:val="24"/>
          <w:vertAlign w:val="superscript"/>
        </w:rPr>
        <w:t>5</w:t>
      </w:r>
      <w:r w:rsidRPr="003A1FE8">
        <w:rPr>
          <w:szCs w:val="24"/>
        </w:rPr>
        <w:fldChar w:fldCharType="end"/>
      </w:r>
      <w:r w:rsidRPr="003A1FE8">
        <w:rPr>
          <w:szCs w:val="24"/>
        </w:rPr>
        <w:t>. Rubber molecules are less able to biodegrade and neither melt nor dissolve because they are chemically cross-linked to each other</w:t>
      </w:r>
      <w:r w:rsidRPr="003A1FE8">
        <w:rPr>
          <w:szCs w:val="24"/>
        </w:rPr>
        <w:fldChar w:fldCharType="begin" w:fldLock="1"/>
      </w:r>
      <w:r w:rsidRPr="003A1FE8">
        <w:rPr>
          <w:szCs w:val="24"/>
        </w:rPr>
        <w:instrText>ADDIN CSL_CITATION {"citationItems":[{"id":"ITEM-1","itemData":{"DOI":"10.1016/j.cej.2012.02.089","ISSN":"13858947","abstract":"This study investigated the adsorption properties of demineralised activated carbon adsorbents produced from waste tyre char. The produced carbon was tested for its dye adsorption capacities in the textile industry effluent treatment. Two acid dyes with different molecular sizes were used, namely Acid Blue 25 (AB25) and Acid Yellow 117 (AY117) to simulate the textile effluent. In a single component system, it was found that the larger size dye, AY117, showed little adsorption and for both dyes the maximum capacity is higher than the commercial activated carbon F400 for both dyes. Furthermore, the results of the single component system were fitted to equilibrium isotherm models using Langmuir, Freundlich, Redlich-Peterson and Langmuir-Freundlich or Sips for the single component system. The adsorption of AB25 followed the Langmuir isotherm, while the adsorption of AY117 can be better described with Langmuir-Freundlich model. A binary AB25-AY117 mixture was used to test the possibility of the molecular sieve effect. For the binary component system, it is found that none of the predictive models work well, hence the system is non-ideal. Overall, the correlative extended Freundlich isotherm models were the best to fit the experimental data. © 2012 Elsevier B.V.","author":[{"dropping-particle":"","family":"Chan","given":"O. S.","non-dropping-particle":"","parse-names":false,"suffix":""},{"dropping-particle":"","family":"Cheung","given":"W. H.","non-dropping-particle":"","parse-names":false,"suffix":""},{"dropping-particle":"","family":"McKay","given":"G.","non-dropping-particle":"","parse-names":false,"suffix":""}],"container-title":"Chemical Engineering Journal","id":"ITEM-1","issued":{"date-parts":[["2012"]]},"page":"162-170","publisher":"Elsevier B.V.","title":"Single and multicomponent acid dye adsorption equilibrium studies on tyre demineralised activated carbon","type":"article-journal","volume":"191"},"uris":["http://www.mendeley.com/documents/?uuid=82ef835c-2ef3-4f3e-b9c8-007cb76b935c"]},{"id":"ITEM-2","itemData":{"DOI":"10.1080/1023697X.2012.10669001","ISSN":"1023697X","abstract":"The disposal of the waste tyres represents one of the most difficult global problems ever encountered. Pyrolysis of waste tyre is considered as an alternative process for recovering some of the value in waste tyres. The process is very energy intensive. There will be 30–40 weight % solid tyre char produced; hence the process economy depends strongly on its application and market value. In this study, the tyre char was investigated as an adsorbent to remove lead from aqueous solution. The maximum lead adsorption capacity was 135 mg/g at pH of 5. At low Ph (&lt; 3.75), less adsorption was observed due to the electrostatic repulsion between Pb2+ and the positively charged external surface of the tyre char. At higher pH (&gt; 3.75), the external surface became negatively charged, resulted in a higher lead adsorption. The adsorption mechanism was quite complex, and three possible mechanisms were identified, including ion exchange, surface complex formation and adsorption. The isotherm was best fitted with Langmuir-Freundlich isotherm with a Langmuir monolayer capacity of 135.5 mg/g. The experimental data were analysed using adsorption kinetic models and the pseudo-first order equation was found to be the best fit equation for the adsorption of lead ions onto the tyre char. © 2012, Taylor &amp; Francis Group, LLC.","author":[{"dropping-particle":"","family":"Chan","given":"O. S.","non-dropping-particle":"","parse-names":false,"suffix":""},{"dropping-particle":"","family":"Cheung","given":"W. H.","non-dropping-particle":"","parse-names":false,"suffix":""},{"dropping-particle":"","family":"Ckay","given":"G. M.","non-dropping-particle":"","parse-names":false,"suffix":""}],"container-title":"HKIE Transactions Hong Kong Institution of Engineers","id":"ITEM-2","issue":"4","issued":{"date-parts":[["2012"]]},"page":"20-28","title":"Equilibrium and Kinetics of Lead Adsorption onto Tyre Char","type":"article-journal","volume":"19"},"uris":["http://www.mendeley.com/documents/?uuid=35ee5179-efea-49c0-8457-2cda871309a7"]}],"mendeley":{"formattedCitation":"&lt;sup&gt;6,7&lt;/sup&gt;","plainTextFormattedCitation":"6,7","previouslyFormattedCitation":"&lt;sup&gt;6,7&lt;/sup&gt;"},"properties":{"noteIndex":0},"schema":"https://github.com/citation-style-language/schema/raw/master/csl-citation.json"}</w:instrText>
      </w:r>
      <w:r w:rsidRPr="003A1FE8">
        <w:rPr>
          <w:szCs w:val="24"/>
        </w:rPr>
        <w:fldChar w:fldCharType="separate"/>
      </w:r>
      <w:r w:rsidRPr="003A1FE8">
        <w:rPr>
          <w:noProof/>
          <w:szCs w:val="24"/>
          <w:vertAlign w:val="superscript"/>
        </w:rPr>
        <w:t>6,7</w:t>
      </w:r>
      <w:r w:rsidRPr="003A1FE8">
        <w:rPr>
          <w:szCs w:val="24"/>
        </w:rPr>
        <w:fldChar w:fldCharType="end"/>
      </w:r>
      <w:r w:rsidRPr="003A1FE8">
        <w:rPr>
          <w:szCs w:val="24"/>
        </w:rPr>
        <w:t>. Tire stockpiling leads to fire hazards that may cause pollution of air where they can emit noxious gases containing carcinoge</w:t>
      </w:r>
      <w:r>
        <w:rPr>
          <w:szCs w:val="24"/>
        </w:rPr>
        <w:t>ns and uncontrollable burning.</w:t>
      </w:r>
      <w:r w:rsidRPr="003A1FE8">
        <w:rPr>
          <w:szCs w:val="24"/>
        </w:rPr>
        <w:t xml:space="preserve"> Also, they provide breeding grounds for mosquitos and rodents causing various harmful diseases affecting human health</w:t>
      </w:r>
      <w:r w:rsidRPr="003A1FE8">
        <w:rPr>
          <w:szCs w:val="24"/>
        </w:rPr>
        <w:fldChar w:fldCharType="begin" w:fldLock="1"/>
      </w:r>
      <w:r w:rsidRPr="003A1FE8">
        <w:rPr>
          <w:szCs w:val="24"/>
        </w:rPr>
        <w:instrText>ADDIN CSL_CITATION {"citationItems":[{"id":"ITEM-1","itemData":{"DOI":"10.1016/j.cej.2012.02.089","ISSN":"13858947","abstract":"This study investigated the adsorption properties of demineralised activated carbon adsorbents produced from waste tyre char. The produced carbon was tested for its dye adsorption capacities in the textile industry effluent treatment. Two acid dyes with different molecular sizes were used, namely Acid Blue 25 (AB25) and Acid Yellow 117 (AY117) to simulate the textile effluent. In a single component system, it was found that the larger size dye, AY117, showed little adsorption and for both dyes the maximum capacity is higher than the commercial activated carbon F400 for both dyes. Furthermore, the results of the single component system were fitted to equilibrium isotherm models using Langmuir, Freundlich, Redlich-Peterson and Langmuir-Freundlich or Sips for the single component system. The adsorption of AB25 followed the Langmuir isotherm, while the adsorption of AY117 can be better described with Langmuir-Freundlich model. A binary AB25-AY117 mixture was used to test the possibility of the molecular sieve effect. For the binary component system, it is found that none of the predictive models work well, hence the system is non-ideal. Overall, the correlative extended Freundlich isotherm models were the best to fit the experimental data. © 2012 Elsevier B.V.","author":[{"dropping-particle":"","family":"Chan","given":"O. S.","non-dropping-particle":"","parse-names":false,"suffix":""},{"dropping-particle":"","family":"Cheung","given":"W. H.","non-dropping-particle":"","parse-names":false,"suffix":""},{"dropping-particle":"","family":"McKay","given":"G.","non-dropping-particle":"","parse-names":false,"suffix":""}],"container-title":"Chemical Engineering Journal","id":"ITEM-1","issued":{"date-parts":[["2012"]]},"page":"162-170","publisher":"Elsevier B.V.","title":"Single and multicomponent acid dye adsorption equilibrium studies on tyre demineralised activated carbon","type":"article-journal","volume":"191"},"uris":["http://www.mendeley.com/documents/?uuid=82ef835c-2ef3-4f3e-b9c8-007cb76b935c"]},{"id":"ITEM-2","itemData":{"DOI":"10.1080/1023697X.2012.10669001","ISSN":"1023697X","abstract":"The disposal of the waste tyres represents one of the most difficult global problems ever encountered. Pyrolysis of waste tyre is considered as an alternative process for recovering some of the value in waste tyres. The process is very energy intensive. There will be 30–40 weight % solid tyre char produced; hence the process economy depends strongly on its application and market value. In this study, the tyre char was investigated as an adsorbent to remove lead from aqueous solution. The maximum lead adsorption capacity was 135 mg/g at pH of 5. At low Ph (&lt; 3.75), less adsorption was observed due to the electrostatic repulsion between Pb2+ and the positively charged external surface of the tyre char. At higher pH (&gt; 3.75), the external surface became negatively charged, resulted in a higher lead adsorption. The adsorption mechanism was quite complex, and three possible mechanisms were identified, including ion exchange, surface complex formation and adsorption. The isotherm was best fitted with Langmuir-Freundlich isotherm with a Langmuir monolayer capacity of 135.5 mg/g. The experimental data were analysed using adsorption kinetic models and the pseudo-first order equation was found to be the best fit equation for the adsorption of lead ions onto the tyre char. © 2012, Taylor &amp; Francis Group, LLC.","author":[{"dropping-particle":"","family":"Chan","given":"O. S.","non-dropping-particle":"","parse-names":false,"suffix":""},{"dropping-particle":"","family":"Cheung","given":"W. H.","non-dropping-particle":"","parse-names":false,"suffix":""},{"dropping-particle":"","family":"Ckay","given":"G. M.","non-dropping-particle":"","parse-names":false,"suffix":""}],"container-title":"HKIE Transactions Hong Kong Institution of Engineers","id":"ITEM-2","issue":"4","issued":{"date-parts":[["2012"]]},"page":"20-28","title":"Equilibrium and Kinetics of Lead Adsorption onto Tyre Char","type":"article-journal","volume":"19"},"uris":["http://www.mendeley.com/documents/?uuid=35ee5179-efea-49c0-8457-2cda871309a7"]},{"id":"ITEM-3","itemData":{"DOI":"10.1016/j.carbon.2011.06.065","ISSN":"00086223","abstract":"The effect of demineralisation and activation conditions on the physical and chemical properties of activated carbon adsorbents produced from waste tyre char has been investigated. Experimental data showed that hydrochloric acid treatment prior to the activation is able to remove certain mineral contents such as zinc, calcium, sodium and others from the tyre char. The removal of some of the components which have catalytic effect on the activation increase the yield of the activated carbon and at the same time lower the ash content of the tyre activated carbon. The tyre demineralised activated carbons are generally mesoporous with a surface area up to 960 m2/g and therefore are comparable to commercial products. The adsorption of phenol onto the tyre activated carbon was also tested and the Redlich-Peterson equilibrium isotherm model gave the best-fit to experimental data for the phenol using the non-linear error functions. © 2011 Elsevier Ltd. All rights reserved.","author":[{"dropping-particle":"","family":"Chan","given":"O. S.","non-dropping-particle":"","parse-names":false,"suffix":""},{"dropping-particle":"","family":"Cheung","given":"W. H.","non-dropping-particle":"","parse-names":false,"suffix":""},{"dropping-particle":"","family":"McKay","given":"G.","non-dropping-particle":"","parse-names":false,"suffix":""}],"container-title":"Carbon","id":"ITEM-3","issue":"14","issued":{"date-parts":[["2011"]]},"page":"4674-4687","publisher":"Elsevier Ltd","title":"Preparation and characterisation of demineralised tyre derived activated carbon","type":"article-journal","volume":"49"},"uris":["http://www.mendeley.com/documents/?uuid=be3a835e-0e5a-43b6-aada-3832d8b42397"]}],"mendeley":{"formattedCitation":"&lt;sup&gt;5–7&lt;/sup&gt;","plainTextFormattedCitation":"5–7","previouslyFormattedCitation":"&lt;sup&gt;5–7&lt;/sup&gt;"},"properties":{"noteIndex":0},"schema":"https://github.com/citation-style-language/schema/raw/master/csl-citation.json"}</w:instrText>
      </w:r>
      <w:r w:rsidRPr="003A1FE8">
        <w:rPr>
          <w:szCs w:val="24"/>
        </w:rPr>
        <w:fldChar w:fldCharType="separate"/>
      </w:r>
      <w:r w:rsidRPr="003A1FE8">
        <w:rPr>
          <w:noProof/>
          <w:szCs w:val="24"/>
          <w:vertAlign w:val="superscript"/>
        </w:rPr>
        <w:t>5–7</w:t>
      </w:r>
      <w:r w:rsidRPr="003A1FE8">
        <w:rPr>
          <w:szCs w:val="24"/>
        </w:rPr>
        <w:fldChar w:fldCharType="end"/>
      </w:r>
      <w:r w:rsidRPr="003A1FE8">
        <w:rPr>
          <w:szCs w:val="24"/>
        </w:rPr>
        <w:t>.</w:t>
      </w:r>
    </w:p>
    <w:p w14:paraId="2AD3BA5A" w14:textId="77777777" w:rsidR="00993D68" w:rsidRPr="003A1FE8" w:rsidRDefault="00993D68" w:rsidP="001D16D7">
      <w:pPr>
        <w:spacing w:after="10" w:line="360" w:lineRule="auto"/>
        <w:jc w:val="both"/>
        <w:rPr>
          <w:szCs w:val="24"/>
        </w:rPr>
      </w:pPr>
    </w:p>
    <w:p w14:paraId="17A0D8E1" w14:textId="77777777" w:rsidR="00993D68" w:rsidRPr="003A1FE8" w:rsidRDefault="00993D68" w:rsidP="001D16D7">
      <w:pPr>
        <w:spacing w:after="10" w:line="360" w:lineRule="auto"/>
        <w:jc w:val="both"/>
        <w:rPr>
          <w:szCs w:val="24"/>
        </w:rPr>
      </w:pPr>
    </w:p>
    <w:p w14:paraId="10ACDC79" w14:textId="77777777" w:rsidR="00993D68" w:rsidRPr="003A1FE8" w:rsidRDefault="00993D68" w:rsidP="001D16D7">
      <w:pPr>
        <w:spacing w:after="10" w:line="360" w:lineRule="auto"/>
        <w:jc w:val="both"/>
        <w:rPr>
          <w:szCs w:val="24"/>
        </w:rPr>
      </w:pPr>
    </w:p>
    <w:p w14:paraId="5292D24A" w14:textId="77777777" w:rsidR="00993D68" w:rsidRPr="003A1FE8" w:rsidRDefault="00993D68" w:rsidP="001D16D7">
      <w:pPr>
        <w:spacing w:after="10" w:line="360" w:lineRule="auto"/>
        <w:jc w:val="both"/>
        <w:rPr>
          <w:szCs w:val="24"/>
        </w:rPr>
      </w:pPr>
    </w:p>
    <w:p w14:paraId="659A53E5" w14:textId="77777777" w:rsidR="00993D68" w:rsidRPr="003A1FE8" w:rsidRDefault="00993D68" w:rsidP="001D16D7">
      <w:pPr>
        <w:spacing w:after="10" w:line="360" w:lineRule="auto"/>
        <w:jc w:val="both"/>
        <w:rPr>
          <w:szCs w:val="24"/>
        </w:rPr>
      </w:pPr>
      <w:r w:rsidRPr="003A1FE8">
        <w:rPr>
          <w:szCs w:val="24"/>
        </w:rPr>
        <w:lastRenderedPageBreak/>
        <w:t>Among the various tire disposal techniques, recycling has been deemed the most successful. However, due to the high complexity of the structure and the diverse composition of waste tires, recycling is a huge challenge.</w:t>
      </w:r>
    </w:p>
    <w:p w14:paraId="6C91716C" w14:textId="77777777" w:rsidR="003A1FE8" w:rsidRPr="003A1FE8" w:rsidRDefault="003A1FE8" w:rsidP="001D16D7">
      <w:pPr>
        <w:spacing w:after="10" w:line="360" w:lineRule="auto"/>
        <w:jc w:val="both"/>
        <w:rPr>
          <w:szCs w:val="24"/>
        </w:rPr>
      </w:pPr>
    </w:p>
    <w:p w14:paraId="22B93865" w14:textId="77777777" w:rsidR="003A1FE8" w:rsidRDefault="003A1FE8" w:rsidP="001D16D7">
      <w:pPr>
        <w:pStyle w:val="Heading2"/>
        <w:spacing w:before="0" w:line="360" w:lineRule="auto"/>
      </w:pPr>
      <w:bookmarkStart w:id="18" w:name="_Toc72583193"/>
      <w:bookmarkStart w:id="19" w:name="_Toc71815019"/>
      <w:bookmarkStart w:id="20" w:name="_Toc71815650"/>
      <w:bookmarkStart w:id="21" w:name="_Toc73005575"/>
      <w:bookmarkStart w:id="22" w:name="_Toc73009082"/>
      <w:bookmarkStart w:id="23" w:name="_Toc77027967"/>
      <w:bookmarkStart w:id="24" w:name="_Toc80362418"/>
      <w:r w:rsidRPr="003A1FE8">
        <w:t>Tire pyrolysis</w:t>
      </w:r>
      <w:bookmarkEnd w:id="18"/>
      <w:bookmarkEnd w:id="19"/>
      <w:bookmarkEnd w:id="20"/>
      <w:bookmarkEnd w:id="21"/>
      <w:bookmarkEnd w:id="22"/>
      <w:bookmarkEnd w:id="23"/>
      <w:bookmarkEnd w:id="24"/>
    </w:p>
    <w:p w14:paraId="36B52D6B" w14:textId="77777777" w:rsidR="001D16D7" w:rsidRPr="001D16D7" w:rsidRDefault="001D16D7" w:rsidP="001D16D7"/>
    <w:p w14:paraId="5F9C3A96" w14:textId="77777777" w:rsidR="003A1FE8" w:rsidRPr="003A1FE8" w:rsidRDefault="003A1FE8" w:rsidP="001D16D7">
      <w:pPr>
        <w:spacing w:after="10" w:line="360" w:lineRule="auto"/>
        <w:ind w:firstLine="576"/>
        <w:jc w:val="both"/>
        <w:rPr>
          <w:szCs w:val="24"/>
        </w:rPr>
      </w:pPr>
      <w:r w:rsidRPr="003A1FE8">
        <w:rPr>
          <w:szCs w:val="24"/>
        </w:rPr>
        <w:t>Some available processes deal with prevailing challen</w:t>
      </w:r>
      <w:r w:rsidR="00993D68">
        <w:rPr>
          <w:szCs w:val="24"/>
        </w:rPr>
        <w:t xml:space="preserve">ges in waste tire accumulation are </w:t>
      </w:r>
      <w:r w:rsidRPr="003A1FE8">
        <w:rPr>
          <w:szCs w:val="24"/>
        </w:rPr>
        <w:t xml:space="preserve"> incineration, reclaiming, retreating, grinding, biodegradation, gasification, pyrolysis, and hydrothermal liquefaction</w:t>
      </w:r>
      <w:r w:rsidRPr="003A1FE8">
        <w:rPr>
          <w:szCs w:val="24"/>
        </w:rPr>
        <w:fldChar w:fldCharType="begin" w:fldLock="1"/>
      </w:r>
      <w:r w:rsidRPr="003A1FE8">
        <w:rPr>
          <w:szCs w:val="24"/>
        </w:rPr>
        <w:instrText>ADDIN CSL_CITATION {"citationItems":[{"id":"ITEM-1","itemData":{"DOI":"10.3989/revmetalm.1052","ISSN":"00348570","abstract":"In this review, a summary of current legislation applicable to End-of-Life Tyres (ELTs), management of that waste, both in Spain and Europe, and a compilation of existing technologies to enlarge the life of tyres and treatment technologies for material and energy recoveries, are provided. In recent years, there have been a number of studies in the field of treatment of ELTs, therefore applicable emerging technologies as more efficient, clean and costeffective technologies, are discussed.","author":[{"dropping-particle":"","family":"Ramos","given":"G.","non-dropping-particle":"","parse-names":false,"suffix":""},{"dropping-particle":"","family":"Alguacil","given":"F. J.","non-dropping-particle":"","parse-names":false,"suffix":""},{"dropping-particle":"","family":"López","given":"F. A.","non-dropping-particle":"","parse-names":false,"suffix":""}],"container-title":"Revista de Metalurgia (Madrid)","id":"ITEM-1","issued":{"date-parts":[["2011"]]},"title":"The recycling of end-of-life tyres. Technological review(̇)","type":"article"},"uris":["http://www.mendeley.com/documents/?uuid=20e40fc5-f675-4d44-9511-0f72734d0198"]},{"id":"ITEM-2","itemData":{"DOI":"10.3390/en9110888","ISSN":"19961073","abstract":"This article provides a review of different methods for managing waste tyres. Around 1.5 billion scrap tyres make their way into the environmental cycle each year, so there is an extreme demand to manage and mitigate the environmental impact which occurs from landfilling and burning. Numerous approaches are targeted to recycle and reuse the tyre rubber in various applications. Among them, one of the most important methods for sustainable environmental stewardship is converting tyre rubber components into bio-oil. In this study, scrap tyre management techniques including landfill, retreading, recycling, combustion, and conversion to liquid fuels was reviewed (including gasification, hydrothermal liquefaction, and pyrolysis). The effects of parameters such as reactor types, pyrolysis temperature, and catalyst on the oil, gas and solid products in pyrolysis process were investigated.","author":[{"dropping-particle":"","family":"Rowhani","given":"Amir","non-dropping-particle":"","parse-names":false,"suffix":""},{"dropping-particle":"","family":"Rainey","given":"Thomas J.","non-dropping-particle":"","parse-names":false,"suffix":""}],"container-title":"Energies","id":"ITEM-2","issued":{"date-parts":[["2016"]]},"title":"Scrap tyre management pathways and their use as a fuel - A review","type":"article"},"uris":["http://www.mendeley.com/documents/?uuid=3ad531b7-e13b-4b59-91b2-a3430c07540c"]}],"mendeley":{"formattedCitation":"&lt;sup&gt;8,9&lt;/sup&gt;","plainTextFormattedCitation":"8,9","previouslyFormattedCitation":"&lt;sup&gt;8,9&lt;/sup&gt;"},"properties":{"noteIndex":0},"schema":"https://github.com/citation-style-language/schema/raw/master/csl-citation.json"}</w:instrText>
      </w:r>
      <w:r w:rsidRPr="003A1FE8">
        <w:rPr>
          <w:szCs w:val="24"/>
        </w:rPr>
        <w:fldChar w:fldCharType="separate"/>
      </w:r>
      <w:r w:rsidRPr="003A1FE8">
        <w:rPr>
          <w:noProof/>
          <w:szCs w:val="24"/>
          <w:vertAlign w:val="superscript"/>
        </w:rPr>
        <w:t>8,9</w:t>
      </w:r>
      <w:r w:rsidRPr="003A1FE8">
        <w:rPr>
          <w:szCs w:val="24"/>
        </w:rPr>
        <w:fldChar w:fldCharType="end"/>
      </w:r>
      <w:r w:rsidRPr="003A1FE8">
        <w:rPr>
          <w:szCs w:val="24"/>
        </w:rPr>
        <w:t>. Among these different methods, Pyrolysis has been considered a viable technology for recycling waste tires</w:t>
      </w:r>
      <w:r w:rsidRPr="003A1FE8">
        <w:rPr>
          <w:szCs w:val="24"/>
        </w:rPr>
        <w:fldChar w:fldCharType="begin" w:fldLock="1"/>
      </w:r>
      <w:r w:rsidRPr="003A1FE8">
        <w:rPr>
          <w:szCs w:val="24"/>
        </w:rPr>
        <w:instrText>ADDIN CSL_CITATION {"citationItems":[{"id":"ITEM-1","itemData":{"DOI":"10.5004/dwt.2017.20340","ISSN":"19443986","abstract":"The adsorption of methylene blue (MB) dye from aqueous solutions using acid-treated pyrolytic tire char in a fixed-bed adsorption column has been studied. The adsorbent was characterized by X-ray diffraction, specific surface area, Fourier transform infrared spectroscopy, elemental analysis, Boehm titration, pHpzc and scanning electron microscopy. The effects of dye concentration and feed flow rate have been studied. Breakthrough curves and characteristic parameters of the column have been determined and modeled according to Adams–Bohart, Yoon–Nelson and Thomas models. Error analysis (average relative error) and R2 values for each model showed that MB adsorption was fitted better to Yoon–Nelson model followed by Thomas model. Desorption of MB for the reuse of the column can be performed with 0.1 M HNO3 solution while more than 64% of the initial adsorption capacity can be retained after three adsorption cycles. Considering the ample waste tire feedstock and the waste tire pyrolysis management needs, tire char can be a promising low-cost adsorbent for MB removal.","author":[{"dropping-particle":"","family":"Makrigianni","given":"V.","non-dropping-particle":"","parse-names":false,"suffix":""},{"dropping-particle":"","family":"Giannakas","given":"A.","non-dropping-particle":"","parse-names":false,"suffix":""},{"dropping-particle":"","family":"Hela","given":"D.","non-dropping-particle":"","parse-names":false,"suffix":""},{"dropping-particle":"","family":"Papadaki","given":"M.","non-dropping-particle":"","parse-names":false,"suffix":""},{"dropping-particle":"","family":"Konstantinou","given":"I.","non-dropping-particle":"","parse-names":false,"suffix":""}],"container-title":"Desalination and Water Treatment","id":"ITEM-1","issued":{"date-parts":[["2017"]]},"title":"Adsorption of methylene blue dye by pyrolytic tire char in fixed-bed column","type":"article-journal"},"uris":["http://www.mendeley.com/documents/?uuid=134cf5a3-0320-4c9d-b991-ee50e04530ca"]}],"mendeley":{"formattedCitation":"&lt;sup&gt;10&lt;/sup&gt;","plainTextFormattedCitation":"10","previouslyFormattedCitation":"&lt;sup&gt;10&lt;/sup&gt;"},"properties":{"noteIndex":0},"schema":"https://github.com/citation-style-language/schema/raw/master/csl-citation.json"}</w:instrText>
      </w:r>
      <w:r w:rsidRPr="003A1FE8">
        <w:rPr>
          <w:szCs w:val="24"/>
        </w:rPr>
        <w:fldChar w:fldCharType="separate"/>
      </w:r>
      <w:r w:rsidRPr="003A1FE8">
        <w:rPr>
          <w:noProof/>
          <w:szCs w:val="24"/>
          <w:vertAlign w:val="superscript"/>
        </w:rPr>
        <w:t>10</w:t>
      </w:r>
      <w:r w:rsidRPr="003A1FE8">
        <w:rPr>
          <w:szCs w:val="24"/>
        </w:rPr>
        <w:fldChar w:fldCharType="end"/>
      </w:r>
      <w:r w:rsidRPr="003A1FE8">
        <w:rPr>
          <w:szCs w:val="24"/>
        </w:rPr>
        <w:t>.</w:t>
      </w:r>
    </w:p>
    <w:p w14:paraId="078068BC" w14:textId="77777777" w:rsidR="003A1FE8" w:rsidRPr="00993D68" w:rsidRDefault="003A1FE8" w:rsidP="001D16D7">
      <w:pPr>
        <w:spacing w:after="10" w:line="360" w:lineRule="auto"/>
        <w:ind w:firstLine="576"/>
        <w:jc w:val="both"/>
        <w:rPr>
          <w:rFonts w:eastAsiaTheme="minorEastAsia"/>
          <w:szCs w:val="24"/>
        </w:rPr>
      </w:pPr>
      <w:r w:rsidRPr="003A1FE8">
        <w:rPr>
          <w:szCs w:val="24"/>
        </w:rPr>
        <w:t xml:space="preserve">Pyrolysis involves the thermal decomposition of organic compounds in an inert oxygen-free atmosphere at </w:t>
      </w:r>
      <w:commentRangeStart w:id="25"/>
      <w:r w:rsidRPr="003A1FE8">
        <w:rPr>
          <w:szCs w:val="24"/>
        </w:rPr>
        <w:t>400</w:t>
      </w:r>
      <m:oMath>
        <m:r>
          <w:rPr>
            <w:rFonts w:ascii="Cambria Math" w:hAnsi="Cambria Math"/>
            <w:szCs w:val="24"/>
          </w:rPr>
          <m:t>℃</m:t>
        </m:r>
      </m:oMath>
      <w:r w:rsidRPr="003A1FE8">
        <w:rPr>
          <w:rFonts w:eastAsiaTheme="minorEastAsia"/>
          <w:szCs w:val="24"/>
        </w:rPr>
        <w:t>-700</w:t>
      </w:r>
      <m:oMath>
        <m:r>
          <w:rPr>
            <w:rFonts w:ascii="Cambria Math" w:eastAsiaTheme="minorEastAsia" w:hAnsi="Cambria Math"/>
            <w:szCs w:val="24"/>
          </w:rPr>
          <m:t>℃</m:t>
        </m:r>
      </m:oMath>
      <w:r w:rsidRPr="003A1FE8">
        <w:rPr>
          <w:rFonts w:eastAsiaTheme="minorEastAsia"/>
          <w:szCs w:val="24"/>
        </w:rPr>
        <w:t xml:space="preserve"> </w:t>
      </w:r>
      <w:commentRangeEnd w:id="25"/>
      <w:r w:rsidR="00642EF8">
        <w:rPr>
          <w:rStyle w:val="CommentReference"/>
        </w:rPr>
        <w:commentReference w:id="25"/>
      </w:r>
      <w:r w:rsidRPr="003A1FE8">
        <w:rPr>
          <w:rFonts w:eastAsiaTheme="minorEastAsia"/>
          <w:szCs w:val="24"/>
        </w:rPr>
        <w:t>under low pressure</w:t>
      </w:r>
      <w:r w:rsidR="00993D68">
        <w:rPr>
          <w:rFonts w:eastAsiaTheme="minorEastAsia"/>
          <w:szCs w:val="24"/>
        </w:rPr>
        <w:t xml:space="preserve"> and </w:t>
      </w:r>
      <w:r w:rsidR="00993D68">
        <w:rPr>
          <w:szCs w:val="24"/>
        </w:rPr>
        <w:t>it</w:t>
      </w:r>
      <w:r w:rsidRPr="003A1FE8">
        <w:rPr>
          <w:szCs w:val="24"/>
        </w:rPr>
        <w:t xml:space="preserve"> has been identified as an environmentally friendly and effective waste tire recycling method</w:t>
      </w:r>
      <w:r w:rsidRPr="003A1FE8">
        <w:rPr>
          <w:szCs w:val="24"/>
        </w:rPr>
        <w:fldChar w:fldCharType="begin" w:fldLock="1"/>
      </w:r>
      <w:r w:rsidRPr="003A1FE8">
        <w:rPr>
          <w:szCs w:val="24"/>
        </w:rPr>
        <w:instrText>ADDIN CSL_CITATION {"citationItems":[{"id":"ITEM-1","itemData":{"DOI":"10.1016/j.chemosphere.2016.01.093","ISSN":"18791298","PMID":"26855221","abstract":"Tyre pyrolysis char (TPC), produced when manufacturing pyrolysis oil from waste tyre, was used as raw material to prepare activated carbons (ACs) by KOH activation. KOH to TPC weight ratios (W) between 0.5 and 6, and activation temperatures from 600 to 800 °C, were used. An increase in W resulted in a more efficient development of surface area, microporosity and mesoporosity. Thus, ACs derived from TPC (TPC-ACs) with specific surface areas up to 814 m2 g-1 were obtained. TPC, TPC-ACs and a commercial AC (CAC) were tested for removing Tetracycline (TC) in aqueous phase, and systematic adsorption studies, including equilibrium, kinetics and thermodynamic aspects, were performed. Kinetics was well described by the pseudo-first order model for TPC, and by a pseudo second-order kinetic model for ACs. TC adsorption equilibrium data were also fitted by different isotherm models: Langmuir, Freundlich, Sips, Dubinin-Radushkevich, Dubinin-Astokov, Temkin, Redlich-Peterson, Radke-Prausnitz and Toth. The thermodynamic study confirmed that TC adsorption onto TPC-ACs is a spontaneous process. TC adsorption data obtained in the present study were compared with those reported in the literature, and differences were explained in terms of textural properties and surface functionalities. TPC-ACs had similar performances to those of commercial ACs, and might significantly improve the economic balance of the production of pyrolysis oil from waste tyres.","author":[{"dropping-particle":"","family":"Acosta","given":"R.","non-dropping-particle":"","parse-names":false,"suffix":""},{"dropping-particle":"","family":"Fierro","given":"V.","non-dropping-particle":"","parse-names":false,"suffix":""},{"dropping-particle":"","family":"Martinez de Yuso","given":"A.","non-dropping-particle":"","parse-names":false,"suffix":""},{"dropping-particle":"","family":"Nabarlatz","given":"D.","non-dropping-particle":"","parse-names":false,"suffix":""},{"dropping-particle":"","family":"Celzard","given":"A.","non-dropping-particle":"","parse-names":false,"suffix":""}],"container-title":"Chemosphere","id":"ITEM-1","issued":{"date-parts":[["2016"]]},"page":"168-176","publisher":"Elsevier Ltd","title":"Tetracycline adsorption onto activated carbons produced by KOH activation of tyre pyrolysis char","type":"article-journal","volume":"149"},"uris":["http://www.mendeley.com/documents/?uuid=642c2219-1248-49bb-8257-693f5f3d03d7"]},{"id":"ITEM-2","itemData":{"DOI":"10.1007/s12649-020-01165-4","ISBN":"0123456789","ISSN":"1877265X","abstract":"Abstract: The activation of a spent tyre pyrolysis char using CO2 and steam was experimentally investigated, focusing on the pore development of the char during activation. The pyrolysis char, produced in an industrial scale retort process, was ground and sieved to a particle size fraction &lt; 150 μm, and activated in a fixed bed reactor under CO2 and steam, respectively. The effect of temperature (750 to 1050 °C), reaction time (0.5 to 4 h for steam activation, 1 to 6 h for CO2 activation) and activation agent concentration (33.3 to 66.7 vol% of CO2 or steam in N2) on the carbon conversion and reaction rate was measured. The activated chars were characterised for the BET surface area, pore volume and average pore size of the activated chars using N2 adsorption and morphology using SEM. Higher temperature and activation agent concentration, and longer reaction time led to higher carbon conversion. As the carbon conversion increased, the BET surface area initially increased linearly and then decreased, reaching a maximum surface area of 666.6 m2 g−1 (0.60 conversion) for steam and 434.5 m2 g−1 (0.52 conversion) for CO2. Micropores were created in the early stage of activation, increasing first until carbon conversion reaching ca. 0.30. Steam-activated chars showed higher BET surface areas than CO2-activated chars at the same carbon conversion. Steam was found to generate both greater microporosity and mesoporosity than CO2. Graphic Abstract: [Figure not available: see fulltext.].","author":[{"dropping-particle":"","family":"Zhang","given":"Juan","non-dropping-particle":"","parse-names":false,"suffix":""},{"dropping-particle":"","family":"Jones","given":"Isabelle","non-dropping-particle":"","parse-names":false,"suffix":""},{"dropping-particle":"","family":"Zhu","given":"Mingming","non-dropping-particle":"","parse-names":false,"suffix":""},{"dropping-particle":"","family":"Zhang","given":"Zhezi","non-dropping-particle":"","parse-names":false,"suffix":""},{"dropping-particle":"","family":"Preciado-Hernandez","given":"Jorge","non-dropping-particle":"","parse-names":false,"suffix":""},{"dropping-particle":"","family":"Zhang","given":"Dongke","non-dropping-particle":"","parse-names":false,"suffix":""}],"container-title":"Waste and Biomass Valorization","id":"ITEM-2","issue":"0123456789","issued":{"date-parts":[["2020"]]},"publisher":"Springer Netherlands","title":"Pore Development During CO2 and Steam Activation of a Spent Tyre Pyrolysis Char","type":"article-journal"},"uris":["http://www.mendeley.com/documents/?uuid=bc7a0af6-e299-4a98-8412-790dd9824346"]}],"mendeley":{"formattedCitation":"&lt;sup&gt;2,11&lt;/sup&gt;","plainTextFormattedCitation":"2,11","previouslyFormattedCitation":"&lt;sup&gt;2,11&lt;/sup&gt;"},"properties":{"noteIndex":0},"schema":"https://github.com/citation-style-language/schema/raw/master/csl-citation.json"}</w:instrText>
      </w:r>
      <w:r w:rsidRPr="003A1FE8">
        <w:rPr>
          <w:szCs w:val="24"/>
        </w:rPr>
        <w:fldChar w:fldCharType="separate"/>
      </w:r>
      <w:r w:rsidRPr="003A1FE8">
        <w:rPr>
          <w:noProof/>
          <w:szCs w:val="24"/>
          <w:vertAlign w:val="superscript"/>
        </w:rPr>
        <w:t>2,11</w:t>
      </w:r>
      <w:r w:rsidRPr="003A1FE8">
        <w:rPr>
          <w:szCs w:val="24"/>
        </w:rPr>
        <w:fldChar w:fldCharType="end"/>
      </w:r>
      <w:r w:rsidRPr="003A1FE8">
        <w:rPr>
          <w:szCs w:val="24"/>
        </w:rPr>
        <w:t>. It is an alternative process that adds a significant value for</w:t>
      </w:r>
      <w:r w:rsidR="00993D68">
        <w:rPr>
          <w:szCs w:val="24"/>
        </w:rPr>
        <w:t xml:space="preserve"> the</w:t>
      </w:r>
      <w:r w:rsidRPr="003A1FE8">
        <w:rPr>
          <w:szCs w:val="24"/>
        </w:rPr>
        <w:t xml:space="preserve"> waste tires. During the pyrolysis process, waste tires decompose thermally into pyrolysis gas(low molecular weight non-condensable pyrolysis products), pyrolysis oil(high molecular weight condensable compounds), and pyrolysis char as a solid</w:t>
      </w:r>
      <w:r w:rsidRPr="003A1FE8">
        <w:rPr>
          <w:szCs w:val="24"/>
        </w:rPr>
        <w:fldChar w:fldCharType="begin" w:fldLock="1"/>
      </w:r>
      <w:r w:rsidR="00C70704">
        <w:rPr>
          <w:szCs w:val="24"/>
        </w:rPr>
        <w:instrText>ADDIN CSL_CITATION {"citationItems":[{"id":"ITEM-1","itemData":{"DOI":"10.1007/s12649-020-01165-4","ISBN":"0123456789","ISSN":"1877265X","abstract":"Abstract: The activation of a spent tyre pyrolysis char using CO2 and steam was experimentally investigated, focusing on the pore development of the char during activation. The pyrolysis char, produced in an industrial scale retort process, was ground and sieved to a particle size fraction &lt; 150 μm, and activated in a fixed bed reactor under CO2 and steam, respectively. The effect of temperature (750 to 1050 °C), reaction time (0.5 to 4 h for steam activation, 1 to 6 h for CO2 activation) and activation agent concentration (33.3 to 66.7 vol% of CO2 or steam in N2) on the carbon conversion and reaction rate was measured. The activated chars were characterised for the BET surface area, pore volume and average pore size of the activated chars using N2 adsorption and morphology using SEM. Higher temperature and activation agent concentration, and longer reaction time led to higher carbon conversion. As the carbon conversion increased, the BET surface area initially increased linearly and then decreased, reaching a maximum surface area of 666.6 m2 g−1 (0.60 conversion) for steam and 434.5 m2 g−1 (0.52 conversion) for CO2. Micropores were created in the early stage of activation, increasing first until carbon conversion reaching ca. 0.30. Steam-activated chars showed higher BET surface areas than CO2-activated chars at the same carbon conversion. Steam was found to generate both greater microporosity and mesoporosity than CO2. Graphic Abstract: [Figure not available: see fulltext.].","author":[{"dropping-particle":"","family":"Zhang","given":"Juan","non-dropping-particle":"","parse-names":false,"suffix":""},{"dropping-particle":"","family":"Jones","given":"Isabelle","non-dropping-particle":"","parse-names":false,"suffix":""},{"dropping-particle":"","family":"Zhu","given":"Mingming","non-dropping-particle":"","parse-names":false,"suffix":""},{"dropping-particle":"","family":"Zhang","given":"Zhezi","non-dropping-particle":"","parse-names":false,"suffix":""},{"dropping-particle":"","family":"Preciado-Hernandez","given":"Jorge","non-dropping-particle":"","parse-names":false,"suffix":""},{"dropping-particle":"","family":"Zhang","given":"Dongke","non-dropping-particle":"","parse-names":false,"suffix":""}],"container-title":"Waste and Biomass Valorization","id":"ITEM-1","issue":"0123456789","issued":{"date-parts":[["2020"]]},"publisher":"Springer Netherlands","title":"Pore Development During CO2 and Steam Activation of a Spent Tyre Pyrolysis Char","type":"article-journal"},"uris":["http://www.mendeley.com/documents/?uuid=bc7a0af6-e299-4a98-8412-790dd9824346"]},{"id":"ITEM-2","itemData":{"DOI":"10.1007/s12649-017-0079-7","ISSN":"1877265X","abstract":"A chemical reaction mechanism is proposed to describe the pyrolysis of scrap tire rubber based on the decomposition of their three main polymer compounds (natural, butadiene and styrene-butadiene rubbers). Samples of each polymer were tested separately using differential scanning calorimetry (DSC) at the same operating conditions (heating rate, temperature and atmosphere). The thermograms clearly show that the polymer decomposition takes place in two or three thermal steps. The comparison with the literature allowed associating these steps with depolymerization reactions. The DSC results also allowed determining the kinetic parameters for each reaction considered in the chemical mechanism proposed in this study. Consequently, these were included in a mathematical model developed for a fixed bed reactor (at laboratory-scale) considering mass and energy balances. The experimental conversion obtained in TGA at operating conditions of pyrolysis using scrap tire rubber as feedstock, were successful confronted with those simulated by the mathematical model obtaining a determination coefficient (R 2 ) of 0.97. On the other hand, the mathematical model predicts correctly the influence of the temperature in the product yields, being this variable the most statistically significant in the process, being in agreement with ANOVA results ((p value &lt; 0.001 at confidence level of 95%) allowing a good prediction of the product yields.","author":[{"dropping-particle":"","family":"Gauthier-Maradei","given":"Paola","non-dropping-particle":"","parse-names":false,"suffix":""},{"dropping-particle":"","family":"Cely Valderrama","given":"Yeniffer","non-dropping-particle":"","parse-names":false,"suffix":""},{"dropping-particle":"","family":"Nabarlatz","given":"Debora","non-dropping-particle":"","parse-names":false,"suffix":""}],"container-title":"Waste and Biomass Valorization","id":"ITEM-2","issued":{"date-parts":[["2019"]]},"title":"Mathematical Model of Scrap Tire Rubber Pyrolysis in a Non-isothermal Fixed Bed Reactor: Definition of a Chemical Mechanism and Determination of Kinetic Parameters","type":"article-journal"},"uris":["http://www.mendeley.com/documents/?uuid=8b3c7c97-3ab7-4b64-87c6-b77cf5547e32"]}],"mendeley":{"formattedCitation":"&lt;sup&gt;11,12&lt;/sup&gt;","plainTextFormattedCitation":"11,12","previouslyFormattedCitation":"&lt;sup&gt;11,12&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11,12</w:t>
      </w:r>
      <w:r w:rsidRPr="003A1FE8">
        <w:rPr>
          <w:szCs w:val="24"/>
        </w:rPr>
        <w:fldChar w:fldCharType="end"/>
      </w:r>
      <w:r w:rsidRPr="003A1FE8">
        <w:rPr>
          <w:szCs w:val="24"/>
        </w:rPr>
        <w:t>. Based on the pyrolysis conditions, tire char represents from 30%-40% of the initial weight</w:t>
      </w:r>
      <w:r w:rsidRPr="003A1FE8">
        <w:rPr>
          <w:szCs w:val="24"/>
        </w:rPr>
        <w:fldChar w:fldCharType="begin" w:fldLock="1"/>
      </w:r>
      <w:r w:rsidRPr="003A1FE8">
        <w:rPr>
          <w:szCs w:val="24"/>
        </w:rPr>
        <w:instrText>ADDIN CSL_CITATION {"citationItems":[{"id":"ITEM-1","itemData":{"DOI":"10.1016/j.chemosphere.2016.01.093","ISSN":"18791298","PMID":"26855221","abstract":"Tyre pyrolysis char (TPC), produced when manufacturing pyrolysis oil from waste tyre, was used as raw material to prepare activated carbons (ACs) by KOH activation. KOH to TPC weight ratios (W) between 0.5 and 6, and activation temperatures from 600 to 800 °C, were used. An increase in W resulted in a more efficient development of surface area, microporosity and mesoporosity. Thus, ACs derived from TPC (TPC-ACs) with specific surface areas up to 814 m2 g-1 were obtained. TPC, TPC-ACs and a commercial AC (CAC) were tested for removing Tetracycline (TC) in aqueous phase, and systematic adsorption studies, including equilibrium, kinetics and thermodynamic aspects, were performed. Kinetics was well described by the pseudo-first order model for TPC, and by a pseudo second-order kinetic model for ACs. TC adsorption equilibrium data were also fitted by different isotherm models: Langmuir, Freundlich, Sips, Dubinin-Radushkevich, Dubinin-Astokov, Temkin, Redlich-Peterson, Radke-Prausnitz and Toth. The thermodynamic study confirmed that TC adsorption onto TPC-ACs is a spontaneous process. TC adsorption data obtained in the present study were compared with those reported in the literature, and differences were explained in terms of textural properties and surface functionalities. TPC-ACs had similar performances to those of commercial ACs, and might significantly improve the economic balance of the production of pyrolysis oil from waste tyres.","author":[{"dropping-particle":"","family":"Acosta","given":"R.","non-dropping-particle":"","parse-names":false,"suffix":""},{"dropping-particle":"","family":"Fierro","given":"V.","non-dropping-particle":"","parse-names":false,"suffix":""},{"dropping-particle":"","family":"Martinez de Yuso","given":"A.","non-dropping-particle":"","parse-names":false,"suffix":""},{"dropping-particle":"","family":"Nabarlatz","given":"D.","non-dropping-particle":"","parse-names":false,"suffix":""},{"dropping-particle":"","family":"Celzard","given":"A.","non-dropping-particle":"","parse-names":false,"suffix":""}],"container-title":"Chemosphere","id":"ITEM-1","issued":{"date-parts":[["2016"]]},"page":"168-176","publisher":"Elsevier Ltd","title":"Tetracycline adsorption onto activated carbons produced by KOH activation of tyre pyrolysis char","type":"article-journal","volume":"149"},"uris":["http://www.mendeley.com/documents/?uuid=642c2219-1248-49bb-8257-693f5f3d03d7"]},{"id":"ITEM-2","itemData":{"DOI":"10.1080/1023697X.2012.10669001","ISSN":"1023697X","abstract":"The disposal of the waste tyres represents one of the most difficult global problems ever encountered. Pyrolysis of waste tyre is considered as an alternative process for recovering some of the value in waste tyres. The process is very energy intensive. There will be 30–40 weight % solid tyre char produced; hence the process economy depends strongly on its application and market value. In this study, the tyre char was investigated as an adsorbent to remove lead from aqueous solution. The maximum lead adsorption capacity was 135 mg/g at pH of 5. At low Ph (&lt; 3.75), less adsorption was observed due to the electrostatic repulsion between Pb2+ and the positively charged external surface of the tyre char. At higher pH (&gt; 3.75), the external surface became negatively charged, resulted in a higher lead adsorption. The adsorption mechanism was quite complex, and three possible mechanisms were identified, including ion exchange, surface complex formation and adsorption. The isotherm was best fitted with Langmuir-Freundlich isotherm with a Langmuir monolayer capacity of 135.5 mg/g. The experimental data were analysed using adsorption kinetic models and the pseudo-first order equation was found to be the best fit equation for the adsorption of lead ions onto the tyre char. © 2012, Taylor &amp; Francis Group, LLC.","author":[{"dropping-particle":"","family":"Chan","given":"O. S.","non-dropping-particle":"","parse-names":false,"suffix":""},{"dropping-particle":"","family":"Cheung","given":"W. H.","non-dropping-particle":"","parse-names":false,"suffix":""},{"dropping-particle":"","family":"Ckay","given":"G. M.","non-dropping-particle":"","parse-names":false,"suffix":""}],"container-title":"HKIE Transactions Hong Kong Institution of Engineers","id":"ITEM-2","issue":"4","issued":{"date-parts":[["2012"]]},"page":"20-28","title":"Equilibrium and Kinetics of Lead Adsorption onto Tyre Char","type":"article-journal","volume":"19"},"uris":["http://www.mendeley.com/documents/?uuid=35ee5179-efea-49c0-8457-2cda871309a7"]}],"mendeley":{"formattedCitation":"&lt;sup&gt;2,7&lt;/sup&gt;","plainTextFormattedCitation":"2,7","previouslyFormattedCitation":"&lt;sup&gt;2,7&lt;/sup&gt;"},"properties":{"noteIndex":0},"schema":"https://github.com/citation-style-language/schema/raw/master/csl-citation.json"}</w:instrText>
      </w:r>
      <w:r w:rsidRPr="003A1FE8">
        <w:rPr>
          <w:szCs w:val="24"/>
        </w:rPr>
        <w:fldChar w:fldCharType="separate"/>
      </w:r>
      <w:r w:rsidRPr="003A1FE8">
        <w:rPr>
          <w:noProof/>
          <w:szCs w:val="24"/>
          <w:vertAlign w:val="superscript"/>
        </w:rPr>
        <w:t>2,7</w:t>
      </w:r>
      <w:r w:rsidRPr="003A1FE8">
        <w:rPr>
          <w:szCs w:val="24"/>
        </w:rPr>
        <w:fldChar w:fldCharType="end"/>
      </w:r>
      <w:r w:rsidRPr="003A1FE8">
        <w:rPr>
          <w:szCs w:val="24"/>
        </w:rPr>
        <w:t>. Apart from char</w:t>
      </w:r>
      <w:r w:rsidR="00993D68" w:rsidRPr="003A1FE8">
        <w:rPr>
          <w:szCs w:val="24"/>
        </w:rPr>
        <w:t>, 38</w:t>
      </w:r>
      <w:r w:rsidRPr="003A1FE8">
        <w:rPr>
          <w:szCs w:val="24"/>
        </w:rPr>
        <w:t>-55% wt</w:t>
      </w:r>
      <w:r w:rsidR="00993D68" w:rsidRPr="003A1FE8">
        <w:rPr>
          <w:szCs w:val="24"/>
        </w:rPr>
        <w:t>. %</w:t>
      </w:r>
      <w:r w:rsidRPr="003A1FE8">
        <w:rPr>
          <w:szCs w:val="24"/>
        </w:rPr>
        <w:t xml:space="preserve"> oil and 10-30% wt</w:t>
      </w:r>
      <w:r w:rsidR="00993D68" w:rsidRPr="003A1FE8">
        <w:rPr>
          <w:szCs w:val="24"/>
        </w:rPr>
        <w:t>. %</w:t>
      </w:r>
      <w:r w:rsidRPr="003A1FE8">
        <w:rPr>
          <w:szCs w:val="24"/>
        </w:rPr>
        <w:t xml:space="preserve"> gas is recovered by a typical process of pyrolysis.</w:t>
      </w:r>
    </w:p>
    <w:p w14:paraId="643E9869" w14:textId="77777777" w:rsidR="003A1FE8" w:rsidRPr="003A1FE8" w:rsidRDefault="003A1FE8" w:rsidP="001D16D7">
      <w:pPr>
        <w:spacing w:after="10" w:line="360" w:lineRule="auto"/>
        <w:ind w:firstLine="576"/>
        <w:jc w:val="both"/>
        <w:rPr>
          <w:szCs w:val="24"/>
        </w:rPr>
      </w:pPr>
      <w:r w:rsidRPr="003A1FE8">
        <w:rPr>
          <w:szCs w:val="24"/>
        </w:rPr>
        <w:t>Although oil and gas formed can be utilized in many applicati</w:t>
      </w:r>
      <w:r w:rsidR="00993D68">
        <w:rPr>
          <w:szCs w:val="24"/>
        </w:rPr>
        <w:t xml:space="preserve">ons such as chemical feedstock </w:t>
      </w:r>
      <w:r w:rsidRPr="003A1FE8">
        <w:rPr>
          <w:szCs w:val="24"/>
        </w:rPr>
        <w:t xml:space="preserve">or </w:t>
      </w:r>
      <w:r w:rsidR="00993D68">
        <w:rPr>
          <w:szCs w:val="24"/>
        </w:rPr>
        <w:t>fuels with high calorific value, l</w:t>
      </w:r>
      <w:r w:rsidRPr="003A1FE8">
        <w:rPr>
          <w:szCs w:val="24"/>
        </w:rPr>
        <w:t>ow-quality pyrolysis char has less economic value</w:t>
      </w:r>
      <w:r w:rsidRPr="003A1FE8">
        <w:rPr>
          <w:szCs w:val="24"/>
        </w:rPr>
        <w:fldChar w:fldCharType="begin" w:fldLock="1"/>
      </w:r>
      <w:r w:rsidR="00C70704">
        <w:rPr>
          <w:szCs w:val="24"/>
        </w:rPr>
        <w:instrText>ADDIN CSL_CITATION {"citationItems":[{"id":"ITEM-1","itemData":{"DOI":"10.4028/www.scientific.net/AMM.508.35","ISBN":"9783038350163","ISSN":"16609336","abstract":"Pyrolysis is a new technology for scrap tires treatment and reuse. NATPC (non-activated tire-based pyrolytic char), the solid products from waste tire pyrolysis without subsequent activation procedure, was used in this paper to determine its potential ability as an adsorbent. The adsorption performance to Methylene Blue (MB) by NATPC was analyzed. Based on Uniform Design theory, the influence of pyrolysis parameters, temperature, heating rate, heating time and particle size were discussed. The adsorption of MB onto NATPC was conducted under different contact time, adsorbent dosage, MB concentration, pH and temperature. Langmuir and Freundlich adsorption isotherm models were applied and the corresponding sorption constants were evaluated. The maximum amount of MB adsorbed was 53.41mg·g-1 at 20°, which indicated NATPC can be used as an excellent adsorbent with good efficiency, simple manufacture and low cost. © (2014) Trans Tech Publications, Switzerland.","author":[{"dropping-particle":"Bin","family":"Wang","given":"Zeng","non-dropping-particle":"","parse-names":false,"suffix":""},{"dropping-particle":"","family":"Tian","given":"Yong Jing","non-dropping-particle":"","parse-names":false,"suffix":""},{"dropping-particle":"","family":"Wang","given":"Xiao Kang","non-dropping-particle":"","parse-names":false,"suffix":""}],"container-title":"Applied Mechanics and Materials","id":"ITEM-1","issued":{"date-parts":[["2014"]]},"title":"Adsorption performance to methylene blue by non-activated tire-based pyrolytic char","type":"paper-conference"},"uris":["http://www.mendeley.com/documents/?uuid=4e4db8d7-7cf4-4058-9cb9-7c81ab927315"]}],"mendeley":{"formattedCitation":"&lt;sup&gt;13&lt;/sup&gt;","plainTextFormattedCitation":"13","previouslyFormattedCitation":"&lt;sup&gt;13&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13</w:t>
      </w:r>
      <w:r w:rsidRPr="003A1FE8">
        <w:rPr>
          <w:szCs w:val="24"/>
        </w:rPr>
        <w:fldChar w:fldCharType="end"/>
      </w:r>
      <w:r w:rsidR="00993D68">
        <w:rPr>
          <w:szCs w:val="24"/>
        </w:rPr>
        <w:t xml:space="preserve"> and i</w:t>
      </w:r>
      <w:r w:rsidRPr="003A1FE8">
        <w:rPr>
          <w:szCs w:val="24"/>
        </w:rPr>
        <w:t>t should be improved to produce value-added products. Therefore, to achieve a balanced economy and environment, tire pyrolysis char which is generate</w:t>
      </w:r>
      <w:r w:rsidR="00993D68">
        <w:rPr>
          <w:szCs w:val="24"/>
        </w:rPr>
        <w:t>d from the pyrolysis process should</w:t>
      </w:r>
      <w:r w:rsidRPr="003A1FE8">
        <w:rPr>
          <w:szCs w:val="24"/>
        </w:rPr>
        <w:t xml:space="preserve"> be utilized in many smart ways.</w:t>
      </w:r>
    </w:p>
    <w:p w14:paraId="5069E31D" w14:textId="77777777" w:rsidR="003A1FE8" w:rsidRPr="003A1FE8" w:rsidRDefault="003A1FE8" w:rsidP="001D16D7">
      <w:pPr>
        <w:spacing w:after="10" w:line="360" w:lineRule="auto"/>
        <w:jc w:val="both"/>
        <w:rPr>
          <w:szCs w:val="24"/>
        </w:rPr>
      </w:pPr>
    </w:p>
    <w:p w14:paraId="093AA9C1" w14:textId="77777777" w:rsidR="003A1FE8" w:rsidRPr="003A1FE8" w:rsidRDefault="003A1FE8" w:rsidP="001D16D7">
      <w:pPr>
        <w:spacing w:after="10" w:line="360" w:lineRule="auto"/>
        <w:jc w:val="both"/>
        <w:rPr>
          <w:szCs w:val="24"/>
        </w:rPr>
      </w:pPr>
    </w:p>
    <w:p w14:paraId="2A8EF8E7" w14:textId="77777777" w:rsidR="003A1FE8" w:rsidRPr="003A1FE8" w:rsidRDefault="003A1FE8" w:rsidP="001D16D7">
      <w:pPr>
        <w:pStyle w:val="Heading2"/>
        <w:spacing w:before="0" w:line="360" w:lineRule="auto"/>
      </w:pPr>
      <w:bookmarkStart w:id="26" w:name="_Toc72583194"/>
      <w:bookmarkStart w:id="27" w:name="_Toc73005576"/>
      <w:bookmarkStart w:id="28" w:name="_Toc73009083"/>
      <w:bookmarkStart w:id="29" w:name="_Toc77027968"/>
      <w:bookmarkStart w:id="30" w:name="_Toc80362419"/>
      <w:r w:rsidRPr="003A1FE8">
        <w:t>Tire Pyrolysis char</w:t>
      </w:r>
      <w:bookmarkEnd w:id="26"/>
      <w:bookmarkEnd w:id="27"/>
      <w:bookmarkEnd w:id="28"/>
      <w:bookmarkEnd w:id="29"/>
      <w:bookmarkEnd w:id="30"/>
    </w:p>
    <w:p w14:paraId="49EF7AB4" w14:textId="77777777" w:rsidR="003A1FE8" w:rsidRPr="003A1FE8" w:rsidRDefault="003A1FE8" w:rsidP="001D16D7">
      <w:pPr>
        <w:spacing w:after="10" w:line="360" w:lineRule="auto"/>
        <w:jc w:val="both"/>
      </w:pPr>
    </w:p>
    <w:p w14:paraId="03431B7E" w14:textId="77777777" w:rsidR="003A1FE8" w:rsidRPr="003A1FE8" w:rsidRDefault="00993D68" w:rsidP="001D16D7">
      <w:pPr>
        <w:spacing w:after="10" w:line="360" w:lineRule="auto"/>
        <w:ind w:firstLine="576"/>
        <w:jc w:val="both"/>
        <w:rPr>
          <w:noProof/>
          <w:lang w:bidi="si-LK"/>
        </w:rPr>
      </w:pPr>
      <w:r>
        <w:rPr>
          <w:noProof/>
          <w:lang w:bidi="si-LK"/>
        </w:rPr>
        <w:t>Pyrolytic char ha</w:t>
      </w:r>
      <w:r w:rsidR="003A1FE8" w:rsidRPr="003A1FE8">
        <w:rPr>
          <w:noProof/>
          <w:lang w:bidi="si-LK"/>
        </w:rPr>
        <w:t>s a porous, heterogeneous structure with a low surface area, primarily composed of carbon black added during the</w:t>
      </w:r>
      <w:r w:rsidR="000A4BE7">
        <w:rPr>
          <w:noProof/>
          <w:lang w:bidi="si-LK"/>
        </w:rPr>
        <w:t xml:space="preserve"> tire manufacturing</w:t>
      </w:r>
      <w:r w:rsidR="003A1FE8" w:rsidRPr="003A1FE8">
        <w:rPr>
          <w:noProof/>
          <w:lang w:bidi="si-LK"/>
        </w:rPr>
        <w:t xml:space="preserve"> process.</w:t>
      </w:r>
      <w:r w:rsidR="003A1FE8" w:rsidRPr="003A1FE8">
        <w:t xml:space="preserve"> </w:t>
      </w:r>
      <w:r w:rsidR="003A1FE8" w:rsidRPr="003A1FE8">
        <w:rPr>
          <w:noProof/>
          <w:lang w:bidi="si-LK"/>
        </w:rPr>
        <w:t xml:space="preserve">Since volatile products produced during pyrolysis appear to get absorbed on the surface of the </w:t>
      </w:r>
      <w:r w:rsidR="003A1FE8" w:rsidRPr="003A1FE8">
        <w:rPr>
          <w:noProof/>
          <w:lang w:bidi="si-LK"/>
        </w:rPr>
        <w:lastRenderedPageBreak/>
        <w:t>char as carbonaceous materials, the char is much coarser than the carbon black applied to the tire during manufacturing.</w:t>
      </w:r>
      <w:r w:rsidR="003A1FE8" w:rsidRPr="003A1FE8">
        <w:t xml:space="preserve"> </w:t>
      </w:r>
    </w:p>
    <w:p w14:paraId="40826AEB" w14:textId="77777777" w:rsidR="003A1FE8" w:rsidRPr="003A1FE8" w:rsidRDefault="000A4BE7" w:rsidP="001D16D7">
      <w:pPr>
        <w:spacing w:after="10" w:line="360" w:lineRule="auto"/>
        <w:ind w:firstLine="576"/>
        <w:jc w:val="both"/>
        <w:rPr>
          <w:noProof/>
          <w:lang w:bidi="si-LK"/>
        </w:rPr>
      </w:pPr>
      <w:r>
        <w:rPr>
          <w:noProof/>
          <w:lang w:bidi="si-LK"/>
        </w:rPr>
        <w:t>Pyrolytic c</w:t>
      </w:r>
      <w:r w:rsidR="003A1FE8" w:rsidRPr="003A1FE8">
        <w:rPr>
          <w:noProof/>
          <w:lang w:bidi="si-LK"/>
        </w:rPr>
        <w:t xml:space="preserve">har contains a variety of undesirable components, including </w:t>
      </w:r>
      <w:r>
        <w:rPr>
          <w:noProof/>
          <w:lang w:bidi="si-LK"/>
        </w:rPr>
        <w:t>about 25 wt% of ash,</w:t>
      </w:r>
      <w:r w:rsidR="003A1FE8" w:rsidRPr="003A1FE8">
        <w:rPr>
          <w:noProof/>
          <w:lang w:bidi="si-LK"/>
        </w:rPr>
        <w:t xml:space="preserve"> results from tire additives</w:t>
      </w:r>
      <w:r>
        <w:rPr>
          <w:noProof/>
          <w:lang w:bidi="si-LK"/>
        </w:rPr>
        <w:t>,</w:t>
      </w:r>
      <w:r w:rsidR="003A1FE8" w:rsidRPr="003A1FE8">
        <w:rPr>
          <w:noProof/>
          <w:lang w:bidi="si-LK"/>
        </w:rPr>
        <w:t xml:space="preserve"> </w:t>
      </w:r>
      <w:r>
        <w:rPr>
          <w:noProof/>
          <w:lang w:bidi="si-LK"/>
        </w:rPr>
        <w:t>which</w:t>
      </w:r>
      <w:r w:rsidR="003A1FE8" w:rsidRPr="003A1FE8">
        <w:rPr>
          <w:noProof/>
          <w:lang w:bidi="si-LK"/>
        </w:rPr>
        <w:t xml:space="preserve"> minimize its commercial value. To be used in more challenging applications, tire-derived char must be improved by eliminating contaminants such as tire-derived oil, sulfur, metals, and silicon from the carbon structure</w:t>
      </w:r>
      <w:r w:rsidR="003A1FE8" w:rsidRPr="003A1FE8">
        <w:rPr>
          <w:noProof/>
          <w:lang w:bidi="si-LK"/>
        </w:rPr>
        <w:fldChar w:fldCharType="begin" w:fldLock="1"/>
      </w:r>
      <w:r w:rsidR="00C70704">
        <w:rPr>
          <w:noProof/>
          <w:lang w:bidi="si-LK"/>
        </w:rPr>
        <w:instrText>ADDIN CSL_CITATION {"citationItems":[{"id":"ITEM-1","itemData":{"DOI":"10.1016/j.wasman.2018.08.034","ISSN":"18792456","PMID":"30343799","abstract":"Pyrolysis is an attractive technology to convert low-cost carbonaceous waste materials into fuels, energy and other value added products goods. During pyrolysis, the inorganic minerals present in the feedstock can cause problems to the equipment and give side reactions. Besides, the minerals present in the chars can hinder their possible applications. Therefore, it seems necessary to eliminate said contaminants in order to valorise the aforementioned goods. Demineralisation is a process widely used for purifying materials that are contaminated with inorganic matter. Although this technique is commonly used with waste materials that will undergo pyrolysis, or the products obtained from it, the studies analysing this practise are rather scattered. The aim of this paper was to compile and review the current literature concerning the demineralisation of carbonaceous waste (tyres and lignocellulosic biomass) materials. The chemistry involved, feedstock type and the effect of performing the purifying step before or after pyrolysis were addressed in this work. The review revealed that biomass samples should be demineralised before pyrolysis in order to affect not only the char but also the bio-oil quality. Depending on the form in which the minerals are linked to the structure, the solvent chosen will vary (from water to strong acids). However, water is the most popular option due to its price and easy disposal. In tyres, demineralisation should be performed after pyrolysis using strong acid and subsequently base. Due to the crosslinked chemical structure, rubber is highly resistant to chemicals thus the pre-treatment has to be avoided.","author":[{"dropping-particle":"","family":"Iraola-Arregui","given":"I.","non-dropping-particle":"","parse-names":false,"suffix":""},{"dropping-particle":"","family":"Gryp","given":"P.","non-dropping-particle":"Van Der","parse-names":false,"suffix":""},{"dropping-particle":"","family":"Görgens","given":"J. F.","non-dropping-particle":"","parse-names":false,"suffix":""}],"container-title":"Waste Management","id":"ITEM-1","issued":{"date-parts":[["2018"]]},"page":"667-688","title":"A review on the demineralisation of pre- and post-pyrolysis biomass and tyre wastes","type":"article-journal","volume":"79"},"uris":["http://www.mendeley.com/documents/?uuid=005c57ff-9f36-41c5-a273-15dd810262dd"]}],"mendeley":{"formattedCitation":"&lt;sup&gt;14&lt;/sup&gt;","plainTextFormattedCitation":"14","previouslyFormattedCitation":"&lt;sup&gt;14&lt;/sup&gt;"},"properties":{"noteIndex":0},"schema":"https://github.com/citation-style-language/schema/raw/master/csl-citation.json"}</w:instrText>
      </w:r>
      <w:r w:rsidR="003A1FE8" w:rsidRPr="003A1FE8">
        <w:rPr>
          <w:noProof/>
          <w:lang w:bidi="si-LK"/>
        </w:rPr>
        <w:fldChar w:fldCharType="separate"/>
      </w:r>
      <w:r w:rsidR="00C70704" w:rsidRPr="00C70704">
        <w:rPr>
          <w:noProof/>
          <w:vertAlign w:val="superscript"/>
          <w:lang w:bidi="si-LK"/>
        </w:rPr>
        <w:t>14</w:t>
      </w:r>
      <w:r w:rsidR="003A1FE8" w:rsidRPr="003A1FE8">
        <w:rPr>
          <w:noProof/>
          <w:lang w:bidi="si-LK"/>
        </w:rPr>
        <w:fldChar w:fldCharType="end"/>
      </w:r>
      <w:r w:rsidR="003A1FE8" w:rsidRPr="003A1FE8">
        <w:rPr>
          <w:noProof/>
          <w:lang w:bidi="si-LK"/>
        </w:rPr>
        <w:t>.</w:t>
      </w:r>
      <w:r w:rsidR="003A1FE8" w:rsidRPr="003A1FE8">
        <w:t xml:space="preserve"> </w:t>
      </w:r>
      <w:r>
        <w:rPr>
          <w:noProof/>
          <w:lang w:bidi="si-LK"/>
        </w:rPr>
        <w:t>The</w:t>
      </w:r>
      <w:r w:rsidR="003A1FE8" w:rsidRPr="003A1FE8">
        <w:rPr>
          <w:noProof/>
          <w:lang w:bidi="si-LK"/>
        </w:rPr>
        <w:t xml:space="preserve"> high ash, sulfur, and zinc content</w:t>
      </w:r>
      <w:r>
        <w:rPr>
          <w:noProof/>
          <w:lang w:bidi="si-LK"/>
        </w:rPr>
        <w:t xml:space="preserve">s of raw char, </w:t>
      </w:r>
      <w:r w:rsidR="003A1FE8" w:rsidRPr="003A1FE8">
        <w:rPr>
          <w:noProof/>
          <w:lang w:bidi="si-LK"/>
        </w:rPr>
        <w:t>prevents it from being used as carbon black in conservative tire manufacturing.</w:t>
      </w:r>
    </w:p>
    <w:p w14:paraId="664C916A" w14:textId="77777777" w:rsidR="003A1FE8" w:rsidRPr="003A1FE8" w:rsidRDefault="003A1FE8" w:rsidP="001D16D7">
      <w:pPr>
        <w:spacing w:after="10" w:line="360" w:lineRule="auto"/>
        <w:jc w:val="both"/>
        <w:rPr>
          <w:noProof/>
          <w:lang w:bidi="si-LK"/>
        </w:rPr>
      </w:pPr>
    </w:p>
    <w:p w14:paraId="22736A66" w14:textId="77777777" w:rsidR="003A1FE8" w:rsidRPr="003A1FE8" w:rsidRDefault="003A1FE8" w:rsidP="001D16D7">
      <w:pPr>
        <w:pStyle w:val="Heading3"/>
        <w:spacing w:before="0" w:line="360" w:lineRule="auto"/>
        <w:rPr>
          <w:noProof/>
          <w:lang w:bidi="si-LK"/>
        </w:rPr>
      </w:pPr>
      <w:bookmarkStart w:id="31" w:name="_Toc80362420"/>
      <w:r w:rsidRPr="003A1FE8">
        <w:rPr>
          <w:noProof/>
          <w:lang w:bidi="si-LK"/>
        </w:rPr>
        <w:t>Tire pyrolytic char general composition.</w:t>
      </w:r>
      <w:bookmarkEnd w:id="31"/>
    </w:p>
    <w:p w14:paraId="40C58B32" w14:textId="77777777" w:rsidR="003A1FE8" w:rsidRPr="003A1FE8" w:rsidRDefault="003A1FE8" w:rsidP="001D16D7">
      <w:pPr>
        <w:spacing w:line="360" w:lineRule="auto"/>
        <w:rPr>
          <w:lang w:bidi="si-LK"/>
        </w:rPr>
      </w:pPr>
    </w:p>
    <w:p w14:paraId="7579C338" w14:textId="77777777" w:rsidR="003A1FE8" w:rsidRPr="003A1FE8" w:rsidRDefault="003A1FE8" w:rsidP="001D16D7">
      <w:pPr>
        <w:spacing w:after="10" w:line="360" w:lineRule="auto"/>
        <w:ind w:firstLine="720"/>
        <w:jc w:val="both"/>
        <w:rPr>
          <w:noProof/>
          <w:lang w:bidi="si-LK"/>
        </w:rPr>
      </w:pPr>
      <w:r w:rsidRPr="003A1FE8">
        <w:rPr>
          <w:noProof/>
          <w:lang w:bidi="si-LK"/>
        </w:rPr>
        <w:t>In general, tire char is m</w:t>
      </w:r>
      <w:r w:rsidR="000A4BE7">
        <w:rPr>
          <w:noProof/>
          <w:lang w:bidi="si-LK"/>
        </w:rPr>
        <w:t>ade up of carbon and inorganics (e.g:</w:t>
      </w:r>
      <w:r w:rsidR="000A4BE7" w:rsidRPr="003A1FE8">
        <w:rPr>
          <w:noProof/>
          <w:lang w:bidi="si-LK"/>
        </w:rPr>
        <w:t xml:space="preserve"> Zn, Ca</w:t>
      </w:r>
      <w:r w:rsidR="000A4BE7">
        <w:rPr>
          <w:noProof/>
          <w:lang w:bidi="si-LK"/>
        </w:rPr>
        <w:t>, and</w:t>
      </w:r>
      <w:r w:rsidR="000A4BE7" w:rsidRPr="003A1FE8">
        <w:rPr>
          <w:noProof/>
          <w:lang w:bidi="si-LK"/>
        </w:rPr>
        <w:t xml:space="preserve"> Si</w:t>
      </w:r>
      <w:r w:rsidR="000A4BE7">
        <w:rPr>
          <w:noProof/>
          <w:lang w:bidi="si-LK"/>
        </w:rPr>
        <w:t xml:space="preserve"> containing compounds)which have added in the tire</w:t>
      </w:r>
      <w:r w:rsidR="000A4BE7" w:rsidRPr="003A1FE8">
        <w:rPr>
          <w:noProof/>
          <w:lang w:bidi="si-LK"/>
        </w:rPr>
        <w:t xml:space="preserve"> manufacturing </w:t>
      </w:r>
      <w:r w:rsidR="000A4BE7">
        <w:rPr>
          <w:noProof/>
          <w:lang w:bidi="si-LK"/>
        </w:rPr>
        <w:t>process</w:t>
      </w:r>
      <w:r w:rsidRPr="003A1FE8">
        <w:rPr>
          <w:noProof/>
          <w:lang w:bidi="si-LK"/>
        </w:rPr>
        <w:t xml:space="preserve"> with </w:t>
      </w:r>
      <w:r w:rsidR="000A4BE7" w:rsidRPr="003A1FE8">
        <w:rPr>
          <w:noProof/>
          <w:lang w:bidi="si-LK"/>
        </w:rPr>
        <w:t xml:space="preserve">varying </w:t>
      </w:r>
      <w:r w:rsidRPr="003A1FE8">
        <w:rPr>
          <w:noProof/>
          <w:lang w:bidi="si-LK"/>
        </w:rPr>
        <w:t>composition</w:t>
      </w:r>
      <w:r w:rsidR="000A4BE7">
        <w:rPr>
          <w:noProof/>
          <w:lang w:bidi="si-LK"/>
        </w:rPr>
        <w:t>s</w:t>
      </w:r>
      <w:r w:rsidRPr="003A1FE8">
        <w:rPr>
          <w:noProof/>
          <w:lang w:bidi="si-LK"/>
        </w:rPr>
        <w:t xml:space="preserve"> based on the pyrolysis circumstances and tire composition</w:t>
      </w:r>
      <w:r w:rsidRPr="003A1FE8">
        <w:rPr>
          <w:noProof/>
          <w:lang w:bidi="si-LK"/>
        </w:rPr>
        <w:fldChar w:fldCharType="begin" w:fldLock="1"/>
      </w:r>
      <w:r w:rsidR="00C70704">
        <w:rPr>
          <w:noProof/>
          <w:lang w:bidi="si-LK"/>
        </w:rPr>
        <w:instrText>ADDIN CSL_CITATION {"citationItems":[{"id":"ITEM-1","itemData":{"DOI":"10.1007/s40518-014-0019-0","ISSN":"21963010","abstract":"Approximately 1.5 billion tires are produced globally each year with 300 million in the USA, which will all eventually become waste tires. Waste tires are excellent candidates for recovery of energy, as well as solid, liquid, and gaseous by-products, via pyrolysis: made predominantly from the petroleum product rubber, they have a high heating value, as well as high volatile content and medium sulfur content. This paper reviews previous research on tire pyrolysis, and in particular identifies factors affecting yield and product composition. Properties of produced oil, gases, and char are summarized, and future research studies are recommended.","author":[{"dropping-particle":"","family":"Alsaleh","given":"Ali","non-dropping-particle":"","parse-names":false,"suffix":""},{"dropping-particle":"","family":"Sattler","given":"Melanie L.","non-dropping-particle":"","parse-names":false,"suffix":""}],"container-title":"Current Sustainable/Renewable Energy Reports","id":"ITEM-1","issued":{"date-parts":[["2014"]]},"title":"Waste Tire Pyrolysis: Influential Parameters and Product Properties","type":"article"},"uris":["http://www.mendeley.com/documents/?uuid=0bc0b734-2c52-4342-bd1c-2f9e14eb5b74"]}],"mendeley":{"formattedCitation":"&lt;sup&gt;15&lt;/sup&gt;","plainTextFormattedCitation":"15","previouslyFormattedCitation":"&lt;sup&gt;15&lt;/sup&gt;"},"properties":{"noteIndex":0},"schema":"https://github.com/citation-style-language/schema/raw/master/csl-citation.json"}</w:instrText>
      </w:r>
      <w:r w:rsidRPr="003A1FE8">
        <w:rPr>
          <w:noProof/>
          <w:lang w:bidi="si-LK"/>
        </w:rPr>
        <w:fldChar w:fldCharType="separate"/>
      </w:r>
      <w:r w:rsidR="00C70704" w:rsidRPr="00C70704">
        <w:rPr>
          <w:noProof/>
          <w:vertAlign w:val="superscript"/>
          <w:lang w:bidi="si-LK"/>
        </w:rPr>
        <w:t>15</w:t>
      </w:r>
      <w:r w:rsidRPr="003A1FE8">
        <w:rPr>
          <w:noProof/>
          <w:lang w:bidi="si-LK"/>
        </w:rPr>
        <w:fldChar w:fldCharType="end"/>
      </w:r>
      <w:r w:rsidRPr="003A1FE8">
        <w:rPr>
          <w:noProof/>
          <w:lang w:bidi="si-LK"/>
        </w:rPr>
        <w:t>.</w:t>
      </w:r>
    </w:p>
    <w:p w14:paraId="5B43352D" w14:textId="77777777" w:rsidR="003A1FE8" w:rsidRPr="003A1FE8" w:rsidRDefault="003A1FE8" w:rsidP="001D16D7">
      <w:pPr>
        <w:spacing w:after="10" w:line="360" w:lineRule="auto"/>
        <w:jc w:val="both"/>
        <w:rPr>
          <w:noProof/>
          <w:lang w:bidi="si-LK"/>
        </w:rPr>
      </w:pPr>
      <w:r w:rsidRPr="003A1FE8">
        <w:rPr>
          <w:noProof/>
          <w:lang w:bidi="si-LK"/>
        </w:rPr>
        <w:t>Typically, the  carbon content of  the tire pyrolytic char was proportinately high with around 82% with minor amount of hydrogen,nitrogen and sulphur and, an oxygen conent around 11 wt%</w:t>
      </w:r>
      <w:r w:rsidRPr="003A1FE8">
        <w:rPr>
          <w:noProof/>
          <w:lang w:bidi="si-LK"/>
        </w:rPr>
        <w:fldChar w:fldCharType="begin" w:fldLock="1"/>
      </w:r>
      <w:r w:rsidR="00C70704">
        <w:rPr>
          <w:noProof/>
          <w:lang w:bidi="si-LK"/>
        </w:rPr>
        <w:instrText>ADDIN CSL_CITATION {"citationItems":[{"id":"ITEM-1","itemData":{"DOI":"10.1080/1023697X.2012.10669001","ISSN":"1023697X","abstract":"The disposal of the waste tyres represents one of the most difficult global problems ever encountered. Pyrolysis of waste tyre is considered as an alternative process for recovering some of the value in waste tyres. The process is very energy intensive. There will be 30–40 weight % solid tyre char produced; hence the process economy depends strongly on its application and market value. In this study, the tyre char was investigated as an adsorbent to remove lead from aqueous solution. The maximum lead adsorption capacity was 135 mg/g at pH of 5. At low Ph (&lt; 3.75), less adsorption was observed due to the electrostatic repulsion between Pb2+ and the positively charged external surface of the tyre char. At higher pH (&gt; 3.75), the external surface became negatively charged, resulted in a higher lead adsorption. The adsorption mechanism was quite complex, and three possible mechanisms were identified, including ion exchange, surface complex formation and adsorption. The isotherm was best fitted with Langmuir-Freundlich isotherm with a Langmuir monolayer capacity of 135.5 mg/g. The experimental data were analysed using adsorption kinetic models and the pseudo-first order equation was found to be the best fit equation for the adsorption of lead ions onto the tyre char. © 2012, Taylor &amp; Francis Group, LLC.","author":[{"dropping-particle":"","family":"Chan","given":"O. S.","non-dropping-particle":"","parse-names":false,"suffix":""},{"dropping-particle":"","family":"Cheung","given":"W. H.","non-dropping-particle":"","parse-names":false,"suffix":""},{"dropping-particle":"","family":"Ckay","given":"G. M.","non-dropping-particle":"","parse-names":false,"suffix":""}],"container-title":"HKIE Transactions Hong Kong Institution of Engineers","id":"ITEM-1","issued":{"date-parts":[["2012"]]},"title":"Equilibrium and Kinetics of Lead Adsorption onto Tyre Char","type":"article-journal"},"uris":["http://www.mendeley.com/documents/?uuid=83f92373-22e8-4bd8-910a-7839ca98ef97"]}],"mendeley":{"formattedCitation":"&lt;sup&gt;16&lt;/sup&gt;","plainTextFormattedCitation":"16","previouslyFormattedCitation":"&lt;sup&gt;16&lt;/sup&gt;"},"properties":{"noteIndex":0},"schema":"https://github.com/citation-style-language/schema/raw/master/csl-citation.json"}</w:instrText>
      </w:r>
      <w:r w:rsidRPr="003A1FE8">
        <w:rPr>
          <w:noProof/>
          <w:lang w:bidi="si-LK"/>
        </w:rPr>
        <w:fldChar w:fldCharType="separate"/>
      </w:r>
      <w:r w:rsidR="00C70704" w:rsidRPr="00C70704">
        <w:rPr>
          <w:noProof/>
          <w:vertAlign w:val="superscript"/>
          <w:lang w:bidi="si-LK"/>
        </w:rPr>
        <w:t>16</w:t>
      </w:r>
      <w:r w:rsidRPr="003A1FE8">
        <w:rPr>
          <w:noProof/>
          <w:lang w:bidi="si-LK"/>
        </w:rPr>
        <w:fldChar w:fldCharType="end"/>
      </w:r>
      <w:r w:rsidR="00F14641">
        <w:rPr>
          <w:noProof/>
          <w:lang w:bidi="si-LK"/>
        </w:rPr>
        <w:t xml:space="preserve"> as given in the Table 1.1. According to </w:t>
      </w:r>
      <w:r w:rsidRPr="003A1FE8">
        <w:rPr>
          <w:noProof/>
          <w:lang w:bidi="si-LK"/>
        </w:rPr>
        <w:t xml:space="preserve">the </w:t>
      </w:r>
      <w:r w:rsidR="00F14641">
        <w:rPr>
          <w:noProof/>
          <w:lang w:bidi="si-LK"/>
        </w:rPr>
        <w:t xml:space="preserve">Table 1.2 of the metal content of pyrolytic char, </w:t>
      </w:r>
      <w:r w:rsidRPr="003A1FE8">
        <w:rPr>
          <w:noProof/>
          <w:lang w:bidi="si-LK"/>
        </w:rPr>
        <w:t>the percentage of  Zn is very higher compared to other metals found in tire pyrolytic char.</w:t>
      </w:r>
    </w:p>
    <w:p w14:paraId="3C5BE6AD" w14:textId="77777777" w:rsidR="003A1FE8" w:rsidRPr="003A1FE8" w:rsidRDefault="003A1FE8" w:rsidP="001D16D7">
      <w:pPr>
        <w:spacing w:after="10" w:line="360" w:lineRule="auto"/>
        <w:jc w:val="both"/>
        <w:rPr>
          <w:noProof/>
          <w:lang w:bidi="si-LK"/>
        </w:rPr>
      </w:pPr>
    </w:p>
    <w:p w14:paraId="2CAD40D5" w14:textId="77777777" w:rsidR="00E018D4" w:rsidRPr="001D16D7" w:rsidRDefault="00E018D4" w:rsidP="001D16D7">
      <w:pPr>
        <w:pStyle w:val="Caption"/>
        <w:keepNext/>
        <w:spacing w:line="360" w:lineRule="auto"/>
        <w:rPr>
          <w:i w:val="0"/>
          <w:iCs w:val="0"/>
          <w:color w:val="auto"/>
          <w:sz w:val="24"/>
          <w:szCs w:val="24"/>
        </w:rPr>
      </w:pPr>
      <w:bookmarkStart w:id="32" w:name="_Toc80353600"/>
      <w:bookmarkStart w:id="33" w:name="_Toc80250411"/>
      <w:r w:rsidRPr="001D16D7">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1</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w:t>
      </w:r>
      <w:r w:rsidR="009449F2">
        <w:rPr>
          <w:b/>
          <w:bCs/>
          <w:i w:val="0"/>
          <w:iCs w:val="0"/>
          <w:color w:val="auto"/>
          <w:sz w:val="24"/>
          <w:szCs w:val="24"/>
        </w:rPr>
        <w:fldChar w:fldCharType="end"/>
      </w:r>
      <w:r w:rsidRPr="001D16D7">
        <w:rPr>
          <w:i w:val="0"/>
          <w:iCs w:val="0"/>
          <w:color w:val="auto"/>
          <w:sz w:val="24"/>
          <w:szCs w:val="24"/>
        </w:rPr>
        <w:t>.</w:t>
      </w:r>
      <w:r w:rsidR="002421E3" w:rsidRPr="001D16D7">
        <w:rPr>
          <w:i w:val="0"/>
          <w:iCs w:val="0"/>
          <w:color w:val="auto"/>
          <w:sz w:val="24"/>
          <w:szCs w:val="24"/>
        </w:rPr>
        <w:t xml:space="preserve"> </w:t>
      </w:r>
      <w:r w:rsidRPr="001D16D7">
        <w:rPr>
          <w:i w:val="0"/>
          <w:iCs w:val="0"/>
          <w:color w:val="auto"/>
          <w:sz w:val="24"/>
          <w:szCs w:val="24"/>
        </w:rPr>
        <w:t xml:space="preserve">CHNSO composition of tire pyrolytic </w:t>
      </w:r>
      <w:r w:rsidRPr="001D16D7">
        <w:rPr>
          <w:i w:val="0"/>
          <w:iCs w:val="0"/>
          <w:noProof/>
          <w:color w:val="auto"/>
          <w:sz w:val="24"/>
          <w:szCs w:val="24"/>
          <w:lang w:bidi="si-LK"/>
        </w:rPr>
        <w:t>char</w:t>
      </w:r>
      <w:r w:rsidRPr="001D16D7">
        <w:rPr>
          <w:i w:val="0"/>
          <w:iCs w:val="0"/>
          <w:noProof/>
          <w:color w:val="auto"/>
          <w:sz w:val="24"/>
          <w:szCs w:val="24"/>
          <w:lang w:bidi="si-LK"/>
        </w:rPr>
        <w:fldChar w:fldCharType="begin" w:fldLock="1"/>
      </w:r>
      <w:r w:rsidR="00C70704" w:rsidRPr="001D16D7">
        <w:rPr>
          <w:i w:val="0"/>
          <w:iCs w:val="0"/>
          <w:noProof/>
          <w:color w:val="auto"/>
          <w:sz w:val="24"/>
          <w:szCs w:val="24"/>
          <w:lang w:bidi="si-LK"/>
        </w:rPr>
        <w:instrText>ADDIN CSL_CITATION {"citationItems":[{"id":"ITEM-1","itemData":{"DOI":"10.1080/1023697X.2012.10669001","ISSN":"1023697X","abstract":"The disposal of the waste tyres represents one of the most difficult global problems ever encountered. Pyrolysis of waste tyre is considered as an alternative process for recovering some of the value in waste tyres. The process is very energy intensive. There will be 30–40 weight % solid tyre char produced; hence the process economy depends strongly on its application and market value. In this study, the tyre char was investigated as an adsorbent to remove lead from aqueous solution. The maximum lead adsorption capacity was 135 mg/g at pH of 5. At low Ph (&lt; 3.75), less adsorption was observed due to the electrostatic repulsion between Pb2+ and the positively charged external surface of the tyre char. At higher pH (&gt; 3.75), the external surface became negatively charged, resulted in a higher lead adsorption. The adsorption mechanism was quite complex, and three possible mechanisms were identified, including ion exchange, surface complex formation and adsorption. The isotherm was best fitted with Langmuir-Freundlich isotherm with a Langmuir monolayer capacity of 135.5 mg/g. The experimental data were analysed using adsorption kinetic models and the pseudo-first order equation was found to be the best fit equation for the adsorption of lead ions onto the tyre char. © 2012, Taylor &amp; Francis Group, LLC.","author":[{"dropping-particle":"","family":"Chan","given":"O. S.","non-dropping-particle":"","parse-names":false,"suffix":""},{"dropping-particle":"","family":"Cheung","given":"W. H.","non-dropping-particle":"","parse-names":false,"suffix":""},{"dropping-particle":"","family":"Ckay","given":"G. M.","non-dropping-particle":"","parse-names":false,"suffix":""}],"container-title":"HKIE Transactions Hong Kong Institution of Engineers","id":"ITEM-1","issued":{"date-parts":[["2012"]]},"title":"Equilibrium and Kinetics of Lead Adsorption onto Tyre Char","type":"article-journal"},"uris":["http://www.mendeley.com/documents/?uuid=83f92373-22e8-4bd8-910a-7839ca98ef97"]}],"mendeley":{"formattedCitation":"&lt;sup&gt;16&lt;/sup&gt;","plainTextFormattedCitation":"16","previouslyFormattedCitation":"&lt;sup&gt;16&lt;/sup&gt;"},"properties":{"noteIndex":0},"schema":"https://github.com/citation-style-language/schema/raw/master/csl-citation.json"}</w:instrText>
      </w:r>
      <w:r w:rsidRPr="001D16D7">
        <w:rPr>
          <w:i w:val="0"/>
          <w:iCs w:val="0"/>
          <w:noProof/>
          <w:color w:val="auto"/>
          <w:sz w:val="24"/>
          <w:szCs w:val="24"/>
          <w:lang w:bidi="si-LK"/>
        </w:rPr>
        <w:fldChar w:fldCharType="separate"/>
      </w:r>
      <w:bookmarkEnd w:id="33"/>
      <w:r w:rsidR="00C70704" w:rsidRPr="001D16D7">
        <w:rPr>
          <w:i w:val="0"/>
          <w:iCs w:val="0"/>
          <w:noProof/>
          <w:color w:val="auto"/>
          <w:sz w:val="24"/>
          <w:szCs w:val="24"/>
          <w:vertAlign w:val="superscript"/>
          <w:lang w:bidi="si-LK"/>
        </w:rPr>
        <w:t>16</w:t>
      </w:r>
      <w:bookmarkEnd w:id="32"/>
      <w:r w:rsidRPr="001D16D7">
        <w:rPr>
          <w:i w:val="0"/>
          <w:iCs w:val="0"/>
          <w:noProof/>
          <w:color w:val="auto"/>
          <w:sz w:val="24"/>
          <w:szCs w:val="24"/>
          <w:lang w:bidi="si-LK"/>
        </w:rPr>
        <w:fldChar w:fldCharType="end"/>
      </w:r>
    </w:p>
    <w:tbl>
      <w:tblPr>
        <w:tblStyle w:val="TableGrid"/>
        <w:tblW w:w="8558" w:type="dxa"/>
        <w:jc w:val="center"/>
        <w:tblLook w:val="04A0" w:firstRow="1" w:lastRow="0" w:firstColumn="1" w:lastColumn="0" w:noHBand="0" w:noVBand="1"/>
      </w:tblPr>
      <w:tblGrid>
        <w:gridCol w:w="1711"/>
        <w:gridCol w:w="1712"/>
        <w:gridCol w:w="1711"/>
        <w:gridCol w:w="1712"/>
        <w:gridCol w:w="1712"/>
      </w:tblGrid>
      <w:tr w:rsidR="003A1FE8" w:rsidRPr="003A1FE8" w14:paraId="34846481" w14:textId="77777777" w:rsidTr="00F14641">
        <w:trPr>
          <w:trHeight w:val="755"/>
          <w:jc w:val="center"/>
        </w:trPr>
        <w:tc>
          <w:tcPr>
            <w:tcW w:w="1711" w:type="dxa"/>
            <w:vAlign w:val="center"/>
          </w:tcPr>
          <w:p w14:paraId="0D9CF7E2" w14:textId="77777777" w:rsidR="003A1FE8" w:rsidRPr="003A1FE8" w:rsidRDefault="003A1FE8" w:rsidP="001D16D7">
            <w:pPr>
              <w:spacing w:after="10" w:line="360" w:lineRule="auto"/>
              <w:jc w:val="center"/>
              <w:rPr>
                <w:noProof/>
                <w:lang w:bidi="si-LK"/>
              </w:rPr>
            </w:pPr>
            <w:r w:rsidRPr="003A1FE8">
              <w:rPr>
                <w:noProof/>
                <w:lang w:bidi="si-LK"/>
              </w:rPr>
              <w:t>C(%)</w:t>
            </w:r>
          </w:p>
        </w:tc>
        <w:tc>
          <w:tcPr>
            <w:tcW w:w="1712" w:type="dxa"/>
            <w:vAlign w:val="center"/>
          </w:tcPr>
          <w:p w14:paraId="59DE5E09" w14:textId="77777777" w:rsidR="003A1FE8" w:rsidRPr="003A1FE8" w:rsidRDefault="003A1FE8" w:rsidP="001D16D7">
            <w:pPr>
              <w:spacing w:after="10" w:line="360" w:lineRule="auto"/>
              <w:jc w:val="center"/>
              <w:rPr>
                <w:noProof/>
                <w:lang w:bidi="si-LK"/>
              </w:rPr>
            </w:pPr>
            <w:r w:rsidRPr="003A1FE8">
              <w:rPr>
                <w:noProof/>
                <w:lang w:bidi="si-LK"/>
              </w:rPr>
              <w:t>H(%)</w:t>
            </w:r>
          </w:p>
        </w:tc>
        <w:tc>
          <w:tcPr>
            <w:tcW w:w="1711" w:type="dxa"/>
            <w:vAlign w:val="center"/>
          </w:tcPr>
          <w:p w14:paraId="42CA5D4E" w14:textId="77777777" w:rsidR="003A1FE8" w:rsidRPr="003A1FE8" w:rsidRDefault="003A1FE8" w:rsidP="001D16D7">
            <w:pPr>
              <w:spacing w:after="10" w:line="360" w:lineRule="auto"/>
              <w:jc w:val="center"/>
              <w:rPr>
                <w:noProof/>
                <w:lang w:bidi="si-LK"/>
              </w:rPr>
            </w:pPr>
            <w:r w:rsidRPr="003A1FE8">
              <w:rPr>
                <w:noProof/>
                <w:lang w:bidi="si-LK"/>
              </w:rPr>
              <w:t>N(%)</w:t>
            </w:r>
          </w:p>
        </w:tc>
        <w:tc>
          <w:tcPr>
            <w:tcW w:w="1712" w:type="dxa"/>
            <w:vAlign w:val="center"/>
          </w:tcPr>
          <w:p w14:paraId="686A5199" w14:textId="77777777" w:rsidR="003A1FE8" w:rsidRPr="003A1FE8" w:rsidRDefault="003A1FE8" w:rsidP="001D16D7">
            <w:pPr>
              <w:spacing w:after="10" w:line="360" w:lineRule="auto"/>
              <w:jc w:val="center"/>
              <w:rPr>
                <w:noProof/>
                <w:lang w:bidi="si-LK"/>
              </w:rPr>
            </w:pPr>
            <w:r w:rsidRPr="003A1FE8">
              <w:rPr>
                <w:noProof/>
                <w:lang w:bidi="si-LK"/>
              </w:rPr>
              <w:t>S(%)</w:t>
            </w:r>
          </w:p>
        </w:tc>
        <w:tc>
          <w:tcPr>
            <w:tcW w:w="1712" w:type="dxa"/>
            <w:vAlign w:val="center"/>
          </w:tcPr>
          <w:p w14:paraId="51C959BC" w14:textId="77777777" w:rsidR="003A1FE8" w:rsidRPr="003A1FE8" w:rsidRDefault="003A1FE8" w:rsidP="001D16D7">
            <w:pPr>
              <w:spacing w:after="10" w:line="360" w:lineRule="auto"/>
              <w:jc w:val="center"/>
              <w:rPr>
                <w:noProof/>
                <w:lang w:bidi="si-LK"/>
              </w:rPr>
            </w:pPr>
            <w:r w:rsidRPr="003A1FE8">
              <w:rPr>
                <w:noProof/>
                <w:lang w:bidi="si-LK"/>
              </w:rPr>
              <w:t>O(%)</w:t>
            </w:r>
          </w:p>
        </w:tc>
      </w:tr>
      <w:tr w:rsidR="003A1FE8" w:rsidRPr="003A1FE8" w14:paraId="2D1D31F9" w14:textId="77777777" w:rsidTr="00F14641">
        <w:trPr>
          <w:trHeight w:val="755"/>
          <w:jc w:val="center"/>
        </w:trPr>
        <w:tc>
          <w:tcPr>
            <w:tcW w:w="1711" w:type="dxa"/>
            <w:vAlign w:val="center"/>
          </w:tcPr>
          <w:p w14:paraId="56106F38" w14:textId="77777777" w:rsidR="003A1FE8" w:rsidRPr="003A1FE8" w:rsidRDefault="003A1FE8" w:rsidP="001D16D7">
            <w:pPr>
              <w:spacing w:after="10" w:line="360" w:lineRule="auto"/>
              <w:jc w:val="center"/>
              <w:rPr>
                <w:noProof/>
                <w:lang w:bidi="si-LK"/>
              </w:rPr>
            </w:pPr>
            <w:r w:rsidRPr="003A1FE8">
              <w:rPr>
                <w:noProof/>
                <w:lang w:bidi="si-LK"/>
              </w:rPr>
              <w:t>81.9</w:t>
            </w:r>
          </w:p>
        </w:tc>
        <w:tc>
          <w:tcPr>
            <w:tcW w:w="1712" w:type="dxa"/>
            <w:vAlign w:val="center"/>
          </w:tcPr>
          <w:p w14:paraId="4F87A6B0" w14:textId="77777777" w:rsidR="003A1FE8" w:rsidRPr="003A1FE8" w:rsidRDefault="003A1FE8" w:rsidP="001D16D7">
            <w:pPr>
              <w:spacing w:after="10" w:line="360" w:lineRule="auto"/>
              <w:jc w:val="center"/>
              <w:rPr>
                <w:noProof/>
                <w:lang w:bidi="si-LK"/>
              </w:rPr>
            </w:pPr>
            <w:r w:rsidRPr="003A1FE8">
              <w:rPr>
                <w:noProof/>
                <w:lang w:bidi="si-LK"/>
              </w:rPr>
              <w:t>1.39</w:t>
            </w:r>
          </w:p>
        </w:tc>
        <w:tc>
          <w:tcPr>
            <w:tcW w:w="1711" w:type="dxa"/>
            <w:vAlign w:val="center"/>
          </w:tcPr>
          <w:p w14:paraId="221284A2" w14:textId="77777777" w:rsidR="003A1FE8" w:rsidRPr="003A1FE8" w:rsidRDefault="003A1FE8" w:rsidP="001D16D7">
            <w:pPr>
              <w:spacing w:after="10" w:line="360" w:lineRule="auto"/>
              <w:jc w:val="center"/>
              <w:rPr>
                <w:noProof/>
                <w:lang w:bidi="si-LK"/>
              </w:rPr>
            </w:pPr>
            <w:r w:rsidRPr="003A1FE8">
              <w:rPr>
                <w:noProof/>
                <w:lang w:bidi="si-LK"/>
              </w:rPr>
              <w:t>2.4</w:t>
            </w:r>
          </w:p>
        </w:tc>
        <w:tc>
          <w:tcPr>
            <w:tcW w:w="1712" w:type="dxa"/>
            <w:vAlign w:val="center"/>
          </w:tcPr>
          <w:p w14:paraId="3B76F466" w14:textId="77777777" w:rsidR="003A1FE8" w:rsidRPr="003A1FE8" w:rsidRDefault="003A1FE8" w:rsidP="001D16D7">
            <w:pPr>
              <w:spacing w:after="10" w:line="360" w:lineRule="auto"/>
              <w:jc w:val="center"/>
              <w:rPr>
                <w:noProof/>
                <w:lang w:bidi="si-LK"/>
              </w:rPr>
            </w:pPr>
            <w:r w:rsidRPr="003A1FE8">
              <w:rPr>
                <w:noProof/>
                <w:lang w:bidi="si-LK"/>
              </w:rPr>
              <w:t>3.16</w:t>
            </w:r>
          </w:p>
        </w:tc>
        <w:tc>
          <w:tcPr>
            <w:tcW w:w="1712" w:type="dxa"/>
            <w:vAlign w:val="center"/>
          </w:tcPr>
          <w:p w14:paraId="5D8AB3B6" w14:textId="77777777" w:rsidR="003A1FE8" w:rsidRPr="003A1FE8" w:rsidRDefault="003A1FE8" w:rsidP="001D16D7">
            <w:pPr>
              <w:spacing w:after="10" w:line="360" w:lineRule="auto"/>
              <w:jc w:val="center"/>
              <w:rPr>
                <w:noProof/>
                <w:lang w:bidi="si-LK"/>
              </w:rPr>
            </w:pPr>
            <w:r w:rsidRPr="003A1FE8">
              <w:rPr>
                <w:noProof/>
                <w:lang w:bidi="si-LK"/>
              </w:rPr>
              <w:t>11.15</w:t>
            </w:r>
          </w:p>
        </w:tc>
      </w:tr>
    </w:tbl>
    <w:p w14:paraId="5412E3AA" w14:textId="77777777" w:rsidR="00F14641" w:rsidRDefault="00F14641" w:rsidP="001D16D7">
      <w:pPr>
        <w:spacing w:after="10" w:line="360" w:lineRule="auto"/>
        <w:jc w:val="both"/>
        <w:rPr>
          <w:noProof/>
          <w:lang w:bidi="si-LK"/>
        </w:rPr>
      </w:pPr>
      <w:r>
        <w:rPr>
          <w:noProof/>
          <w:lang w:bidi="si-LK"/>
        </w:rPr>
        <w:t xml:space="preserve">  </w:t>
      </w:r>
    </w:p>
    <w:p w14:paraId="73B4D229" w14:textId="77777777" w:rsidR="00F14641" w:rsidRDefault="00F14641" w:rsidP="001D16D7">
      <w:pPr>
        <w:spacing w:after="10" w:line="360" w:lineRule="auto"/>
        <w:jc w:val="both"/>
        <w:rPr>
          <w:noProof/>
          <w:lang w:bidi="si-LK"/>
        </w:rPr>
      </w:pPr>
    </w:p>
    <w:p w14:paraId="7AEF7430" w14:textId="77777777" w:rsidR="003A1FE8" w:rsidRPr="003A1FE8" w:rsidRDefault="00F14641" w:rsidP="001D16D7">
      <w:pPr>
        <w:spacing w:after="10" w:line="360" w:lineRule="auto"/>
        <w:jc w:val="both"/>
        <w:rPr>
          <w:noProof/>
          <w:lang w:bidi="si-LK"/>
        </w:rPr>
      </w:pPr>
      <w:r>
        <w:rPr>
          <w:noProof/>
          <w:lang w:bidi="si-LK"/>
        </w:rPr>
        <w:tab/>
      </w:r>
      <w:r>
        <w:rPr>
          <w:noProof/>
          <w:lang w:bidi="si-LK"/>
        </w:rPr>
        <w:tab/>
      </w:r>
    </w:p>
    <w:p w14:paraId="4F495B09" w14:textId="77777777" w:rsidR="00887E42" w:rsidRPr="001D16D7" w:rsidRDefault="00887E42" w:rsidP="001D16D7">
      <w:pPr>
        <w:pStyle w:val="Caption"/>
        <w:keepNext/>
        <w:spacing w:line="360" w:lineRule="auto"/>
        <w:rPr>
          <w:i w:val="0"/>
          <w:iCs w:val="0"/>
          <w:color w:val="auto"/>
          <w:sz w:val="24"/>
          <w:szCs w:val="24"/>
        </w:rPr>
      </w:pPr>
      <w:bookmarkStart w:id="34" w:name="_Toc80353601"/>
      <w:bookmarkStart w:id="35" w:name="_Toc80250412"/>
      <w:r w:rsidRPr="001D16D7">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1</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2</w:t>
      </w:r>
      <w:r w:rsidR="009449F2">
        <w:rPr>
          <w:b/>
          <w:bCs/>
          <w:i w:val="0"/>
          <w:iCs w:val="0"/>
          <w:color w:val="auto"/>
          <w:sz w:val="24"/>
          <w:szCs w:val="24"/>
        </w:rPr>
        <w:fldChar w:fldCharType="end"/>
      </w:r>
      <w:r w:rsidRPr="001D16D7">
        <w:rPr>
          <w:i w:val="0"/>
          <w:iCs w:val="0"/>
          <w:color w:val="auto"/>
          <w:sz w:val="24"/>
          <w:szCs w:val="24"/>
        </w:rPr>
        <w:t>.</w:t>
      </w:r>
      <w:r w:rsidR="002421E3" w:rsidRPr="001D16D7">
        <w:rPr>
          <w:i w:val="0"/>
          <w:iCs w:val="0"/>
          <w:color w:val="auto"/>
          <w:sz w:val="24"/>
          <w:szCs w:val="24"/>
        </w:rPr>
        <w:t xml:space="preserve"> </w:t>
      </w:r>
      <w:r w:rsidRPr="001D16D7">
        <w:rPr>
          <w:i w:val="0"/>
          <w:iCs w:val="0"/>
          <w:color w:val="auto"/>
          <w:sz w:val="24"/>
          <w:szCs w:val="24"/>
        </w:rPr>
        <w:t xml:space="preserve">Metal content of tire pyrolytic </w:t>
      </w:r>
      <w:r w:rsidRPr="001D16D7">
        <w:rPr>
          <w:i w:val="0"/>
          <w:iCs w:val="0"/>
          <w:noProof/>
          <w:color w:val="auto"/>
          <w:sz w:val="24"/>
          <w:szCs w:val="24"/>
          <w:lang w:bidi="si-LK"/>
        </w:rPr>
        <w:t>char</w:t>
      </w:r>
      <w:r w:rsidRPr="001D16D7">
        <w:rPr>
          <w:i w:val="0"/>
          <w:iCs w:val="0"/>
          <w:noProof/>
          <w:color w:val="auto"/>
          <w:sz w:val="24"/>
          <w:szCs w:val="24"/>
          <w:lang w:bidi="si-LK"/>
        </w:rPr>
        <w:fldChar w:fldCharType="begin" w:fldLock="1"/>
      </w:r>
      <w:r w:rsidR="00C70704" w:rsidRPr="001D16D7">
        <w:rPr>
          <w:i w:val="0"/>
          <w:iCs w:val="0"/>
          <w:noProof/>
          <w:color w:val="auto"/>
          <w:sz w:val="24"/>
          <w:szCs w:val="24"/>
          <w:lang w:bidi="si-LK"/>
        </w:rPr>
        <w:instrText>ADDIN CSL_CITATION {"citationItems":[{"id":"ITEM-1","itemData":{"DOI":"10.1080/1023697X.2012.10669001","ISSN":"1023697X","abstract":"The disposal of the waste tyres represents one of the most difficult global problems ever encountered. Pyrolysis of waste tyre is considered as an alternative process for recovering some of the value in waste tyres. The process is very energy intensive. There will be 30–40 weight % solid tyre char produced; hence the process economy depends strongly on its application and market value. In this study, the tyre char was investigated as an adsorbent to remove lead from aqueous solution. The maximum lead adsorption capacity was 135 mg/g at pH of 5. At low Ph (&lt; 3.75), less adsorption was observed due to the electrostatic repulsion between Pb2+ and the positively charged external surface of the tyre char. At higher pH (&gt; 3.75), the external surface became negatively charged, resulted in a higher lead adsorption. The adsorption mechanism was quite complex, and three possible mechanisms were identified, including ion exchange, surface complex formation and adsorption. The isotherm was best fitted with Langmuir-Freundlich isotherm with a Langmuir monolayer capacity of 135.5 mg/g. The experimental data were analysed using adsorption kinetic models and the pseudo-first order equation was found to be the best fit equation for the adsorption of lead ions onto the tyre char. © 2012, Taylor &amp; Francis Group, LLC.","author":[{"dropping-particle":"","family":"Chan","given":"O. S.","non-dropping-particle":"","parse-names":false,"suffix":""},{"dropping-particle":"","family":"Cheung","given":"W. H.","non-dropping-particle":"","parse-names":false,"suffix":""},{"dropping-particle":"","family":"Ckay","given":"G. M.","non-dropping-particle":"","parse-names":false,"suffix":""}],"container-title":"HKIE Transactions Hong Kong Institution of Engineers","id":"ITEM-1","issued":{"date-parts":[["2012"]]},"title":"Equilibrium and Kinetics of Lead Adsorption onto Tyre Char","type":"article-journal"},"uris":["http://www.mendeley.com/documents/?uuid=83f92373-22e8-4bd8-910a-7839ca98ef97"]}],"mendeley":{"formattedCitation":"&lt;sup&gt;16&lt;/sup&gt;","plainTextFormattedCitation":"16","previouslyFormattedCitation":"&lt;sup&gt;16&lt;/sup&gt;"},"properties":{"noteIndex":0},"schema":"https://github.com/citation-style-language/schema/raw/master/csl-citation.json"}</w:instrText>
      </w:r>
      <w:r w:rsidRPr="001D16D7">
        <w:rPr>
          <w:i w:val="0"/>
          <w:iCs w:val="0"/>
          <w:noProof/>
          <w:color w:val="auto"/>
          <w:sz w:val="24"/>
          <w:szCs w:val="24"/>
          <w:lang w:bidi="si-LK"/>
        </w:rPr>
        <w:fldChar w:fldCharType="separate"/>
      </w:r>
      <w:bookmarkEnd w:id="35"/>
      <w:r w:rsidR="00C70704" w:rsidRPr="001D16D7">
        <w:rPr>
          <w:i w:val="0"/>
          <w:iCs w:val="0"/>
          <w:noProof/>
          <w:color w:val="auto"/>
          <w:sz w:val="24"/>
          <w:szCs w:val="24"/>
          <w:vertAlign w:val="superscript"/>
          <w:lang w:bidi="si-LK"/>
        </w:rPr>
        <w:t>16</w:t>
      </w:r>
      <w:bookmarkEnd w:id="34"/>
      <w:r w:rsidRPr="001D16D7">
        <w:rPr>
          <w:i w:val="0"/>
          <w:iCs w:val="0"/>
          <w:noProof/>
          <w:color w:val="auto"/>
          <w:sz w:val="24"/>
          <w:szCs w:val="24"/>
          <w:lang w:bidi="si-LK"/>
        </w:rPr>
        <w:fldChar w:fldCharType="end"/>
      </w:r>
    </w:p>
    <w:tbl>
      <w:tblPr>
        <w:tblStyle w:val="TableGrid"/>
        <w:tblW w:w="8605" w:type="dxa"/>
        <w:jc w:val="center"/>
        <w:tblLayout w:type="fixed"/>
        <w:tblLook w:val="04A0" w:firstRow="1" w:lastRow="0" w:firstColumn="1" w:lastColumn="0" w:noHBand="0" w:noVBand="1"/>
      </w:tblPr>
      <w:tblGrid>
        <w:gridCol w:w="956"/>
        <w:gridCol w:w="956"/>
        <w:gridCol w:w="956"/>
        <w:gridCol w:w="956"/>
        <w:gridCol w:w="956"/>
        <w:gridCol w:w="956"/>
        <w:gridCol w:w="956"/>
        <w:gridCol w:w="956"/>
        <w:gridCol w:w="957"/>
      </w:tblGrid>
      <w:tr w:rsidR="003A1FE8" w:rsidRPr="003A1FE8" w14:paraId="3DAEEC18" w14:textId="77777777" w:rsidTr="00F14641">
        <w:trPr>
          <w:trHeight w:val="822"/>
          <w:jc w:val="center"/>
        </w:trPr>
        <w:tc>
          <w:tcPr>
            <w:tcW w:w="956" w:type="dxa"/>
            <w:vAlign w:val="center"/>
          </w:tcPr>
          <w:p w14:paraId="4C363D03"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Metal</w:t>
            </w:r>
          </w:p>
        </w:tc>
        <w:tc>
          <w:tcPr>
            <w:tcW w:w="956" w:type="dxa"/>
            <w:vAlign w:val="center"/>
          </w:tcPr>
          <w:p w14:paraId="57CF86A3"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Al</w:t>
            </w:r>
          </w:p>
        </w:tc>
        <w:tc>
          <w:tcPr>
            <w:tcW w:w="956" w:type="dxa"/>
            <w:vAlign w:val="center"/>
          </w:tcPr>
          <w:p w14:paraId="4F6D004B"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Ba</w:t>
            </w:r>
          </w:p>
        </w:tc>
        <w:tc>
          <w:tcPr>
            <w:tcW w:w="956" w:type="dxa"/>
            <w:vAlign w:val="center"/>
          </w:tcPr>
          <w:p w14:paraId="23B1185C"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Ca</w:t>
            </w:r>
          </w:p>
        </w:tc>
        <w:tc>
          <w:tcPr>
            <w:tcW w:w="956" w:type="dxa"/>
            <w:vAlign w:val="center"/>
          </w:tcPr>
          <w:p w14:paraId="5C005677"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Co</w:t>
            </w:r>
          </w:p>
        </w:tc>
        <w:tc>
          <w:tcPr>
            <w:tcW w:w="956" w:type="dxa"/>
            <w:vAlign w:val="center"/>
          </w:tcPr>
          <w:p w14:paraId="1401F34B"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Cr</w:t>
            </w:r>
          </w:p>
        </w:tc>
        <w:tc>
          <w:tcPr>
            <w:tcW w:w="956" w:type="dxa"/>
            <w:vAlign w:val="center"/>
          </w:tcPr>
          <w:p w14:paraId="29DF327B"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Cu</w:t>
            </w:r>
          </w:p>
        </w:tc>
        <w:tc>
          <w:tcPr>
            <w:tcW w:w="956" w:type="dxa"/>
            <w:vAlign w:val="center"/>
          </w:tcPr>
          <w:p w14:paraId="72A04EEE"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Fe</w:t>
            </w:r>
          </w:p>
        </w:tc>
        <w:tc>
          <w:tcPr>
            <w:tcW w:w="957" w:type="dxa"/>
            <w:vAlign w:val="center"/>
          </w:tcPr>
          <w:p w14:paraId="0B00EDC9"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K</w:t>
            </w:r>
          </w:p>
        </w:tc>
      </w:tr>
      <w:tr w:rsidR="003A1FE8" w:rsidRPr="003A1FE8" w14:paraId="5B5E78C7" w14:textId="77777777" w:rsidTr="00F14641">
        <w:trPr>
          <w:trHeight w:val="822"/>
          <w:jc w:val="center"/>
        </w:trPr>
        <w:tc>
          <w:tcPr>
            <w:tcW w:w="956" w:type="dxa"/>
            <w:vAlign w:val="center"/>
          </w:tcPr>
          <w:p w14:paraId="7AA437C5" w14:textId="77777777" w:rsidR="00F14641" w:rsidRDefault="003A1FE8" w:rsidP="001D16D7">
            <w:pPr>
              <w:tabs>
                <w:tab w:val="left" w:pos="180"/>
              </w:tabs>
              <w:spacing w:after="10" w:line="360" w:lineRule="auto"/>
              <w:rPr>
                <w:noProof/>
                <w:lang w:bidi="si-LK"/>
              </w:rPr>
            </w:pPr>
            <w:r w:rsidRPr="003A1FE8">
              <w:rPr>
                <w:noProof/>
                <w:lang w:bidi="si-LK"/>
              </w:rPr>
              <w:t>Tire char</w:t>
            </w:r>
          </w:p>
          <w:p w14:paraId="08FC85B8" w14:textId="77777777" w:rsidR="003A1FE8" w:rsidRPr="003A1FE8" w:rsidRDefault="003A1FE8" w:rsidP="001D16D7">
            <w:pPr>
              <w:tabs>
                <w:tab w:val="left" w:pos="180"/>
              </w:tabs>
              <w:spacing w:after="10" w:line="360" w:lineRule="auto"/>
              <w:rPr>
                <w:noProof/>
                <w:lang w:bidi="si-LK"/>
              </w:rPr>
            </w:pPr>
            <w:r w:rsidRPr="003A1FE8">
              <w:rPr>
                <w:noProof/>
                <w:lang w:bidi="si-LK"/>
              </w:rPr>
              <w:t>(ppm)</w:t>
            </w:r>
          </w:p>
        </w:tc>
        <w:tc>
          <w:tcPr>
            <w:tcW w:w="956" w:type="dxa"/>
            <w:vAlign w:val="center"/>
          </w:tcPr>
          <w:p w14:paraId="5AA28EC7"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1,380</w:t>
            </w:r>
          </w:p>
        </w:tc>
        <w:tc>
          <w:tcPr>
            <w:tcW w:w="956" w:type="dxa"/>
            <w:vAlign w:val="center"/>
          </w:tcPr>
          <w:p w14:paraId="294C4535"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70</w:t>
            </w:r>
          </w:p>
        </w:tc>
        <w:tc>
          <w:tcPr>
            <w:tcW w:w="956" w:type="dxa"/>
            <w:vAlign w:val="center"/>
          </w:tcPr>
          <w:p w14:paraId="6E07BEB8"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3,000</w:t>
            </w:r>
          </w:p>
        </w:tc>
        <w:tc>
          <w:tcPr>
            <w:tcW w:w="956" w:type="dxa"/>
            <w:vAlign w:val="center"/>
          </w:tcPr>
          <w:p w14:paraId="3A2C8916"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130</w:t>
            </w:r>
          </w:p>
        </w:tc>
        <w:tc>
          <w:tcPr>
            <w:tcW w:w="956" w:type="dxa"/>
            <w:vAlign w:val="center"/>
          </w:tcPr>
          <w:p w14:paraId="5993EEBA"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100</w:t>
            </w:r>
          </w:p>
        </w:tc>
        <w:tc>
          <w:tcPr>
            <w:tcW w:w="956" w:type="dxa"/>
            <w:vAlign w:val="center"/>
          </w:tcPr>
          <w:p w14:paraId="1B3A3854"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340</w:t>
            </w:r>
          </w:p>
        </w:tc>
        <w:tc>
          <w:tcPr>
            <w:tcW w:w="956" w:type="dxa"/>
            <w:vAlign w:val="center"/>
          </w:tcPr>
          <w:p w14:paraId="238FB16E"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3,820</w:t>
            </w:r>
          </w:p>
        </w:tc>
        <w:tc>
          <w:tcPr>
            <w:tcW w:w="957" w:type="dxa"/>
            <w:vAlign w:val="center"/>
          </w:tcPr>
          <w:p w14:paraId="5A96844E"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800</w:t>
            </w:r>
          </w:p>
        </w:tc>
      </w:tr>
      <w:tr w:rsidR="003A1FE8" w:rsidRPr="003A1FE8" w14:paraId="24B26897" w14:textId="77777777" w:rsidTr="00F14641">
        <w:trPr>
          <w:trHeight w:val="822"/>
          <w:jc w:val="center"/>
        </w:trPr>
        <w:tc>
          <w:tcPr>
            <w:tcW w:w="956" w:type="dxa"/>
            <w:vAlign w:val="center"/>
          </w:tcPr>
          <w:p w14:paraId="524C5F55" w14:textId="77777777" w:rsidR="003A1FE8" w:rsidRPr="003A1FE8" w:rsidRDefault="003A1FE8" w:rsidP="001D16D7">
            <w:pPr>
              <w:tabs>
                <w:tab w:val="left" w:pos="180"/>
              </w:tabs>
              <w:spacing w:after="10" w:line="360" w:lineRule="auto"/>
              <w:rPr>
                <w:noProof/>
                <w:lang w:bidi="si-LK"/>
              </w:rPr>
            </w:pPr>
            <w:r w:rsidRPr="003A1FE8">
              <w:rPr>
                <w:noProof/>
                <w:lang w:bidi="si-LK"/>
              </w:rPr>
              <w:t>Metal</w:t>
            </w:r>
          </w:p>
        </w:tc>
        <w:tc>
          <w:tcPr>
            <w:tcW w:w="956" w:type="dxa"/>
            <w:vAlign w:val="center"/>
          </w:tcPr>
          <w:p w14:paraId="56F20F14"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Mg</w:t>
            </w:r>
          </w:p>
        </w:tc>
        <w:tc>
          <w:tcPr>
            <w:tcW w:w="956" w:type="dxa"/>
            <w:vAlign w:val="center"/>
          </w:tcPr>
          <w:p w14:paraId="1F394BE2"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Mn</w:t>
            </w:r>
          </w:p>
        </w:tc>
        <w:tc>
          <w:tcPr>
            <w:tcW w:w="956" w:type="dxa"/>
            <w:vAlign w:val="center"/>
          </w:tcPr>
          <w:p w14:paraId="7420D9DE"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Na</w:t>
            </w:r>
          </w:p>
        </w:tc>
        <w:tc>
          <w:tcPr>
            <w:tcW w:w="956" w:type="dxa"/>
            <w:vAlign w:val="center"/>
          </w:tcPr>
          <w:p w14:paraId="2B52FF67"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Ni</w:t>
            </w:r>
          </w:p>
        </w:tc>
        <w:tc>
          <w:tcPr>
            <w:tcW w:w="956" w:type="dxa"/>
            <w:vAlign w:val="center"/>
          </w:tcPr>
          <w:p w14:paraId="2A1CDFAC"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Pb</w:t>
            </w:r>
          </w:p>
        </w:tc>
        <w:tc>
          <w:tcPr>
            <w:tcW w:w="956" w:type="dxa"/>
            <w:vAlign w:val="center"/>
          </w:tcPr>
          <w:p w14:paraId="30BD8760"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Ti</w:t>
            </w:r>
          </w:p>
        </w:tc>
        <w:tc>
          <w:tcPr>
            <w:tcW w:w="956" w:type="dxa"/>
            <w:vAlign w:val="center"/>
          </w:tcPr>
          <w:p w14:paraId="71FF490F"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V</w:t>
            </w:r>
          </w:p>
        </w:tc>
        <w:tc>
          <w:tcPr>
            <w:tcW w:w="957" w:type="dxa"/>
            <w:vAlign w:val="center"/>
          </w:tcPr>
          <w:p w14:paraId="69A2C6D2"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Zn</w:t>
            </w:r>
          </w:p>
        </w:tc>
      </w:tr>
      <w:tr w:rsidR="003A1FE8" w:rsidRPr="003A1FE8" w14:paraId="65122B26" w14:textId="77777777" w:rsidTr="00F14641">
        <w:trPr>
          <w:trHeight w:val="822"/>
          <w:jc w:val="center"/>
        </w:trPr>
        <w:tc>
          <w:tcPr>
            <w:tcW w:w="956" w:type="dxa"/>
            <w:vAlign w:val="center"/>
          </w:tcPr>
          <w:p w14:paraId="6B633DD2" w14:textId="77777777" w:rsidR="00F14641" w:rsidRDefault="003A1FE8" w:rsidP="00514EBD">
            <w:pPr>
              <w:tabs>
                <w:tab w:val="left" w:pos="180"/>
              </w:tabs>
              <w:spacing w:after="10" w:line="360" w:lineRule="auto"/>
              <w:rPr>
                <w:noProof/>
                <w:lang w:bidi="si-LK"/>
              </w:rPr>
            </w:pPr>
            <w:r w:rsidRPr="003A1FE8">
              <w:rPr>
                <w:noProof/>
                <w:lang w:bidi="si-LK"/>
              </w:rPr>
              <w:t>Tire char</w:t>
            </w:r>
          </w:p>
          <w:p w14:paraId="5947A0BE" w14:textId="77777777" w:rsidR="003A1FE8" w:rsidRPr="003A1FE8" w:rsidRDefault="003A1FE8" w:rsidP="00514EBD">
            <w:pPr>
              <w:tabs>
                <w:tab w:val="left" w:pos="180"/>
              </w:tabs>
              <w:spacing w:after="10" w:line="360" w:lineRule="auto"/>
              <w:rPr>
                <w:noProof/>
                <w:lang w:bidi="si-LK"/>
              </w:rPr>
            </w:pPr>
            <w:r w:rsidRPr="003A1FE8">
              <w:rPr>
                <w:noProof/>
                <w:lang w:bidi="si-LK"/>
              </w:rPr>
              <w:t>(ppm)</w:t>
            </w:r>
          </w:p>
        </w:tc>
        <w:tc>
          <w:tcPr>
            <w:tcW w:w="956" w:type="dxa"/>
            <w:vAlign w:val="center"/>
          </w:tcPr>
          <w:p w14:paraId="2BEE71D1"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740</w:t>
            </w:r>
          </w:p>
        </w:tc>
        <w:tc>
          <w:tcPr>
            <w:tcW w:w="956" w:type="dxa"/>
            <w:vAlign w:val="center"/>
          </w:tcPr>
          <w:p w14:paraId="75911BC4"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60</w:t>
            </w:r>
          </w:p>
        </w:tc>
        <w:tc>
          <w:tcPr>
            <w:tcW w:w="956" w:type="dxa"/>
            <w:vAlign w:val="center"/>
          </w:tcPr>
          <w:p w14:paraId="5AE31AEC"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550</w:t>
            </w:r>
          </w:p>
        </w:tc>
        <w:tc>
          <w:tcPr>
            <w:tcW w:w="956" w:type="dxa"/>
            <w:vAlign w:val="center"/>
          </w:tcPr>
          <w:p w14:paraId="558CBF27"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60</w:t>
            </w:r>
          </w:p>
        </w:tc>
        <w:tc>
          <w:tcPr>
            <w:tcW w:w="956" w:type="dxa"/>
            <w:vAlign w:val="center"/>
          </w:tcPr>
          <w:p w14:paraId="138E18D5"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110</w:t>
            </w:r>
          </w:p>
        </w:tc>
        <w:tc>
          <w:tcPr>
            <w:tcW w:w="956" w:type="dxa"/>
            <w:vAlign w:val="center"/>
          </w:tcPr>
          <w:p w14:paraId="4D5B58CD"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130</w:t>
            </w:r>
          </w:p>
        </w:tc>
        <w:tc>
          <w:tcPr>
            <w:tcW w:w="956" w:type="dxa"/>
            <w:vAlign w:val="center"/>
          </w:tcPr>
          <w:p w14:paraId="446A9DDE"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100</w:t>
            </w:r>
          </w:p>
        </w:tc>
        <w:tc>
          <w:tcPr>
            <w:tcW w:w="957" w:type="dxa"/>
            <w:vAlign w:val="center"/>
          </w:tcPr>
          <w:p w14:paraId="49372EFB" w14:textId="77777777" w:rsidR="003A1FE8" w:rsidRPr="003A1FE8" w:rsidRDefault="003A1FE8" w:rsidP="001D16D7">
            <w:pPr>
              <w:tabs>
                <w:tab w:val="left" w:pos="180"/>
              </w:tabs>
              <w:spacing w:after="10" w:line="360" w:lineRule="auto"/>
              <w:jc w:val="center"/>
              <w:rPr>
                <w:noProof/>
                <w:lang w:bidi="si-LK"/>
              </w:rPr>
            </w:pPr>
            <w:r w:rsidRPr="003A1FE8">
              <w:rPr>
                <w:noProof/>
                <w:lang w:bidi="si-LK"/>
              </w:rPr>
              <w:t>20,260</w:t>
            </w:r>
          </w:p>
        </w:tc>
      </w:tr>
    </w:tbl>
    <w:p w14:paraId="050E3417" w14:textId="77777777" w:rsidR="003A1FE8" w:rsidRPr="003A1FE8" w:rsidRDefault="003A1FE8" w:rsidP="001D16D7">
      <w:pPr>
        <w:tabs>
          <w:tab w:val="left" w:pos="180"/>
        </w:tabs>
        <w:spacing w:after="10" w:line="360" w:lineRule="auto"/>
        <w:jc w:val="both"/>
        <w:rPr>
          <w:noProof/>
          <w:lang w:bidi="si-LK"/>
        </w:rPr>
      </w:pPr>
      <w:r w:rsidRPr="003A1FE8">
        <w:rPr>
          <w:noProof/>
          <w:lang w:bidi="si-LK"/>
        </w:rPr>
        <w:t xml:space="preserve"> </w:t>
      </w:r>
      <w:r w:rsidRPr="003A1FE8">
        <w:rPr>
          <w:noProof/>
          <w:lang w:bidi="si-LK"/>
        </w:rPr>
        <w:tab/>
      </w:r>
      <w:r w:rsidRPr="003A1FE8">
        <w:rPr>
          <w:noProof/>
          <w:lang w:bidi="si-LK"/>
        </w:rPr>
        <w:tab/>
      </w:r>
      <w:r w:rsidRPr="003A1FE8">
        <w:rPr>
          <w:noProof/>
          <w:lang w:bidi="si-LK"/>
        </w:rPr>
        <w:tab/>
      </w:r>
      <w:r w:rsidRPr="003A1FE8">
        <w:rPr>
          <w:noProof/>
          <w:lang w:bidi="si-LK"/>
        </w:rPr>
        <w:tab/>
      </w:r>
    </w:p>
    <w:p w14:paraId="0CF0FD52" w14:textId="77777777" w:rsidR="003A1FE8" w:rsidRPr="003A1FE8" w:rsidRDefault="003A1FE8" w:rsidP="001D16D7">
      <w:pPr>
        <w:pStyle w:val="Heading2"/>
        <w:spacing w:before="0" w:line="360" w:lineRule="auto"/>
      </w:pPr>
      <w:bookmarkStart w:id="36" w:name="_Toc72583195"/>
      <w:bookmarkStart w:id="37" w:name="_Toc73005577"/>
      <w:bookmarkStart w:id="38" w:name="_Toc73009084"/>
      <w:bookmarkStart w:id="39" w:name="_Toc77027969"/>
      <w:bookmarkStart w:id="40" w:name="_Toc80362421"/>
      <w:r w:rsidRPr="003A1FE8">
        <w:t>Potential applications of pyrolysis char</w:t>
      </w:r>
      <w:bookmarkEnd w:id="36"/>
      <w:bookmarkEnd w:id="37"/>
      <w:bookmarkEnd w:id="38"/>
      <w:bookmarkEnd w:id="39"/>
      <w:bookmarkEnd w:id="40"/>
    </w:p>
    <w:p w14:paraId="1432F7A7" w14:textId="77777777" w:rsidR="003A1FE8" w:rsidRPr="003A1FE8" w:rsidRDefault="003A1FE8" w:rsidP="001D16D7">
      <w:pPr>
        <w:spacing w:line="360" w:lineRule="auto"/>
        <w:jc w:val="both"/>
      </w:pPr>
    </w:p>
    <w:p w14:paraId="02537260" w14:textId="77777777" w:rsidR="003A1FE8" w:rsidRPr="003A1FE8" w:rsidRDefault="003A1FE8" w:rsidP="00514EBD">
      <w:pPr>
        <w:spacing w:after="10" w:line="360" w:lineRule="auto"/>
        <w:ind w:firstLine="576"/>
        <w:jc w:val="both"/>
        <w:rPr>
          <w:noProof/>
          <w:lang w:bidi="si-LK"/>
        </w:rPr>
      </w:pPr>
      <w:r w:rsidRPr="003A1FE8">
        <w:rPr>
          <w:szCs w:val="24"/>
        </w:rPr>
        <w:t>The char produced from the pyrolysis process can be utilized to produce fuel for energy</w:t>
      </w:r>
      <w:r w:rsidRPr="003A1FE8">
        <w:rPr>
          <w:szCs w:val="24"/>
        </w:rPr>
        <w:fldChar w:fldCharType="begin" w:fldLock="1"/>
      </w:r>
      <w:r w:rsidR="00C70704">
        <w:rPr>
          <w:szCs w:val="24"/>
        </w:rPr>
        <w:instrText>ADDIN CSL_CITATION {"citationItems":[{"id":"ITEM-1","itemData":{"DOI":"10.1016/j.rser.2014.07.143","ISSN":"13640321","abstract":"Taking under consideration the environmental boundaries but also the minimization of operating cost, End of Life Tyres (ELTs) depolymerization technology, via pyrolysis, can be characterized viable, under the condition of the effective valorization of every produced stream. This study aims to investigate which factors determine the path to activated carbon production from tyre-derived char, assuring that the received product will be of accepted quality, thus setting it as a commercially competitive product. To obtain current information on char activation, a comprehensive literature review was undertaken. An assessment based on process parameters, economic aspects and proposed uses of the produced activated carbons, was also presented. The proper selection of activation conditions (time, temperature, activating agent) results to a carbon adsorbent with prescript physical and chemical properties, suitable for specific applications. Towards energy self-sufficiency of the whole plant, a number of recommendations were made for the dual pyrolysis-activation scheme. Eventually, this would be an extra asset for the proposed valorization route of ELTs, via pyrolysis process. © 2014 Elsevier Ltd.","author":[{"dropping-particle":"","family":"Antoniou","given":"N.","non-dropping-particle":"","parse-names":false,"suffix":""},{"dropping-particle":"","family":"Stavropoulos","given":"G.","non-dropping-particle":"","parse-names":false,"suffix":""},{"dropping-particle":"","family":"Zabaniotou","given":"A.","non-dropping-particle":"","parse-names":false,"suffix":""}],"container-title":"Renewable and Sustainable Energy Reviews","id":"ITEM-1","issued":{"date-parts":[["2014"]]},"title":"Activation of end of life tyres pyrolytic char for enhancing viability of pyrolysis - Critical review, analysis and recommendations for a hybrid dual system","type":"article"},"uris":["http://www.mendeley.com/documents/?uuid=a42c46f4-ecde-4cb9-8fc0-824364835c27"]}],"mendeley":{"formattedCitation":"&lt;sup&gt;17&lt;/sup&gt;","plainTextFormattedCitation":"17","previouslyFormattedCitation":"&lt;sup&gt;17&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17</w:t>
      </w:r>
      <w:r w:rsidRPr="003A1FE8">
        <w:rPr>
          <w:szCs w:val="24"/>
        </w:rPr>
        <w:fldChar w:fldCharType="end"/>
      </w:r>
      <w:r w:rsidRPr="003A1FE8">
        <w:rPr>
          <w:szCs w:val="24"/>
        </w:rPr>
        <w:t>, syngas production, or converted to value-added carbonaceous products suc</w:t>
      </w:r>
      <w:r w:rsidR="00A466A1">
        <w:rPr>
          <w:szCs w:val="24"/>
        </w:rPr>
        <w:t>h as c</w:t>
      </w:r>
      <w:r w:rsidRPr="003A1FE8">
        <w:rPr>
          <w:szCs w:val="24"/>
        </w:rPr>
        <w:t>arbon black or activated carbon</w:t>
      </w:r>
      <w:r w:rsidRPr="003A1FE8">
        <w:rPr>
          <w:szCs w:val="24"/>
        </w:rPr>
        <w:fldChar w:fldCharType="begin" w:fldLock="1"/>
      </w:r>
      <w:r w:rsidRPr="003A1FE8">
        <w:rPr>
          <w:szCs w:val="24"/>
        </w:rPr>
        <w:instrText>ADDIN CSL_CITATION {"citationItems":[{"id":"ITEM-1","itemData":{"DOI":"10.1007/s12649-020-01165-4","ISBN":"0123456789","ISSN":"1877265X","abstract":"Abstract: The activation of a spent tyre pyrolysis char using CO2 and steam was experimentally investigated, focusing on the pore development of the char during activation. The pyrolysis char, produced in an industrial scale retort process, was ground and sieved to a particle size fraction &lt; 150 μm, and activated in a fixed bed reactor under CO2 and steam, respectively. The effect of temperature (750 to 1050 °C), reaction time (0.5 to 4 h for steam activation, 1 to 6 h for CO2 activation) and activation agent concentration (33.3 to 66.7 vol% of CO2 or steam in N2) on the carbon conversion and reaction rate was measured. The activated chars were characterised for the BET surface area, pore volume and average pore size of the activated chars using N2 adsorption and morphology using SEM. Higher temperature and activation agent concentration, and longer reaction time led to higher carbon conversion. As the carbon conversion increased, the BET surface area initially increased linearly and then decreased, reaching a maximum surface area of 666.6 m2 g−1 (0.60 conversion) for steam and 434.5 m2 g−1 (0.52 conversion) for CO2. Micropores were created in the early stage of activation, increasing first until carbon conversion reaching ca. 0.30. Steam-activated chars showed higher BET surface areas than CO2-activated chars at the same carbon conversion. Steam was found to generate both greater microporosity and mesoporosity than CO2. Graphic Abstract: [Figure not available: see fulltext.].","author":[{"dropping-particle":"","family":"Zhang","given":"Juan","non-dropping-particle":"","parse-names":false,"suffix":""},{"dropping-particle":"","family":"Jones","given":"Isabelle","non-dropping-particle":"","parse-names":false,"suffix":""},{"dropping-particle":"","family":"Zhu","given":"Mingming","non-dropping-particle":"","parse-names":false,"suffix":""},{"dropping-particle":"","family":"Zhang","given":"Zhezi","non-dropping-particle":"","parse-names":false,"suffix":""},{"dropping-particle":"","family":"Preciado-Hernandez","given":"Jorge","non-dropping-particle":"","parse-names":false,"suffix":""},{"dropping-particle":"","family":"Zhang","given":"Dongke","non-dropping-particle":"","parse-names":false,"suffix":""}],"container-title":"Waste and Biomass Valorization","id":"ITEM-1","issue":"0123456789","issued":{"date-parts":[["2020"]]},"publisher":"Springer Netherlands","title":"Pore Development During CO2 and Steam Activation of a Spent Tyre Pyrolysis Char","type":"article-journal"},"uris":["http://www.mendeley.com/documents/?uuid=bc7a0af6-e299-4a98-8412-790dd9824346"]}],"mendeley":{"formattedCitation":"&lt;sup&gt;11&lt;/sup&gt;","plainTextFormattedCitation":"11","previouslyFormattedCitation":"&lt;sup&gt;11&lt;/sup&gt;"},"properties":{"noteIndex":0},"schema":"https://github.com/citation-style-language/schema/raw/master/csl-citation.json"}</w:instrText>
      </w:r>
      <w:r w:rsidRPr="003A1FE8">
        <w:rPr>
          <w:szCs w:val="24"/>
        </w:rPr>
        <w:fldChar w:fldCharType="separate"/>
      </w:r>
      <w:r w:rsidRPr="003A1FE8">
        <w:rPr>
          <w:noProof/>
          <w:szCs w:val="24"/>
          <w:vertAlign w:val="superscript"/>
        </w:rPr>
        <w:t>11</w:t>
      </w:r>
      <w:r w:rsidRPr="003A1FE8">
        <w:rPr>
          <w:szCs w:val="24"/>
        </w:rPr>
        <w:fldChar w:fldCharType="end"/>
      </w:r>
      <w:r w:rsidRPr="003A1FE8">
        <w:rPr>
          <w:szCs w:val="24"/>
        </w:rPr>
        <w:t>.</w:t>
      </w:r>
      <w:r w:rsidRPr="003A1FE8">
        <w:rPr>
          <w:noProof/>
          <w:lang w:bidi="si-LK"/>
        </w:rPr>
        <w:t xml:space="preserve"> In syngas production, tire char is utilized as a catalyst and a source of syngas in</w:t>
      </w:r>
      <w:r w:rsidRPr="003A1FE8">
        <w:t xml:space="preserve"> pyrolysis-reforming of biomass.</w:t>
      </w:r>
      <w:r w:rsidRPr="003A1FE8">
        <w:rPr>
          <w:noProof/>
          <w:lang w:bidi="si-LK"/>
        </w:rPr>
        <w:t xml:space="preserve"> Metals in tire char catalyze the breakdown of tar. Simultaneous reforming and gasification of pyrolysis gases and char could help increase gas yield while lowering tar levels in the final syngas</w:t>
      </w:r>
      <w:r w:rsidRPr="003A1FE8">
        <w:rPr>
          <w:noProof/>
          <w:lang w:bidi="si-LK"/>
        </w:rPr>
        <w:fldChar w:fldCharType="begin" w:fldLock="1"/>
      </w:r>
      <w:r w:rsidR="00C70704">
        <w:rPr>
          <w:noProof/>
          <w:lang w:bidi="si-LK"/>
        </w:rPr>
        <w:instrText>ADDIN CSL_CITATION {"citationItems":[{"id":"ITEM-1","itemData":{"DOI":"10.1016/j.apenergy.2016.12.099","ISSN":"03062619","abstract":"Carbonaceous materials have been proven to have a high catalytic activity for tar removal from the syngas produced from biomass gasification. The simultaneous reforming and gasification of pyrolysis gases and char could have a significant role in increasing the gas yield and decreasing the tar in the product syngas. This study investigates the use of tyre char as a catalyst for H2-rich syngas production and tar reduction during the pyrolysis-reforming of biomass using a two stage fixed bed reactor. The biomass sample was pyrolysed under nitrogen at a pyrolysis temperature of 500 °C, the evolved pyrolysis volatiles were passed to a second stage with steam and the gases were reformed in the presence of tyre char as catalyst. The influence of catalyst bed temperature, steam to biomass ratio, reaction time and tyre ash metals were investigated. The influence of the catalytic activity of tyre ash minerals on composition of syngas and tar decomposition during the steam reforming of biomass was significant as the removal of minerals led to a decrease in the H2yield. Raising the steam injection rate and reforming temperature resulted in an increase in H2production as steam reforming and char gasification reactions were enhanced. The maximum H2content in the product syngas of 56 vol.% was obtained at a reforming temperature of 900 °C and with a steam to biomass mass ratio of 6 (g/g). Further investigation of the influence of the biomass:steam ratio on syngas quality showed that the H2:CO molar ratio was increased from 1.8 (steam: biomass ratio; 1.82 g g−1) to 3 (steam: biomass ratio; 6 g g−1).","author":[{"dropping-particle":"","family":"Al-Rahbi","given":"Amal S.","non-dropping-particle":"","parse-names":false,"suffix":""},{"dropping-particle":"","family":"Williams","given":"Paul T.","non-dropping-particle":"","parse-names":false,"suffix":""}],"container-title":"Applied Energy","id":"ITEM-1","issued":{"date-parts":[["2017"]]},"title":"Hydrogen-rich syngas production and tar removal from biomass gasification using sacrificial tyre pyrolysis char","type":"article-journal"},"uris":["http://www.mendeley.com/documents/?uuid=d8ab3da7-c885-46ad-86f3-a588c2530e3e"]}],"mendeley":{"formattedCitation":"&lt;sup&gt;18&lt;/sup&gt;","plainTextFormattedCitation":"18","previouslyFormattedCitation":"&lt;sup&gt;18&lt;/sup&gt;"},"properties":{"noteIndex":0},"schema":"https://github.com/citation-style-language/schema/raw/master/csl-citation.json"}</w:instrText>
      </w:r>
      <w:r w:rsidRPr="003A1FE8">
        <w:rPr>
          <w:noProof/>
          <w:lang w:bidi="si-LK"/>
        </w:rPr>
        <w:fldChar w:fldCharType="separate"/>
      </w:r>
      <w:r w:rsidR="00C70704" w:rsidRPr="00C70704">
        <w:rPr>
          <w:noProof/>
          <w:vertAlign w:val="superscript"/>
          <w:lang w:bidi="si-LK"/>
        </w:rPr>
        <w:t>18</w:t>
      </w:r>
      <w:r w:rsidRPr="003A1FE8">
        <w:rPr>
          <w:noProof/>
          <w:lang w:bidi="si-LK"/>
        </w:rPr>
        <w:fldChar w:fldCharType="end"/>
      </w:r>
      <w:r w:rsidRPr="003A1FE8">
        <w:rPr>
          <w:noProof/>
          <w:lang w:bidi="si-LK"/>
        </w:rPr>
        <w:t>. A more promising application with a high</w:t>
      </w:r>
      <w:r w:rsidR="00A466A1">
        <w:rPr>
          <w:noProof/>
          <w:lang w:bidi="si-LK"/>
        </w:rPr>
        <w:t>ly</w:t>
      </w:r>
      <w:r w:rsidRPr="003A1FE8">
        <w:rPr>
          <w:noProof/>
          <w:lang w:bidi="si-LK"/>
        </w:rPr>
        <w:t xml:space="preserve"> added value is the</w:t>
      </w:r>
      <w:r w:rsidR="00A466A1">
        <w:rPr>
          <w:noProof/>
          <w:lang w:bidi="si-LK"/>
        </w:rPr>
        <w:t xml:space="preserve"> using of char </w:t>
      </w:r>
      <w:r w:rsidRPr="003A1FE8">
        <w:rPr>
          <w:noProof/>
          <w:lang w:bidi="si-LK"/>
        </w:rPr>
        <w:t>as carbon fillers (usually referred to as carbon black) for strengthening rubber or increasing the performance of bitumen.</w:t>
      </w:r>
      <w:r w:rsidRPr="003A1FE8">
        <w:t xml:space="preserve"> </w:t>
      </w:r>
      <w:r w:rsidR="00A466A1">
        <w:rPr>
          <w:noProof/>
          <w:lang w:bidi="si-LK"/>
        </w:rPr>
        <w:t>Carbon fill</w:t>
      </w:r>
      <w:r w:rsidRPr="003A1FE8">
        <w:rPr>
          <w:noProof/>
          <w:lang w:bidi="si-LK"/>
        </w:rPr>
        <w:t>ers are in high demand in a variety of industries and continue to rise</w:t>
      </w:r>
      <w:r w:rsidRPr="003A1FE8">
        <w:rPr>
          <w:noProof/>
          <w:lang w:bidi="si-LK"/>
        </w:rPr>
        <w:fldChar w:fldCharType="begin" w:fldLock="1"/>
      </w:r>
      <w:r w:rsidR="00C70704">
        <w:rPr>
          <w:noProof/>
          <w:lang w:bidi="si-LK"/>
        </w:rPr>
        <w:instrText>ADDIN CSL_CITATION {"citationItems":[{"id":"ITEM-1","itemData":{"DOI":"10.1016/j.jenvman.2018.10.091","ISSN":"10958630","PMID":"30496966","abstract":"In this study, tire tread (TT) and side wall (SW) of waste tire were separately used as feedstocks for pyrolysis treatment, and the resulting chars were thoroughly characterized to exploit the potential applications. Analytic results show that the SW contained higher fixed carbon (27.55%) and carbon content (82.30%) than those of TT (15.21% and 56.56% respectively). TGA results indicated that 400–600 °C is the main decomposition temperature range for both feeds. The char yields showed a declining trend and stabilized at 500 °C, and higher char yield of TT was achieved than that of SW. Meanwhile, the chars from TT showed a high surface area (121.47 m 2 /g) than that of SW (44.72 m 2 /g), which could be a good adsorbent or an activated carbon precursor. FT-IR results showed that leading surface functional group of TT-500 was C-O/C-O-C from alcohols, ketones or ether, whereas SW-500 from phenols, alcohols and carboxylic acids. When compared with commercial products, SW-500 showed better properties than those of a carbon black (N660, 10 μm) in terms of carbon quality and ash content. This study suggested that by pyrolyzing the distinct sections of the waste tire is a promising approach to produce chars for more specific applications.","author":[{"dropping-particle":"","family":"Wang","given":"Mengya","non-dropping-particle":"","parse-names":false,"suffix":""},{"dropping-particle":"","family":"Zhang","given":"Lei","non-dropping-particle":"","parse-names":false,"suffix":""},{"dropping-particle":"","family":"Li","given":"Aimin","non-dropping-particle":"","parse-names":false,"suffix":""},{"dropping-particle":"","family":"Irfan","given":"Muhammad","non-dropping-particle":"","parse-names":false,"suffix":""},{"dropping-particle":"","family":"Du","given":"Yanping","non-dropping-particle":"","parse-names":false,"suffix":""},{"dropping-particle":"","family":"Di","given":"Weiqiang","non-dropping-particle":"","parse-names":false,"suffix":""}],"container-title":"Journal of Environmental Management","id":"ITEM-1","issue":"October 2018","issued":{"date-parts":[["2019"]]},"page":"364-371","publisher":"Elsevier","title":"Comparative pyrolysis behaviors of tire tread and side wall from waste tire and characterization of the resulting chars","type":"article-journal","volume":"232"},"uris":["http://www.mendeley.com/documents/?uuid=97454063-ed48-42ed-be56-f8b5e9c70423"]}],"mendeley":{"formattedCitation":"&lt;sup&gt;19&lt;/sup&gt;","plainTextFormattedCitation":"19","previouslyFormattedCitation":"&lt;sup&gt;19&lt;/sup&gt;"},"properties":{"noteIndex":0},"schema":"https://github.com/citation-style-language/schema/raw/master/csl-citation.json"}</w:instrText>
      </w:r>
      <w:r w:rsidRPr="003A1FE8">
        <w:rPr>
          <w:noProof/>
          <w:lang w:bidi="si-LK"/>
        </w:rPr>
        <w:fldChar w:fldCharType="separate"/>
      </w:r>
      <w:r w:rsidR="00C70704" w:rsidRPr="00C70704">
        <w:rPr>
          <w:noProof/>
          <w:vertAlign w:val="superscript"/>
          <w:lang w:bidi="si-LK"/>
        </w:rPr>
        <w:t>19</w:t>
      </w:r>
      <w:r w:rsidRPr="003A1FE8">
        <w:rPr>
          <w:noProof/>
          <w:lang w:bidi="si-LK"/>
        </w:rPr>
        <w:fldChar w:fldCharType="end"/>
      </w:r>
      <w:r w:rsidRPr="003A1FE8">
        <w:rPr>
          <w:noProof/>
          <w:lang w:bidi="si-LK"/>
        </w:rPr>
        <w:t xml:space="preserve">. </w:t>
      </w:r>
      <w:r w:rsidR="00A466A1">
        <w:rPr>
          <w:noProof/>
          <w:lang w:bidi="si-LK"/>
        </w:rPr>
        <w:t>Therefore recovering</w:t>
      </w:r>
      <w:r w:rsidRPr="003A1FE8">
        <w:rPr>
          <w:noProof/>
          <w:lang w:bidi="si-LK"/>
        </w:rPr>
        <w:t xml:space="preserve"> carbon black is</w:t>
      </w:r>
      <w:r w:rsidR="00A466A1">
        <w:rPr>
          <w:noProof/>
          <w:lang w:bidi="si-LK"/>
        </w:rPr>
        <w:t xml:space="preserve"> the</w:t>
      </w:r>
      <w:r w:rsidRPr="003A1FE8">
        <w:rPr>
          <w:noProof/>
          <w:lang w:bidi="si-LK"/>
        </w:rPr>
        <w:t xml:space="preserve"> </w:t>
      </w:r>
      <w:r w:rsidR="00A466A1">
        <w:rPr>
          <w:noProof/>
          <w:lang w:bidi="si-LK"/>
        </w:rPr>
        <w:t xml:space="preserve">promising remedy for the waste generated from the tire pyrolysis process. This </w:t>
      </w:r>
      <w:r w:rsidRPr="003A1FE8">
        <w:rPr>
          <w:noProof/>
          <w:lang w:bidi="si-LK"/>
        </w:rPr>
        <w:t xml:space="preserve"> treatment gives it several valuable qualities, making recovered carbon black a</w:t>
      </w:r>
      <w:r w:rsidR="00A466A1">
        <w:rPr>
          <w:noProof/>
          <w:lang w:bidi="si-LK"/>
        </w:rPr>
        <w:t>s a</w:t>
      </w:r>
      <w:r w:rsidRPr="003A1FE8">
        <w:rPr>
          <w:noProof/>
          <w:lang w:bidi="si-LK"/>
        </w:rPr>
        <w:t xml:space="preserve"> high-value </w:t>
      </w:r>
      <w:r w:rsidR="00A466A1">
        <w:rPr>
          <w:noProof/>
          <w:lang w:bidi="si-LK"/>
        </w:rPr>
        <w:t xml:space="preserve">added </w:t>
      </w:r>
      <w:r w:rsidRPr="003A1FE8">
        <w:rPr>
          <w:noProof/>
          <w:lang w:bidi="si-LK"/>
        </w:rPr>
        <w:t xml:space="preserve">product that may be used as a filler in the rubber sector </w:t>
      </w:r>
      <w:r w:rsidR="00A466A1">
        <w:rPr>
          <w:noProof/>
          <w:lang w:bidi="si-LK"/>
        </w:rPr>
        <w:t>such as in tire manufacturing</w:t>
      </w:r>
      <w:r w:rsidRPr="003A1FE8">
        <w:rPr>
          <w:noProof/>
          <w:lang w:bidi="si-LK"/>
        </w:rPr>
        <w:t>, paints and coatings, ink production, and a variety of other industries</w:t>
      </w:r>
      <w:r w:rsidRPr="003A1FE8">
        <w:rPr>
          <w:noProof/>
          <w:lang w:bidi="si-LK"/>
        </w:rPr>
        <w:fldChar w:fldCharType="begin" w:fldLock="1"/>
      </w:r>
      <w:r w:rsidR="00C70704">
        <w:rPr>
          <w:noProof/>
          <w:lang w:bidi="si-LK"/>
        </w:rPr>
        <w:instrText>ADDIN CSL_CITATION {"citationItems":[{"id":"ITEM-1","itemData":{"DOI":"10.1016/j.wasman.2018.09.045","ISSN":"18792456","PMID":"30527043","abstract":"Large quantities of scrap tires have been generated and accumulated over the years. However, a significant amount of them are stocked due to the lack of environmentally-friendly methods for disposing of, or reusing them. Because tires contain approximately 1–2% zinc by weight, leaching of zinc from scrap tires could be an environmental concern. In this research, we investigated the leaching of zinc from tire particles that are used with asphalt for pavement applications. The effects of tire particle size and pH on zinc leaching were also examined. Our results indicated that asphalt treatment significantly reduced zinc leaching from tires, and that it was also reduced by increasing the tire particle size and pH. The leaching of zinc was quantified by using a speciation-based modeling approach. The model parameters, namely, the total leachable zinc mass and the adsorption constant, can be used to predict the leaching of zinc under different conditions. The reduction in zinc leaching from asphalt-treated tire particles was due to the physical blocking of the tire surface by the asphalt. Results also indicated that, while the leaching of zinc and other selected toxic elements from untreated tire particles using simulated acid rain was not significant compared to the drinking water regulations, asphalt treatment during the pavement application further improved the environmental performance of the tire particles.","author":[{"dropping-particle":"","family":"Liu","given":"Xuesong","non-dropping-particle":"","parse-names":false,"suffix":""},{"dropping-particle":"","family":"Wang","given":"Jianmin","non-dropping-particle":"","parse-names":false,"suffix":""},{"dropping-particle":"","family":"Gheni","given":"Ahmed","non-dropping-particle":"","parse-names":false,"suffix":""},{"dropping-particle":"","family":"ElGawady","given":"Mohamed A.","non-dropping-particle":"","parse-names":false,"suffix":""}],"container-title":"Waste Management","id":"ITEM-1","issued":{"date-parts":[["2018"]]},"title":"Reduced zinc leaching from scrap tire during pavement applications","type":"article-journal"},"uris":["http://www.mendeley.com/documents/?uuid=263b9fb6-9280-4ddf-905f-2ff2630d3257"]}],"mendeley":{"formattedCitation":"&lt;sup&gt;20&lt;/sup&gt;","plainTextFormattedCitation":"20","previouslyFormattedCitation":"&lt;sup&gt;20&lt;/sup&gt;"},"properties":{"noteIndex":0},"schema":"https://github.com/citation-style-language/schema/raw/master/csl-citation.json"}</w:instrText>
      </w:r>
      <w:r w:rsidRPr="003A1FE8">
        <w:rPr>
          <w:noProof/>
          <w:lang w:bidi="si-LK"/>
        </w:rPr>
        <w:fldChar w:fldCharType="separate"/>
      </w:r>
      <w:r w:rsidR="00C70704" w:rsidRPr="00C70704">
        <w:rPr>
          <w:noProof/>
          <w:vertAlign w:val="superscript"/>
          <w:lang w:bidi="si-LK"/>
        </w:rPr>
        <w:t>20</w:t>
      </w:r>
      <w:r w:rsidRPr="003A1FE8">
        <w:rPr>
          <w:noProof/>
          <w:lang w:bidi="si-LK"/>
        </w:rPr>
        <w:fldChar w:fldCharType="end"/>
      </w:r>
      <w:r w:rsidRPr="003A1FE8">
        <w:rPr>
          <w:noProof/>
          <w:lang w:bidi="si-LK"/>
        </w:rPr>
        <w:t>.</w:t>
      </w:r>
    </w:p>
    <w:p w14:paraId="565782E6" w14:textId="77777777" w:rsidR="003A1FE8" w:rsidRPr="003A1FE8" w:rsidRDefault="003A1FE8" w:rsidP="006112E4">
      <w:pPr>
        <w:spacing w:after="10" w:line="360" w:lineRule="auto"/>
        <w:ind w:firstLine="576"/>
        <w:jc w:val="both"/>
        <w:rPr>
          <w:noProof/>
          <w:lang w:bidi="si-LK"/>
        </w:rPr>
      </w:pPr>
      <w:r w:rsidRPr="003A1FE8">
        <w:rPr>
          <w:noProof/>
          <w:lang w:bidi="si-LK"/>
        </w:rPr>
        <w:t>Moreover, due to the high surface area and rich surface functional group</w:t>
      </w:r>
      <w:r w:rsidR="00A466A1">
        <w:rPr>
          <w:noProof/>
          <w:lang w:bidi="si-LK"/>
        </w:rPr>
        <w:t>s</w:t>
      </w:r>
      <w:r w:rsidRPr="003A1FE8">
        <w:rPr>
          <w:noProof/>
          <w:lang w:bidi="si-LK"/>
        </w:rPr>
        <w:t xml:space="preserve">, the char might be employed directly or after treatment as </w:t>
      </w:r>
      <w:commentRangeStart w:id="41"/>
      <w:r w:rsidRPr="003A1FE8">
        <w:rPr>
          <w:noProof/>
          <w:lang w:bidi="si-LK"/>
        </w:rPr>
        <w:t>adsorbents for pollutant removal</w:t>
      </w:r>
      <w:commentRangeEnd w:id="41"/>
      <w:r w:rsidR="003A2276">
        <w:rPr>
          <w:rStyle w:val="CommentReference"/>
        </w:rPr>
        <w:commentReference w:id="41"/>
      </w:r>
      <w:r w:rsidRPr="003A1FE8">
        <w:rPr>
          <w:noProof/>
          <w:lang w:bidi="si-LK"/>
        </w:rPr>
        <w:t xml:space="preserve">. </w:t>
      </w:r>
      <w:r w:rsidRPr="003A1FE8">
        <w:rPr>
          <w:noProof/>
          <w:lang w:bidi="si-LK"/>
        </w:rPr>
        <w:lastRenderedPageBreak/>
        <w:t>However, the high amount of minerals in the char would make it difficult to use pyrolysis tire char as a carbon black substitute</w:t>
      </w:r>
      <w:r w:rsidRPr="003A1FE8">
        <w:rPr>
          <w:noProof/>
          <w:lang w:bidi="si-LK"/>
        </w:rPr>
        <w:fldChar w:fldCharType="begin" w:fldLock="1"/>
      </w:r>
      <w:r w:rsidR="00C70704">
        <w:rPr>
          <w:noProof/>
          <w:lang w:bidi="si-LK"/>
        </w:rPr>
        <w:instrText>ADDIN CSL_CITATION {"citationItems":[{"id":"ITEM-1","itemData":{"DOI":"10.1016/0378-3820(95)00044-5","ISSN":"03783820","abstract":"The carbon black material used as reinforcing filler in tires was recovered by vacuum pyrolysis at a temperature of 500°C and a total pressure of 20 kPa. The pyrolytic carbon black obtained (CBp) was contamined by various additives of the original tire. Contaminants were also produced by chemical reactions occurring in the pyrolysis reactor. The contamination is reflected by the high content of ash and gritty materials (coke) present in the CBp. A characterization of the recovered carbon black was performed and a possible reduction of the ash content by sulfuric acid and sodium hydroxide treatment was investigated. The variables which were studied included the ratio of reactant to carbon black, the reactant concentration, the treatment temperature and the reaction time. Properties of the commercial carbon black filler grade N539 were compared to those of the CBp recovered before and after the demineralization treatment.","author":[{"dropping-particle":"","family":"Chaala","given":"A.","non-dropping-particle":"","parse-names":false,"suffix":""},{"dropping-particle":"","family":"Darmstadt","given":"H.","non-dropping-particle":"","parse-names":false,"suffix":""},{"dropping-particle":"","family":"Roy","given":"C.","non-dropping-particle":"","parse-names":false,"suffix":""}],"container-title":"Fuel Processing Technology","id":"ITEM-1","issue":"1","issued":{"date-parts":[["1996"]]},"page":"1-15","title":"Acid-base method for the demineralization of pyrolytic carbon black","type":"article-journal","volume":"46"},"uris":["http://www.mendeley.com/documents/?uuid=4e670607-deb6-4903-9c33-5f65a1993eda"]}],"mendeley":{"formattedCitation":"&lt;sup&gt;21&lt;/sup&gt;","plainTextFormattedCitation":"21","previouslyFormattedCitation":"&lt;sup&gt;21&lt;/sup&gt;"},"properties":{"noteIndex":0},"schema":"https://github.com/citation-style-language/schema/raw/master/csl-citation.json"}</w:instrText>
      </w:r>
      <w:r w:rsidRPr="003A1FE8">
        <w:rPr>
          <w:noProof/>
          <w:lang w:bidi="si-LK"/>
        </w:rPr>
        <w:fldChar w:fldCharType="separate"/>
      </w:r>
      <w:r w:rsidR="00C70704" w:rsidRPr="00C70704">
        <w:rPr>
          <w:noProof/>
          <w:vertAlign w:val="superscript"/>
          <w:lang w:bidi="si-LK"/>
        </w:rPr>
        <w:t>21</w:t>
      </w:r>
      <w:r w:rsidRPr="003A1FE8">
        <w:rPr>
          <w:noProof/>
          <w:lang w:bidi="si-LK"/>
        </w:rPr>
        <w:fldChar w:fldCharType="end"/>
      </w:r>
      <w:r w:rsidRPr="003A1FE8">
        <w:rPr>
          <w:noProof/>
          <w:lang w:bidi="si-LK"/>
        </w:rPr>
        <w:t>. The inorganic species in the feedstock mainly end up in the solid fraction, polluting the char and limiting its applications. For example, when using char as an activated carbon sorbent precursor, minerals may influence the porosity of the char by blocking the activating agent's access to the internal pores. Therefore pyrolytic tire char must be purified for more potential applications either by removing minerals or it can be modified into activated carbon by adding activating agents.</w:t>
      </w:r>
    </w:p>
    <w:p w14:paraId="764589F8" w14:textId="77777777" w:rsidR="003A1FE8" w:rsidRPr="003A1FE8" w:rsidRDefault="003A1FE8" w:rsidP="001D16D7">
      <w:pPr>
        <w:keepNext/>
        <w:keepLines/>
        <w:numPr>
          <w:ilvl w:val="1"/>
          <w:numId w:val="0"/>
        </w:numPr>
        <w:spacing w:after="10" w:line="360" w:lineRule="auto"/>
        <w:jc w:val="both"/>
        <w:outlineLvl w:val="1"/>
        <w:rPr>
          <w:rFonts w:eastAsiaTheme="majorEastAsia" w:cstheme="majorBidi"/>
          <w:noProof/>
          <w:sz w:val="36"/>
          <w:szCs w:val="26"/>
          <w:lang w:bidi="si-LK"/>
        </w:rPr>
      </w:pPr>
      <w:bookmarkStart w:id="42" w:name="_Toc77027970"/>
    </w:p>
    <w:p w14:paraId="64CAECD2" w14:textId="77777777" w:rsidR="003A1FE8" w:rsidRDefault="003A1FE8" w:rsidP="001D16D7">
      <w:pPr>
        <w:pStyle w:val="Heading2"/>
        <w:spacing w:before="0" w:line="360" w:lineRule="auto"/>
        <w:rPr>
          <w:noProof/>
          <w:lang w:bidi="si-LK"/>
        </w:rPr>
      </w:pPr>
      <w:bookmarkStart w:id="43" w:name="_Toc80362422"/>
      <w:r w:rsidRPr="003A1FE8">
        <w:rPr>
          <w:noProof/>
          <w:lang w:bidi="si-LK"/>
        </w:rPr>
        <w:t>Purification of pyrolytic tire char</w:t>
      </w:r>
      <w:bookmarkEnd w:id="42"/>
      <w:bookmarkEnd w:id="43"/>
    </w:p>
    <w:p w14:paraId="57EC2CB3" w14:textId="77777777" w:rsidR="00514EBD" w:rsidRPr="00514EBD" w:rsidRDefault="00514EBD" w:rsidP="00514EBD">
      <w:pPr>
        <w:rPr>
          <w:lang w:bidi="si-LK"/>
        </w:rPr>
      </w:pPr>
    </w:p>
    <w:p w14:paraId="1A7BA4E6" w14:textId="77777777" w:rsidR="003A1FE8" w:rsidRPr="003A1FE8" w:rsidRDefault="003A1FE8" w:rsidP="001D16D7">
      <w:pPr>
        <w:pStyle w:val="Heading3"/>
        <w:spacing w:before="0" w:line="360" w:lineRule="auto"/>
      </w:pPr>
      <w:bookmarkStart w:id="44" w:name="_Toc72583196"/>
      <w:bookmarkStart w:id="45" w:name="_Toc73005578"/>
      <w:bookmarkStart w:id="46" w:name="_Toc73009085"/>
      <w:bookmarkStart w:id="47" w:name="_Toc77027971"/>
      <w:bookmarkStart w:id="48" w:name="_Toc80362423"/>
      <w:r w:rsidRPr="003A1FE8">
        <w:t>Demineralization</w:t>
      </w:r>
      <w:bookmarkEnd w:id="44"/>
      <w:bookmarkEnd w:id="45"/>
      <w:bookmarkEnd w:id="46"/>
      <w:bookmarkEnd w:id="47"/>
      <w:bookmarkEnd w:id="48"/>
      <w:r w:rsidRPr="003A1FE8">
        <w:t xml:space="preserve"> </w:t>
      </w:r>
    </w:p>
    <w:p w14:paraId="1471C52D" w14:textId="77777777" w:rsidR="003A1FE8" w:rsidRPr="003A1FE8" w:rsidRDefault="003A1FE8" w:rsidP="001D16D7">
      <w:pPr>
        <w:spacing w:after="10" w:line="360" w:lineRule="auto"/>
        <w:jc w:val="both"/>
        <w:rPr>
          <w:lang w:bidi="si-LK"/>
        </w:rPr>
      </w:pPr>
    </w:p>
    <w:p w14:paraId="6BA61CF9" w14:textId="77777777" w:rsidR="003A1FE8" w:rsidRDefault="003A1FE8" w:rsidP="004658D1">
      <w:pPr>
        <w:spacing w:after="10" w:line="360" w:lineRule="auto"/>
        <w:ind w:firstLine="720"/>
        <w:jc w:val="both"/>
        <w:rPr>
          <w:noProof/>
          <w:lang w:bidi="si-LK"/>
        </w:rPr>
      </w:pPr>
      <w:r w:rsidRPr="003A1FE8">
        <w:rPr>
          <w:noProof/>
          <w:lang w:bidi="si-LK"/>
        </w:rPr>
        <w:t xml:space="preserve">Demineralization by leaching is the most widely used method for completely </w:t>
      </w:r>
      <w:r w:rsidR="00D57406">
        <w:rPr>
          <w:noProof/>
          <w:lang w:bidi="si-LK"/>
        </w:rPr>
        <w:t xml:space="preserve">removing or reducing the amount </w:t>
      </w:r>
      <w:r w:rsidRPr="003A1FE8">
        <w:rPr>
          <w:noProof/>
          <w:lang w:bidi="si-LK"/>
        </w:rPr>
        <w:t>of metals</w:t>
      </w:r>
      <w:r w:rsidR="00D57406">
        <w:rPr>
          <w:noProof/>
          <w:lang w:bidi="si-LK"/>
        </w:rPr>
        <w:t xml:space="preserve"> and other impurities</w:t>
      </w:r>
      <w:r w:rsidRPr="003A1FE8">
        <w:rPr>
          <w:noProof/>
          <w:lang w:bidi="si-LK"/>
        </w:rPr>
        <w:t xml:space="preserve"> found in</w:t>
      </w:r>
      <w:r w:rsidR="00D57406">
        <w:rPr>
          <w:noProof/>
          <w:lang w:bidi="si-LK"/>
        </w:rPr>
        <w:t xml:space="preserve"> pyrolytic tire char</w:t>
      </w:r>
      <w:r w:rsidRPr="003A1FE8">
        <w:rPr>
          <w:noProof/>
          <w:szCs w:val="24"/>
          <w:lang w:bidi="si-LK"/>
        </w:rPr>
        <w:t xml:space="preserve">. It is a form of liquid-solid extraction in which a soluble fraction (leachate or solute) is extracted partially </w:t>
      </w:r>
      <w:r w:rsidR="00D57406">
        <w:rPr>
          <w:noProof/>
          <w:szCs w:val="24"/>
          <w:lang w:bidi="si-LK"/>
        </w:rPr>
        <w:t>or completely from an insoluble or</w:t>
      </w:r>
      <w:r w:rsidRPr="003A1FE8">
        <w:rPr>
          <w:noProof/>
          <w:szCs w:val="24"/>
          <w:lang w:bidi="si-LK"/>
        </w:rPr>
        <w:t xml:space="preserve"> permeable solid phase with the aid of a liquid lixiviant</w:t>
      </w:r>
      <w:r w:rsidRPr="003A1FE8">
        <w:rPr>
          <w:noProof/>
          <w:szCs w:val="24"/>
          <w:lang w:bidi="si-LK"/>
        </w:rPr>
        <w:fldChar w:fldCharType="begin" w:fldLock="1"/>
      </w:r>
      <w:r w:rsidR="00C70704">
        <w:rPr>
          <w:noProof/>
          <w:szCs w:val="24"/>
          <w:lang w:bidi="si-LK"/>
        </w:rPr>
        <w:instrText>ADDIN CSL_CITATION {"citationItems":[{"id":"ITEM-1","itemData":{"DOI":"10.1021/es3024379","ISSN":"0013936X","PMID":"23145882","abstract":"Because tires contain approximately 1-2% zinc by weight, zinc leaching is an environmental concern associated with civil engineering applications of tire crumb rubber. An assessment of zinc leaching data from 14 studies in the published literature indicates that increasing zinc leaching is associated with lower pH and longer leaching times, but the data display a wide range of zinc concentrations, and do not address the effect of crumb rubber size or the dynamics of zinc leaching during flow through porous crumb rubber. The present study was undertaken to investigate the effect of crumb rubber size using the synthetic precipitation leaching procedure (SPLP), the effect of exposure time using quiescent batch leaching tests, and the dynamics of zinc leaching using column tests. Results indicate that zinc leaching from tire crumb rubber increases with smaller crumb rubber and longer exposure time. Results from SPLP and quiescent batch leaching tests are interpreted with a single-parameter leaching model that predicts a constant rate of zinc leaching up to 96 h. Breakthrough curves from column tests displayed an initial pulse of elevated zinc concentration (</w:instrText>
      </w:r>
      <w:r w:rsidR="00C70704">
        <w:rPr>
          <w:rFonts w:ascii="Cambria Math" w:hAnsi="Cambria Math" w:cs="Cambria Math"/>
          <w:noProof/>
          <w:szCs w:val="24"/>
          <w:lang w:bidi="si-LK"/>
        </w:rPr>
        <w:instrText>∼</w:instrText>
      </w:r>
      <w:r w:rsidR="00C70704">
        <w:rPr>
          <w:noProof/>
          <w:szCs w:val="24"/>
          <w:lang w:bidi="si-LK"/>
        </w:rPr>
        <w:instrText>3 mg/L) before settling down to a steady-state value (</w:instrText>
      </w:r>
      <w:r w:rsidR="00C70704">
        <w:rPr>
          <w:rFonts w:ascii="Cambria Math" w:hAnsi="Cambria Math" w:cs="Cambria Math"/>
          <w:noProof/>
          <w:szCs w:val="24"/>
          <w:lang w:bidi="si-LK"/>
        </w:rPr>
        <w:instrText>∼</w:instrText>
      </w:r>
      <w:r w:rsidR="00C70704">
        <w:rPr>
          <w:noProof/>
          <w:szCs w:val="24"/>
          <w:lang w:bidi="si-LK"/>
        </w:rPr>
        <w:instrText>0.2 mg/L), and were modeled with the software package HYDRUS-1D. Washing crumb rubber reduces this initial pulse but does not change the steady-state value. No leaching experiment significantly reduced the reservoir of zinc in the crumb rubber. © 2012 American Chemical Society.","author":[{"dropping-particle":"","family":"Rhodes","given":"Emily P.","non-dropping-particle":"","parse-names":false,"suffix":""},{"dropping-particle":"","family":"Ren","given":"Zhiyong","non-dropping-particle":"","parse-names":false,"suffix":""},{"dropping-particle":"","family":"Mays","given":"David C.","non-dropping-particle":"","parse-names":false,"suffix":""}],"container-title":"Environmental Science and Technology","id":"ITEM-1","issue":"23","issued":{"date-parts":[["2012"]]},"page":"12856-12863","title":"Zinc leaching from tire crumb rubber","type":"article-journal","volume":"46"},"uris":["http://www.mendeley.com/documents/?uuid=79c21e6f-8451-4f4d-880c-6c359f55e273"]}],"mendeley":{"formattedCitation":"&lt;sup&gt;22&lt;/sup&gt;","plainTextFormattedCitation":"22","previouslyFormattedCitation":"&lt;sup&gt;22&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22</w:t>
      </w:r>
      <w:r w:rsidRPr="003A1FE8">
        <w:rPr>
          <w:noProof/>
          <w:szCs w:val="24"/>
          <w:lang w:bidi="si-LK"/>
        </w:rPr>
        <w:fldChar w:fldCharType="end"/>
      </w:r>
      <w:r w:rsidRPr="003A1FE8">
        <w:rPr>
          <w:noProof/>
          <w:szCs w:val="24"/>
          <w:lang w:bidi="si-LK"/>
        </w:rPr>
        <w:t>.</w:t>
      </w:r>
      <w:r w:rsidRPr="003A1FE8">
        <w:t xml:space="preserve"> </w:t>
      </w:r>
      <w:r w:rsidRPr="003A1FE8">
        <w:rPr>
          <w:noProof/>
          <w:szCs w:val="24"/>
          <w:lang w:bidi="si-LK"/>
        </w:rPr>
        <w:t>During the process of demineralization, first, the solvent invades the solid and diffuses through the pores, dissolving the leachate u</w:t>
      </w:r>
      <w:r w:rsidR="005765A1">
        <w:rPr>
          <w:noProof/>
          <w:szCs w:val="24"/>
          <w:lang w:bidi="si-LK"/>
        </w:rPr>
        <w:t>ntil there is intimate contact.</w:t>
      </w:r>
      <w:r w:rsidR="00D57406">
        <w:rPr>
          <w:noProof/>
          <w:szCs w:val="24"/>
          <w:lang w:bidi="si-LK"/>
        </w:rPr>
        <w:t xml:space="preserve"> </w:t>
      </w:r>
      <w:r w:rsidRPr="003A1FE8">
        <w:rPr>
          <w:noProof/>
          <w:szCs w:val="24"/>
          <w:lang w:bidi="si-LK"/>
        </w:rPr>
        <w:t>Finally, the solute diffuses to the surface, where it is passed to the bulk solution, resulting in the isolation of the solid's components.</w:t>
      </w:r>
      <w:r w:rsidRPr="003A1FE8">
        <w:rPr>
          <w:noProof/>
          <w:lang w:bidi="si-LK"/>
        </w:rPr>
        <w:t xml:space="preserve"> </w:t>
      </w:r>
    </w:p>
    <w:p w14:paraId="5EB25D30" w14:textId="77777777" w:rsidR="004658D1" w:rsidRPr="004658D1" w:rsidRDefault="004658D1" w:rsidP="004658D1">
      <w:pPr>
        <w:spacing w:after="10" w:line="360" w:lineRule="auto"/>
        <w:ind w:firstLine="720"/>
        <w:jc w:val="both"/>
        <w:rPr>
          <w:noProof/>
          <w:lang w:bidi="si-LK"/>
        </w:rPr>
      </w:pPr>
    </w:p>
    <w:p w14:paraId="7BADE774" w14:textId="77777777" w:rsidR="00887E42" w:rsidRDefault="003A1FE8" w:rsidP="001D16D7">
      <w:pPr>
        <w:keepNext/>
        <w:spacing w:after="10" w:line="360" w:lineRule="auto"/>
        <w:jc w:val="both"/>
      </w:pPr>
      <w:r w:rsidRPr="003A1FE8">
        <w:rPr>
          <w:noProof/>
          <w:lang w:val="en-GB" w:eastAsia="en-GB"/>
        </w:rPr>
        <w:drawing>
          <wp:inline distT="0" distB="0" distL="0" distR="0" wp14:anchorId="0757744F" wp14:editId="4115A5B5">
            <wp:extent cx="5943600" cy="2134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34235"/>
                    </a:xfrm>
                    <a:prstGeom prst="rect">
                      <a:avLst/>
                    </a:prstGeom>
                  </pic:spPr>
                </pic:pic>
              </a:graphicData>
            </a:graphic>
          </wp:inline>
        </w:drawing>
      </w:r>
    </w:p>
    <w:p w14:paraId="5995585B" w14:textId="77777777" w:rsidR="003A1FE8" w:rsidRPr="006112E4" w:rsidRDefault="00887E42" w:rsidP="006112E4">
      <w:pPr>
        <w:pStyle w:val="Caption"/>
        <w:spacing w:line="360" w:lineRule="auto"/>
        <w:ind w:firstLine="720"/>
        <w:jc w:val="both"/>
        <w:rPr>
          <w:i w:val="0"/>
          <w:iCs w:val="0"/>
          <w:noProof/>
          <w:color w:val="auto"/>
          <w:sz w:val="24"/>
          <w:szCs w:val="24"/>
          <w:lang w:bidi="si-LK"/>
        </w:rPr>
      </w:pPr>
      <w:bookmarkStart w:id="49" w:name="_Toc80342663"/>
      <w:bookmarkStart w:id="50" w:name="_Toc80250296"/>
      <w:r w:rsidRPr="006112E4">
        <w:rPr>
          <w:b/>
          <w:bCs/>
          <w:i w:val="0"/>
          <w:iCs w:val="0"/>
          <w:color w:val="auto"/>
          <w:sz w:val="24"/>
          <w:szCs w:val="24"/>
        </w:rPr>
        <w:t xml:space="preserve">Figure </w:t>
      </w:r>
      <w:r w:rsidR="00A25B39" w:rsidRPr="006112E4">
        <w:rPr>
          <w:b/>
          <w:bCs/>
          <w:i w:val="0"/>
          <w:iCs w:val="0"/>
          <w:color w:val="auto"/>
          <w:sz w:val="24"/>
          <w:szCs w:val="24"/>
        </w:rPr>
        <w:fldChar w:fldCharType="begin"/>
      </w:r>
      <w:r w:rsidR="00A25B39" w:rsidRPr="006112E4">
        <w:rPr>
          <w:b/>
          <w:bCs/>
          <w:i w:val="0"/>
          <w:iCs w:val="0"/>
          <w:color w:val="auto"/>
          <w:sz w:val="24"/>
          <w:szCs w:val="24"/>
        </w:rPr>
        <w:instrText xml:space="preserve"> STYLEREF 1 \s </w:instrText>
      </w:r>
      <w:r w:rsidR="00A25B39" w:rsidRPr="006112E4">
        <w:rPr>
          <w:b/>
          <w:bCs/>
          <w:i w:val="0"/>
          <w:iCs w:val="0"/>
          <w:color w:val="auto"/>
          <w:sz w:val="24"/>
          <w:szCs w:val="24"/>
        </w:rPr>
        <w:fldChar w:fldCharType="separate"/>
      </w:r>
      <w:r w:rsidR="00A25B39" w:rsidRPr="006112E4">
        <w:rPr>
          <w:b/>
          <w:bCs/>
          <w:i w:val="0"/>
          <w:iCs w:val="0"/>
          <w:noProof/>
          <w:color w:val="auto"/>
          <w:sz w:val="24"/>
          <w:szCs w:val="24"/>
        </w:rPr>
        <w:t>1</w:t>
      </w:r>
      <w:r w:rsidR="00A25B39" w:rsidRPr="006112E4">
        <w:rPr>
          <w:b/>
          <w:bCs/>
          <w:i w:val="0"/>
          <w:iCs w:val="0"/>
          <w:color w:val="auto"/>
          <w:sz w:val="24"/>
          <w:szCs w:val="24"/>
        </w:rPr>
        <w:fldChar w:fldCharType="end"/>
      </w:r>
      <w:r w:rsidR="00A25B39" w:rsidRPr="006112E4">
        <w:rPr>
          <w:b/>
          <w:bCs/>
          <w:i w:val="0"/>
          <w:iCs w:val="0"/>
          <w:color w:val="auto"/>
          <w:sz w:val="24"/>
          <w:szCs w:val="24"/>
        </w:rPr>
        <w:t>.</w:t>
      </w:r>
      <w:r w:rsidR="00A25B39" w:rsidRPr="006112E4">
        <w:rPr>
          <w:b/>
          <w:bCs/>
          <w:i w:val="0"/>
          <w:iCs w:val="0"/>
          <w:color w:val="auto"/>
          <w:sz w:val="24"/>
          <w:szCs w:val="24"/>
        </w:rPr>
        <w:fldChar w:fldCharType="begin"/>
      </w:r>
      <w:r w:rsidR="00A25B39" w:rsidRPr="006112E4">
        <w:rPr>
          <w:b/>
          <w:bCs/>
          <w:i w:val="0"/>
          <w:iCs w:val="0"/>
          <w:color w:val="auto"/>
          <w:sz w:val="24"/>
          <w:szCs w:val="24"/>
        </w:rPr>
        <w:instrText xml:space="preserve"> SEQ Figure \* ARABIC \s 1 </w:instrText>
      </w:r>
      <w:r w:rsidR="00A25B39" w:rsidRPr="006112E4">
        <w:rPr>
          <w:b/>
          <w:bCs/>
          <w:i w:val="0"/>
          <w:iCs w:val="0"/>
          <w:color w:val="auto"/>
          <w:sz w:val="24"/>
          <w:szCs w:val="24"/>
        </w:rPr>
        <w:fldChar w:fldCharType="separate"/>
      </w:r>
      <w:r w:rsidR="00A25B39" w:rsidRPr="006112E4">
        <w:rPr>
          <w:b/>
          <w:bCs/>
          <w:i w:val="0"/>
          <w:iCs w:val="0"/>
          <w:noProof/>
          <w:color w:val="auto"/>
          <w:sz w:val="24"/>
          <w:szCs w:val="24"/>
        </w:rPr>
        <w:t>1</w:t>
      </w:r>
      <w:r w:rsidR="00A25B39" w:rsidRPr="006112E4">
        <w:rPr>
          <w:b/>
          <w:bCs/>
          <w:i w:val="0"/>
          <w:iCs w:val="0"/>
          <w:color w:val="auto"/>
          <w:sz w:val="24"/>
          <w:szCs w:val="24"/>
        </w:rPr>
        <w:fldChar w:fldCharType="end"/>
      </w:r>
      <w:r w:rsidRPr="00514EBD">
        <w:rPr>
          <w:i w:val="0"/>
          <w:iCs w:val="0"/>
          <w:color w:val="auto"/>
          <w:sz w:val="24"/>
          <w:szCs w:val="24"/>
        </w:rPr>
        <w:t>.</w:t>
      </w:r>
      <w:r w:rsidR="002421E3" w:rsidRPr="00514EBD">
        <w:rPr>
          <w:i w:val="0"/>
          <w:iCs w:val="0"/>
          <w:color w:val="auto"/>
          <w:sz w:val="24"/>
          <w:szCs w:val="24"/>
        </w:rPr>
        <w:t xml:space="preserve"> </w:t>
      </w:r>
      <w:r w:rsidRPr="00514EBD">
        <w:rPr>
          <w:i w:val="0"/>
          <w:iCs w:val="0"/>
          <w:color w:val="auto"/>
          <w:sz w:val="24"/>
          <w:szCs w:val="24"/>
        </w:rPr>
        <w:t>Schematic diagram of demineralization mechanism</w:t>
      </w:r>
      <w:r w:rsidRPr="00DF261F">
        <w:rPr>
          <w:i w:val="0"/>
          <w:iCs w:val="0"/>
          <w:noProof/>
          <w:color w:val="auto"/>
          <w:sz w:val="24"/>
          <w:szCs w:val="24"/>
          <w:highlight w:val="yellow"/>
          <w:lang w:bidi="si-LK"/>
          <w:rPrChange w:id="51" w:author="Hp" w:date="2021-08-28T07:37:00Z">
            <w:rPr>
              <w:i w:val="0"/>
              <w:iCs w:val="0"/>
              <w:noProof/>
              <w:color w:val="auto"/>
              <w:sz w:val="24"/>
              <w:szCs w:val="24"/>
              <w:lang w:bidi="si-LK"/>
            </w:rPr>
          </w:rPrChange>
        </w:rPr>
        <w:fldChar w:fldCharType="begin" w:fldLock="1"/>
      </w:r>
      <w:r w:rsidR="00C70704" w:rsidRPr="00DF261F">
        <w:rPr>
          <w:i w:val="0"/>
          <w:iCs w:val="0"/>
          <w:noProof/>
          <w:color w:val="auto"/>
          <w:sz w:val="24"/>
          <w:szCs w:val="24"/>
          <w:highlight w:val="yellow"/>
          <w:lang w:bidi="si-LK"/>
          <w:rPrChange w:id="52" w:author="Hp" w:date="2021-08-28T07:37:00Z">
            <w:rPr>
              <w:i w:val="0"/>
              <w:iCs w:val="0"/>
              <w:noProof/>
              <w:color w:val="auto"/>
              <w:sz w:val="24"/>
              <w:szCs w:val="24"/>
              <w:lang w:bidi="si-LK"/>
            </w:rPr>
          </w:rPrChange>
        </w:rPr>
        <w:instrText>ADDIN CSL_CITATION {"citationItems":[{"id":"ITEM-1","itemData":{"DOI":"10.1016/j.wasman.2018.08.034","ISSN":"18792456","PMID":"30343799","abstract":"Pyrolysis is an attractive technology to convert low-cost carbonaceous waste materials into fuels, energy and other value added products goods. During pyrolysis, the inorganic minerals present in the feedstock can cause problems to the equipment and give side reactions. Besides, the minerals present in the chars can hinder their possible applications. Therefore, it seems necessary to eliminate said contaminants in order to valorise the aforementioned goods. Demineralisation is a process widely used for purifying materials that are contaminated with inorganic matter. Although this technique is commonly used with waste materials that will undergo pyrolysis, or the products obtained from it, the studies analysing this practise are rather scattered. The aim of this paper was to compile and review the current literature concerning the demineralisation of carbonaceous waste (tyres and lignocellulosic biomass) materials. The chemistry involved, feedstock type and the effect of performing the purifying step before or after pyrolysis were addressed in this work. The review revealed that biomass samples should be demineralised before pyrolysis in order to affect not only the char but also the bio-oil quality. Depending on the form in which the minerals are linked to the structure, the solvent chosen will vary (from water to strong acids). However, water is the most popular option due to its price and easy disposal. In tyres, demineralisation should be performed after pyrolysis using strong acid and subsequently base. Due to the crosslinked chemical structure, rubber is highly resistant to chemicals thus the pre-treatment has to be avoided.","author":[{"dropping-particle":"","family":"Iraola-Arregui","given":"I.","non-dropping-particle":"","parse-names":false,"suffix":""},{"dropping-particle":"","family":"Gryp","given":"P.","non-dropping-particle":"Van Der","parse-names":false,"suffix":""},{"dropping-particle":"","family":"Görgens","given":"J. F.","non-dropping-particle":"","parse-names":false,"suffix":""}],"container-title":"Waste Management","id":"ITEM-1","issued":{"date-parts":[["2018"]]},"page":"667-688","title":"A review on the demineralisation of pre- and post-pyrolysis biomass and tyre wastes","type":"article-journal","volume":"79"},"uris":["http://www.mendeley.com/documents/?uuid=005c57ff-9f36-41c5-a273-15dd810262dd"]}],"mendeley":{"formattedCitation":"&lt;sup&gt;14&lt;/sup&gt;","plainTextFormattedCitation":"14","previouslyFormattedCitation":"&lt;sup&gt;14&lt;/sup&gt;"},"properties":{"noteIndex":0},"schema":"https://github.com/citation-style-language/schema/raw/master/csl-citation.json"}</w:instrText>
      </w:r>
      <w:r w:rsidRPr="00DF261F">
        <w:rPr>
          <w:i w:val="0"/>
          <w:iCs w:val="0"/>
          <w:noProof/>
          <w:color w:val="auto"/>
          <w:sz w:val="24"/>
          <w:szCs w:val="24"/>
          <w:highlight w:val="yellow"/>
          <w:lang w:bidi="si-LK"/>
          <w:rPrChange w:id="53" w:author="Hp" w:date="2021-08-28T07:37:00Z">
            <w:rPr>
              <w:i w:val="0"/>
              <w:iCs w:val="0"/>
              <w:noProof/>
              <w:color w:val="auto"/>
              <w:sz w:val="24"/>
              <w:szCs w:val="24"/>
              <w:lang w:bidi="si-LK"/>
            </w:rPr>
          </w:rPrChange>
        </w:rPr>
        <w:fldChar w:fldCharType="separate"/>
      </w:r>
      <w:bookmarkEnd w:id="50"/>
      <w:r w:rsidR="00C70704" w:rsidRPr="00DF261F">
        <w:rPr>
          <w:i w:val="0"/>
          <w:iCs w:val="0"/>
          <w:noProof/>
          <w:color w:val="auto"/>
          <w:sz w:val="24"/>
          <w:szCs w:val="24"/>
          <w:highlight w:val="yellow"/>
          <w:lang w:bidi="si-LK"/>
          <w:rPrChange w:id="54" w:author="Hp" w:date="2021-08-28T07:37:00Z">
            <w:rPr>
              <w:i w:val="0"/>
              <w:iCs w:val="0"/>
              <w:noProof/>
              <w:color w:val="auto"/>
              <w:sz w:val="24"/>
              <w:szCs w:val="24"/>
              <w:lang w:bidi="si-LK"/>
            </w:rPr>
          </w:rPrChange>
        </w:rPr>
        <w:t>14</w:t>
      </w:r>
      <w:bookmarkEnd w:id="49"/>
      <w:r w:rsidRPr="00DF261F">
        <w:rPr>
          <w:i w:val="0"/>
          <w:iCs w:val="0"/>
          <w:noProof/>
          <w:color w:val="auto"/>
          <w:sz w:val="24"/>
          <w:szCs w:val="24"/>
          <w:highlight w:val="yellow"/>
          <w:lang w:bidi="si-LK"/>
          <w:rPrChange w:id="55" w:author="Hp" w:date="2021-08-28T07:37:00Z">
            <w:rPr>
              <w:i w:val="0"/>
              <w:iCs w:val="0"/>
              <w:noProof/>
              <w:color w:val="auto"/>
              <w:sz w:val="24"/>
              <w:szCs w:val="24"/>
              <w:lang w:bidi="si-LK"/>
            </w:rPr>
          </w:rPrChange>
        </w:rPr>
        <w:fldChar w:fldCharType="end"/>
      </w:r>
    </w:p>
    <w:p w14:paraId="516B87C7" w14:textId="77777777" w:rsidR="003A1FE8" w:rsidRDefault="003A1FE8" w:rsidP="001D16D7">
      <w:pPr>
        <w:pStyle w:val="Heading4"/>
        <w:spacing w:before="0" w:line="360" w:lineRule="auto"/>
      </w:pPr>
      <w:bookmarkStart w:id="56" w:name="_Toc72583197"/>
      <w:bookmarkStart w:id="57" w:name="_Toc73005579"/>
      <w:bookmarkStart w:id="58" w:name="_Toc73009086"/>
      <w:bookmarkStart w:id="59" w:name="_Toc77027972"/>
      <w:bookmarkStart w:id="60" w:name="_Toc80362424"/>
      <w:r w:rsidRPr="003A1FE8">
        <w:lastRenderedPageBreak/>
        <w:t>Factors affecting the properties of pyrolytic tire char during demineralization</w:t>
      </w:r>
      <w:bookmarkEnd w:id="56"/>
      <w:bookmarkEnd w:id="57"/>
      <w:bookmarkEnd w:id="58"/>
      <w:bookmarkEnd w:id="59"/>
      <w:bookmarkEnd w:id="60"/>
    </w:p>
    <w:p w14:paraId="2544CCA3" w14:textId="77777777" w:rsidR="006112E4" w:rsidRPr="006112E4" w:rsidRDefault="006112E4" w:rsidP="006112E4"/>
    <w:p w14:paraId="5B6B5FE8" w14:textId="77777777" w:rsidR="001F56F2" w:rsidRDefault="001F56F2" w:rsidP="006112E4">
      <w:pPr>
        <w:keepNext/>
        <w:keepLines/>
        <w:spacing w:after="10" w:line="360" w:lineRule="auto"/>
        <w:ind w:firstLine="720"/>
        <w:jc w:val="both"/>
        <w:outlineLvl w:val="2"/>
        <w:rPr>
          <w:noProof/>
          <w:szCs w:val="24"/>
          <w:lang w:bidi="si-LK"/>
        </w:rPr>
      </w:pPr>
      <w:bookmarkStart w:id="61" w:name="_Toc80342894"/>
      <w:bookmarkStart w:id="62" w:name="_Toc80362425"/>
      <w:r w:rsidRPr="003A1FE8">
        <w:rPr>
          <w:noProof/>
          <w:szCs w:val="24"/>
          <w:lang w:bidi="si-LK"/>
        </w:rPr>
        <w:t>For the process of demineralization, some major process parameters must be determined.</w:t>
      </w:r>
      <w:r w:rsidRPr="003A1FE8">
        <w:t xml:space="preserve"> </w:t>
      </w:r>
      <w:r w:rsidRPr="003A1FE8">
        <w:rPr>
          <w:noProof/>
          <w:szCs w:val="24"/>
          <w:lang w:bidi="si-LK"/>
        </w:rPr>
        <w:t>These criteria are difficult to determine since there may be many competing variables</w:t>
      </w:r>
      <w:r w:rsidRPr="003A1FE8">
        <w:rPr>
          <w:noProof/>
          <w:szCs w:val="24"/>
          <w:lang w:bidi="si-LK"/>
        </w:rPr>
        <w:fldChar w:fldCharType="begin" w:fldLock="1"/>
      </w:r>
      <w:r w:rsidR="00C70704">
        <w:rPr>
          <w:noProof/>
          <w:szCs w:val="24"/>
          <w:lang w:bidi="si-LK"/>
        </w:rPr>
        <w:instrText>ADDIN CSL_CITATION {"citationItems":[{"id":"ITEM-1","itemData":{"DOI":"10.1016/j.jenvman.2014.05.022","ISSN":"10958630","PMID":"24929501","abstract":"Metal leaching from landfills containing end-of-life or otherwise discarded mobile phones poses a threat to the environment as well as public health. In the present study, the metal toxicity of printed wire boards (PWBs), plastics, liquid crystal displays (LCDs) and batteries of mobile phones was assessed using the Toxicity Characteristics Leaching Procedures (TCLP) and the Waste Extraction Test (WET). The PWBs failed TCLP for Pb and Se, and WET for Pb and Zn. In WET, the two PWB samples for Pb and Zn and the battery samples for Co and Cu failed the test. Furthermore, the PWBS for Ni and the battery samples for Ni and Co failed the WET in their TCLP leachates. Both, Ni and Co are the regulatory metals in only WET and not covered under TCLP. These observations indicate that the TCLP seems to be a more aggressive test than the WET for the metal leaching from the mobile phone parts. The compositional variations, nature of leaching solution (acetate in TCLP and citrate in WET) and the redox conditions in the leaching solution of the PWBs resulted in different order of metals with respect to their amounts of leaching from PWBs in TCLP (Fe&gt;Pb&gt;Zn&gt;Ni&gt;Co&gt;Cu) and WET (Zn&gt;Fe&gt;Ni&gt;Pb&gt;Cu). The metal leaching also varied with the make, manufacturing year and part of the mobile phone tested. PWBs, plastics and batteries should be treated as hazardous waste. Metal leaching, particularly of Se and Pb, from mobile phones can be harmful to the environment and human health. Therefore, a scientifically sound and environmentally safe handling and disposal management system needs to be evolved for the mobile phone disposal. © 2014 Elsevier Ltd.","author":[{"dropping-particle":"","family":"Yadav","given":"Satayamanyu","non-dropping-particle":"","parse-names":false,"suffix":""},{"dropping-particle":"","family":"Yadav","given":"Sudesh","non-dropping-particle":"","parse-names":false,"suffix":""}],"container-title":"Journal of Environmental Management","id":"ITEM-1","issued":{"date-parts":[["2014"]]},"page":"101-107","publisher":"Elsevier Ltd","title":"Investigations of metal leaching from mobile phone parts using TCLP and WET methods","type":"article-journal","volume":"144"},"uris":["http://www.mendeley.com/documents/?uuid=4e6dd057-9fa1-4145-8edc-5e2965218130"]}],"mendeley":{"formattedCitation":"&lt;sup&gt;23&lt;/sup&gt;","plainTextFormattedCitation":"23","previouslyFormattedCitation":"&lt;sup&gt;23&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23</w:t>
      </w:r>
      <w:r w:rsidRPr="003A1FE8">
        <w:rPr>
          <w:noProof/>
          <w:szCs w:val="24"/>
          <w:lang w:bidi="si-LK"/>
        </w:rPr>
        <w:fldChar w:fldCharType="end"/>
      </w:r>
      <w:r>
        <w:rPr>
          <w:noProof/>
          <w:szCs w:val="24"/>
          <w:lang w:bidi="si-LK"/>
        </w:rPr>
        <w:t>.</w:t>
      </w:r>
      <w:bookmarkEnd w:id="61"/>
      <w:bookmarkEnd w:id="62"/>
    </w:p>
    <w:p w14:paraId="414B2731" w14:textId="77777777" w:rsidR="00D57406" w:rsidRPr="00D57406" w:rsidRDefault="00D57406" w:rsidP="001D16D7">
      <w:pPr>
        <w:keepNext/>
        <w:keepLines/>
        <w:spacing w:after="10" w:line="360" w:lineRule="auto"/>
        <w:jc w:val="both"/>
        <w:outlineLvl w:val="2"/>
        <w:rPr>
          <w:noProof/>
          <w:szCs w:val="24"/>
          <w:lang w:bidi="si-LK"/>
        </w:rPr>
      </w:pPr>
    </w:p>
    <w:p w14:paraId="7B2B4974" w14:textId="77777777" w:rsidR="003A1FE8" w:rsidRPr="003A1FE8" w:rsidRDefault="003A1FE8" w:rsidP="001D16D7">
      <w:pPr>
        <w:pStyle w:val="Heading5"/>
        <w:spacing w:before="0" w:line="360" w:lineRule="auto"/>
      </w:pPr>
      <w:bookmarkStart w:id="63" w:name="_Toc71815030"/>
      <w:bookmarkStart w:id="64" w:name="_Toc71815661"/>
      <w:bookmarkStart w:id="65" w:name="_Toc72583198"/>
      <w:bookmarkStart w:id="66" w:name="_Toc73005580"/>
      <w:bookmarkStart w:id="67" w:name="_Toc73009087"/>
      <w:bookmarkStart w:id="68" w:name="_Toc77027973"/>
      <w:bookmarkStart w:id="69" w:name="_Toc80362426"/>
      <w:r w:rsidRPr="003A1FE8">
        <w:t>Surface area</w:t>
      </w:r>
      <w:bookmarkEnd w:id="63"/>
      <w:bookmarkEnd w:id="64"/>
      <w:bookmarkEnd w:id="65"/>
      <w:bookmarkEnd w:id="66"/>
      <w:bookmarkEnd w:id="67"/>
      <w:bookmarkEnd w:id="68"/>
      <w:bookmarkEnd w:id="69"/>
      <w:r w:rsidRPr="003A1FE8">
        <w:tab/>
      </w:r>
    </w:p>
    <w:p w14:paraId="46ADF25B" w14:textId="77777777" w:rsidR="001F56F2" w:rsidRDefault="001F56F2" w:rsidP="001D16D7">
      <w:pPr>
        <w:spacing w:after="10" w:line="360" w:lineRule="auto"/>
        <w:jc w:val="both"/>
        <w:rPr>
          <w:noProof/>
          <w:szCs w:val="24"/>
          <w:lang w:bidi="si-LK"/>
        </w:rPr>
      </w:pPr>
    </w:p>
    <w:p w14:paraId="1A3779C8"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 xml:space="preserve">The particle size and shape define the feedstock's surface area. </w:t>
      </w:r>
      <w:r w:rsidR="001F56F2" w:rsidRPr="001F56F2">
        <w:rPr>
          <w:noProof/>
          <w:szCs w:val="24"/>
          <w:lang w:bidi="si-LK"/>
        </w:rPr>
        <w:t xml:space="preserve">Demineralization would be encouraged if there was more surface area and better access to pollutants due to high porosity. </w:t>
      </w:r>
      <w:r w:rsidRPr="003A1FE8">
        <w:rPr>
          <w:noProof/>
          <w:szCs w:val="24"/>
          <w:lang w:bidi="si-LK"/>
        </w:rPr>
        <w:t>During pyrolysis, the release of volatile organic components increases the porosity network and surface area of char, making it more available to solvents.</w:t>
      </w:r>
    </w:p>
    <w:p w14:paraId="5D47B6A3" w14:textId="77777777" w:rsidR="003A1FE8" w:rsidRPr="003A1FE8" w:rsidRDefault="003A1FE8" w:rsidP="001D16D7">
      <w:pPr>
        <w:spacing w:after="10" w:line="360" w:lineRule="auto"/>
        <w:jc w:val="both"/>
        <w:rPr>
          <w:noProof/>
          <w:szCs w:val="24"/>
          <w:lang w:bidi="si-LK"/>
        </w:rPr>
      </w:pPr>
    </w:p>
    <w:p w14:paraId="233661E9" w14:textId="77777777" w:rsidR="003A1FE8" w:rsidRPr="003A1FE8" w:rsidRDefault="003A1FE8" w:rsidP="001D16D7">
      <w:pPr>
        <w:pStyle w:val="Heading5"/>
        <w:spacing w:before="0" w:line="360" w:lineRule="auto"/>
      </w:pPr>
      <w:bookmarkStart w:id="70" w:name="_Toc71815031"/>
      <w:bookmarkStart w:id="71" w:name="_Toc71815662"/>
      <w:bookmarkStart w:id="72" w:name="_Toc72583199"/>
      <w:bookmarkStart w:id="73" w:name="_Toc73005581"/>
      <w:bookmarkStart w:id="74" w:name="_Toc73009088"/>
      <w:bookmarkStart w:id="75" w:name="_Toc77027974"/>
      <w:bookmarkStart w:id="76" w:name="_Toc80362427"/>
      <w:r w:rsidRPr="003A1FE8">
        <w:t>Particle size</w:t>
      </w:r>
      <w:bookmarkEnd w:id="70"/>
      <w:bookmarkEnd w:id="71"/>
      <w:bookmarkEnd w:id="72"/>
      <w:bookmarkEnd w:id="73"/>
      <w:bookmarkEnd w:id="74"/>
      <w:bookmarkEnd w:id="75"/>
      <w:bookmarkEnd w:id="76"/>
    </w:p>
    <w:p w14:paraId="7856E130" w14:textId="77777777" w:rsidR="003A1FE8" w:rsidRPr="003A1FE8" w:rsidRDefault="003A1FE8" w:rsidP="001D16D7">
      <w:pPr>
        <w:spacing w:after="10" w:line="360" w:lineRule="auto"/>
        <w:jc w:val="both"/>
        <w:rPr>
          <w:lang w:bidi="si-LK"/>
        </w:rPr>
      </w:pPr>
    </w:p>
    <w:p w14:paraId="3809DB75"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Smaller particle sizes are preferred because they increase the contact area between the solid and the liquid, allowing for faster mass transfer. Furthermore, the distance that the solute must travel through the solid's interior is shorter, which aids leaching.</w:t>
      </w:r>
      <w:r w:rsidRPr="003A1FE8">
        <w:t xml:space="preserve"> </w:t>
      </w:r>
      <w:r w:rsidRPr="003A1FE8">
        <w:rPr>
          <w:noProof/>
          <w:szCs w:val="24"/>
          <w:lang w:bidi="si-LK"/>
        </w:rPr>
        <w:t>Some solid particles can be crushed and ground to make the soluble component more available to the solvent, speeding up the leaching process</w:t>
      </w:r>
      <w:r w:rsidRPr="003A1FE8">
        <w:rPr>
          <w:noProof/>
          <w:szCs w:val="24"/>
          <w:lang w:bidi="si-LK"/>
        </w:rPr>
        <w:fldChar w:fldCharType="begin" w:fldLock="1"/>
      </w:r>
      <w:r w:rsidR="00C70704">
        <w:rPr>
          <w:noProof/>
          <w:szCs w:val="24"/>
          <w:lang w:bidi="si-LK"/>
        </w:rPr>
        <w:instrText>ADDIN CSL_CITATION {"citationItems":[{"id":"ITEM-1","itemData":{"DOI":"10.1016/j.wasman.2015.04.018","ISSN":"18792456","PMID":"25943287","abstract":"The treatment and disposal of tyres from vehicles has long been of considerable environmental importance. The main problem lies in the mixed composition of the tyres. Studies have been undertaken to modify the structure of the tyres, especially with reference to the percentage of granulated rubber incorporated, in order to improve their performance, and also to reduce their environmental impact during normal functioning (noise, particulates, etc.) and facilitate recycling and final disposal. The aim of the present study is to review and compare how used tyres are treated and disposed of in two different EU countries. The first is Italy, which has been part of the European Union since its inception, and has important industrial traditions. The second is Romania, an emerging country which recently became part of the EU, and whose economic and industrial development has had a major boost in recent years, with a strong growth in waste production, together with consumption in urban areas. The occasion was useful to consider the situation concerning the evolution of the different aspects related to the management of the end-of-life tyres. In particular, the paper considers the properties of tyre waste and their potential reuse, the enhancement of end-of-life tires and the various types of recovery, such as the reconstruction of tyres and the material recovery. The aspects related to the energy recovery and the use of the life cycle analysis, as a tool to support the choices of the best management system, were also taken into consideration, not forgetting that an adequate end-of-life planning is important when developing a sustainable product, since it can affect considerably its overall life cycle.","author":[{"dropping-particle":"","family":"Torretta","given":"Vincenzo","non-dropping-particle":"","parse-names":false,"suffix":""},{"dropping-particle":"","family":"Rada","given":"Elena Cristina","non-dropping-particle":"","parse-names":false,"suffix":""},{"dropping-particle":"","family":"Ragazzi","given":"Marco","non-dropping-particle":"","parse-names":false,"suffix":""},{"dropping-particle":"","family":"Trulli","given":"Ettore","non-dropping-particle":"","parse-names":false,"suffix":""},{"dropping-particle":"","family":"Istrate","given":"Irina Aura","non-dropping-particle":"","parse-names":false,"suffix":""},{"dropping-particle":"","family":"Cioca","given":"Lucian Ionel","non-dropping-particle":"","parse-names":false,"suffix":""}],"container-title":"Waste Management","id":"ITEM-1","issued":{"date-parts":[["2015"]]},"page":"152-160","publisher":"Elsevier Ltd","title":"Treatment and disposal of tyres: Two EU approaches. A review","type":"article-journal","volume":"45"},"uris":["http://www.mendeley.com/documents/?uuid=9b223555-8f6b-4962-aa31-88d51ab06896"]}],"mendeley":{"formattedCitation":"&lt;sup&gt;24&lt;/sup&gt;","plainTextFormattedCitation":"24","previouslyFormattedCitation":"&lt;sup&gt;24&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24</w:t>
      </w:r>
      <w:r w:rsidRPr="003A1FE8">
        <w:rPr>
          <w:noProof/>
          <w:szCs w:val="24"/>
          <w:lang w:bidi="si-LK"/>
        </w:rPr>
        <w:fldChar w:fldCharType="end"/>
      </w:r>
      <w:r w:rsidRPr="003A1FE8">
        <w:rPr>
          <w:noProof/>
          <w:szCs w:val="24"/>
          <w:lang w:bidi="si-LK"/>
        </w:rPr>
        <w:t>. However</w:t>
      </w:r>
      <w:r w:rsidR="005031C3">
        <w:rPr>
          <w:noProof/>
          <w:szCs w:val="24"/>
          <w:lang w:bidi="si-LK"/>
        </w:rPr>
        <w:t xml:space="preserve">, </w:t>
      </w:r>
      <w:r w:rsidRPr="003A1FE8">
        <w:rPr>
          <w:noProof/>
          <w:szCs w:val="24"/>
          <w:lang w:bidi="si-LK"/>
        </w:rPr>
        <w:t xml:space="preserve">the cost of processing fine particles is unfeasible </w:t>
      </w:r>
      <w:r w:rsidR="005031C3">
        <w:rPr>
          <w:noProof/>
          <w:szCs w:val="24"/>
          <w:lang w:bidi="si-LK"/>
        </w:rPr>
        <w:t xml:space="preserve">for waste tires </w:t>
      </w:r>
      <w:r w:rsidRPr="003A1FE8">
        <w:rPr>
          <w:noProof/>
          <w:szCs w:val="24"/>
          <w:lang w:bidi="si-LK"/>
        </w:rPr>
        <w:t>because it may necessitate grinding under cryogenic conditions</w:t>
      </w:r>
      <w:r w:rsidRPr="003A1FE8">
        <w:rPr>
          <w:noProof/>
          <w:szCs w:val="24"/>
          <w:lang w:bidi="si-LK"/>
        </w:rPr>
        <w:fldChar w:fldCharType="begin" w:fldLock="1"/>
      </w:r>
      <w:r w:rsidR="00C70704">
        <w:rPr>
          <w:noProof/>
          <w:szCs w:val="24"/>
          <w:lang w:bidi="si-LK"/>
        </w:rPr>
        <w:instrText>ADDIN CSL_CITATION {"citationItems":[{"id":"ITEM-1","itemData":{"DOI":"10.1007/s10853-012-6564-2","ISBN":"1085301265","ISSN":"00222461","abstract":"The disposal of worn tyres and their economic recycling mean a great challenge nowadays. Material recycling is the preferred way supported by legislative actions and economical/ecological arguments. This paper surveys the recent developments devoted to the reclamation, surface treatments, and to the use of ground tyre rubber (GTR) in thermoplastics, thermosetting resins, and rubber formulations. This review discloses also the principle underlying compatibilization to improve the adhesion of GTR to the corresponding matrix. It was concluded that value-added application of GTR can especially be expected in thermoplastic elastomers, and rubber combinations. © 2012 Springer Science+Business Media, LLC.","author":[{"dropping-particle":"","family":"Karger-Kocsis","given":"J.","non-dropping-particle":"","parse-names":false,"suffix":""},{"dropping-particle":"","family":"Mészáros","given":"L.","non-dropping-particle":"","parse-names":false,"suffix":""},{"dropping-particle":"","family":"Bárány","given":"T.","non-dropping-particle":"","parse-names":false,"suffix":""}],"container-title":"Journal of Materials Science","id":"ITEM-1","issue":"1","issued":{"date-parts":[["2013"]]},"number-of-pages":"1-38","title":"Ground tyre rubber (GTR) in thermoplastics, thermosets, and rubbers","type":"book","volume":"48"},"uris":["http://www.mendeley.com/documents/?uuid=7ee9c5bf-d55f-45bf-be99-6c3fb534d760"]}],"mendeley":{"formattedCitation":"&lt;sup&gt;25&lt;/sup&gt;","plainTextFormattedCitation":"25","previouslyFormattedCitation":"&lt;sup&gt;25&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25</w:t>
      </w:r>
      <w:r w:rsidRPr="003A1FE8">
        <w:rPr>
          <w:noProof/>
          <w:szCs w:val="24"/>
          <w:lang w:bidi="si-LK"/>
        </w:rPr>
        <w:fldChar w:fldCharType="end"/>
      </w:r>
      <w:r w:rsidRPr="003A1FE8">
        <w:rPr>
          <w:noProof/>
          <w:szCs w:val="24"/>
          <w:lang w:bidi="si-LK"/>
        </w:rPr>
        <w:t>.</w:t>
      </w:r>
    </w:p>
    <w:p w14:paraId="6D34FC6E" w14:textId="77777777" w:rsidR="003A1FE8" w:rsidRPr="003A1FE8" w:rsidRDefault="003A1FE8" w:rsidP="001D16D7">
      <w:pPr>
        <w:spacing w:after="10" w:line="360" w:lineRule="auto"/>
        <w:jc w:val="both"/>
        <w:rPr>
          <w:noProof/>
          <w:szCs w:val="24"/>
          <w:lang w:bidi="si-LK"/>
        </w:rPr>
      </w:pPr>
    </w:p>
    <w:p w14:paraId="24C4FB81" w14:textId="77777777" w:rsidR="003A1FE8" w:rsidRPr="003A1FE8" w:rsidRDefault="003A1FE8" w:rsidP="001D16D7">
      <w:pPr>
        <w:pStyle w:val="Heading5"/>
        <w:spacing w:before="0" w:line="360" w:lineRule="auto"/>
      </w:pPr>
      <w:bookmarkStart w:id="77" w:name="_Toc71815032"/>
      <w:bookmarkStart w:id="78" w:name="_Toc71815663"/>
      <w:bookmarkStart w:id="79" w:name="_Toc72583200"/>
      <w:bookmarkStart w:id="80" w:name="_Toc73005582"/>
      <w:bookmarkStart w:id="81" w:name="_Toc73009089"/>
      <w:bookmarkStart w:id="82" w:name="_Toc77027975"/>
      <w:bookmarkStart w:id="83" w:name="_Toc80362428"/>
      <w:r w:rsidRPr="003A1FE8">
        <w:t>Temperature</w:t>
      </w:r>
      <w:bookmarkEnd w:id="77"/>
      <w:bookmarkEnd w:id="78"/>
      <w:bookmarkEnd w:id="79"/>
      <w:bookmarkEnd w:id="80"/>
      <w:bookmarkEnd w:id="81"/>
      <w:bookmarkEnd w:id="82"/>
      <w:bookmarkEnd w:id="83"/>
    </w:p>
    <w:p w14:paraId="33F13AF0" w14:textId="77777777" w:rsidR="003A1FE8" w:rsidRPr="003A1FE8" w:rsidRDefault="003A1FE8" w:rsidP="001D16D7">
      <w:pPr>
        <w:spacing w:after="10" w:line="360" w:lineRule="auto"/>
        <w:jc w:val="both"/>
        <w:rPr>
          <w:lang w:bidi="si-LK"/>
        </w:rPr>
      </w:pPr>
    </w:p>
    <w:p w14:paraId="486ED012"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Due to the greater solubility of the solute in the solu</w:t>
      </w:r>
      <w:r w:rsidR="005031C3">
        <w:rPr>
          <w:noProof/>
          <w:szCs w:val="24"/>
          <w:lang w:bidi="si-LK"/>
        </w:rPr>
        <w:t>tion, it is preferable to use high leaching temperature</w:t>
      </w:r>
      <w:r w:rsidRPr="003A1FE8">
        <w:rPr>
          <w:noProof/>
          <w:szCs w:val="24"/>
          <w:lang w:bidi="si-LK"/>
        </w:rPr>
        <w:t>, resulting in higher solute concentrations in the liquid product. Mass transfer is also aided by the lixiviant's lower viscosity at high temperatures. The temperature to be used will be determined by the substance being processed</w:t>
      </w:r>
      <w:r w:rsidRPr="003A1FE8">
        <w:rPr>
          <w:noProof/>
          <w:szCs w:val="24"/>
          <w:lang w:bidi="si-LK"/>
        </w:rPr>
        <w:fldChar w:fldCharType="begin" w:fldLock="1"/>
      </w:r>
      <w:r w:rsidR="00C70704">
        <w:rPr>
          <w:noProof/>
          <w:szCs w:val="24"/>
          <w:lang w:bidi="si-LK"/>
        </w:rPr>
        <w:instrText>ADDIN CSL_CITATION {"citationItems":[{"id":"ITEM-1","itemData":{"DOI":"10.1016/j.fuproc.2014.06.030","ISSN":"03783820","abstract":"Modification of fuel compositions can reduce ash fouling and slagging, corrosion, and environmental impacts for thermochemical conversion systems. Leaching was used as a feedstock pretreatment to improve the properties of selected agricultural, forestry, and energy crop biomass, including rice straw, wheat straw, corn stover, switchgrass, Miscanthus, Jose tall wheatgrass, and Douglas fir wood. Crude and leached solids were characterized for changes in ash fusibility, heating value, major element concentrations, and other properties. Leachates were analyzed for major and trace elements and organic species. Ash contents were in all cases significantly reduced although simultaneous inorganic and organic material extraction led to more complex outcomes in fuel properties due to possible changes in the composition of residual solids. Declines in ash concentrations were therefore not always accompanied by increases in heating value or improvements in initial ash melting temperatures, although melt flow temperatures in all cases increased, in some cases by more than 500 °C. The trends in melt behavior are generally predicted from phase equilibria using reduced ash compositions. Sugars (1.5 - 103.5 mg/g dry matter) and organic acids (0.6 - 57.6 mg/g dry matter) constituted the major fractions of the identified organic extracts and may have potential for coproduct recovery. © 2014 Elsevier B.V.","author":[{"dropping-particle":"","family":"Yu","given":"C.","non-dropping-particle":"","parse-names":false,"suffix":""},{"dropping-particle":"","family":"Thy","given":"P.","non-dropping-particle":"","parse-names":false,"suffix":""},{"dropping-particle":"","family":"Wang","given":"L.","non-dropping-particle":"","parse-names":false,"suffix":""},{"dropping-particle":"","family":"Anderson","given":"S. N.","non-dropping-particle":"","parse-names":false,"suffix":""},{"dropping-particle":"","family":"Vandergheynst","given":"J. S.","non-dropping-particle":"","parse-names":false,"suffix":""},{"dropping-particle":"","family":"Upadhyaya","given":"S. K.","non-dropping-particle":"","parse-names":false,"suffix":""},{"dropping-particle":"","family":"Jenkins","given":"B. M.","non-dropping-particle":"","parse-names":false,"suffix":""}],"container-title":"Fuel Processing Technology","id":"ITEM-1","issued":{"date-parts":[["2014"]]},"page":"43-53","title":"Influence of leaching pretreatment on fuel properties of biomass","type":"article-journal","volume":"128"},"uris":["http://www.mendeley.com/documents/?uuid=587c18f1-afb0-4ae4-ae54-270e69e011fe"]}],"mendeley":{"formattedCitation":"&lt;sup&gt;26&lt;/sup&gt;","plainTextFormattedCitation":"26","previouslyFormattedCitation":"&lt;sup&gt;26&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26</w:t>
      </w:r>
      <w:r w:rsidRPr="003A1FE8">
        <w:rPr>
          <w:noProof/>
          <w:szCs w:val="24"/>
          <w:lang w:bidi="si-LK"/>
        </w:rPr>
        <w:fldChar w:fldCharType="end"/>
      </w:r>
      <w:r w:rsidRPr="003A1FE8">
        <w:rPr>
          <w:noProof/>
          <w:szCs w:val="24"/>
          <w:lang w:bidi="si-LK"/>
        </w:rPr>
        <w:t>.</w:t>
      </w:r>
    </w:p>
    <w:p w14:paraId="5E3115EF"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lastRenderedPageBreak/>
        <w:t>However, higher temperatures come with higher energy requirements and production costs, which should be considered when deciding on the best value</w:t>
      </w:r>
      <w:r w:rsidRPr="003A1FE8">
        <w:rPr>
          <w:noProof/>
          <w:szCs w:val="24"/>
          <w:lang w:bidi="si-LK"/>
        </w:rPr>
        <w:fldChar w:fldCharType="begin" w:fldLock="1"/>
      </w:r>
      <w:r w:rsidR="00C70704">
        <w:rPr>
          <w:noProof/>
          <w:szCs w:val="24"/>
          <w:lang w:bidi="si-LK"/>
        </w:rPr>
        <w:instrText>ADDIN CSL_CITATION {"citationItems":[{"id":"ITEM-1","itemData":{"DOI":"10.1016/j.wasman.2018.08.034","ISSN":"18792456","PMID":"30343799","abstract":"Pyrolysis is an attractive technology to convert low-cost carbonaceous waste materials into fuels, energy and other value added products goods. During pyrolysis, the inorganic minerals present in the feedstock can cause problems to the equipment and give side reactions. Besides, the minerals present in the chars can hinder their possible applications. Therefore, it seems necessary to eliminate said contaminants in order to valorise the aforementioned goods. Demineralisation is a process widely used for purifying materials that are contaminated with inorganic matter. Although this technique is commonly used with waste materials that will undergo pyrolysis, or the products obtained from it, the studies analysing this practise are rather scattered. The aim of this paper was to compile and review the current literature concerning the demineralisation of carbonaceous waste (tyres and lignocellulosic biomass) materials. The chemistry involved, feedstock type and the effect of performing the purifying step before or after pyrolysis were addressed in this work. The review revealed that biomass samples should be demineralised before pyrolysis in order to affect not only the char but also the bio-oil quality. Depending on the form in which the minerals are linked to the structure, the solvent chosen will vary (from water to strong acids). However, water is the most popular option due to its price and easy disposal. In tyres, demineralisation should be performed after pyrolysis using strong acid and subsequently base. Due to the crosslinked chemical structure, rubber is highly resistant to chemicals thus the pre-treatment has to be avoided.","author":[{"dropping-particle":"","family":"Iraola-Arregui","given":"I.","non-dropping-particle":"","parse-names":false,"suffix":""},{"dropping-particle":"","family":"Gryp","given":"P.","non-dropping-particle":"Van Der","parse-names":false,"suffix":""},{"dropping-particle":"","family":"Görgens","given":"J. F.","non-dropping-particle":"","parse-names":false,"suffix":""}],"container-title":"Waste Management","id":"ITEM-1","issued":{"date-parts":[["2018"]]},"page":"667-688","title":"A review on the demineralisation of pre- and post-pyrolysis biomass and tyre wastes","type":"article-journal","volume":"79"},"uris":["http://www.mendeley.com/documents/?uuid=005c57ff-9f36-41c5-a273-15dd810262dd"]}],"mendeley":{"formattedCitation":"&lt;sup&gt;14&lt;/sup&gt;","plainTextFormattedCitation":"14","previouslyFormattedCitation":"&lt;sup&gt;14&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14</w:t>
      </w:r>
      <w:r w:rsidRPr="003A1FE8">
        <w:rPr>
          <w:noProof/>
          <w:szCs w:val="24"/>
          <w:lang w:bidi="si-LK"/>
        </w:rPr>
        <w:fldChar w:fldCharType="end"/>
      </w:r>
      <w:r w:rsidRPr="003A1FE8">
        <w:rPr>
          <w:noProof/>
          <w:szCs w:val="24"/>
          <w:lang w:bidi="si-LK"/>
        </w:rPr>
        <w:t>.</w:t>
      </w:r>
    </w:p>
    <w:p w14:paraId="1C235209" w14:textId="77777777" w:rsidR="003A1FE8" w:rsidRPr="003A1FE8" w:rsidRDefault="003A1FE8" w:rsidP="001D16D7">
      <w:pPr>
        <w:spacing w:after="10" w:line="360" w:lineRule="auto"/>
        <w:jc w:val="both"/>
        <w:rPr>
          <w:noProof/>
          <w:szCs w:val="24"/>
          <w:lang w:bidi="si-LK"/>
        </w:rPr>
      </w:pPr>
    </w:p>
    <w:p w14:paraId="120EDF71" w14:textId="77777777" w:rsidR="003A1FE8" w:rsidRPr="003A1FE8" w:rsidRDefault="003A1FE8" w:rsidP="001D16D7">
      <w:pPr>
        <w:pStyle w:val="Heading5"/>
        <w:spacing w:before="0" w:line="360" w:lineRule="auto"/>
      </w:pPr>
      <w:bookmarkStart w:id="84" w:name="_Toc71815033"/>
      <w:bookmarkStart w:id="85" w:name="_Toc71815664"/>
      <w:bookmarkStart w:id="86" w:name="_Toc72583201"/>
      <w:bookmarkStart w:id="87" w:name="_Toc73005583"/>
      <w:bookmarkStart w:id="88" w:name="_Toc73009090"/>
      <w:bookmarkStart w:id="89" w:name="_Toc77027976"/>
      <w:bookmarkStart w:id="90" w:name="_Toc80362429"/>
      <w:r w:rsidRPr="003A1FE8">
        <w:t>Contact time and leaching rate</w:t>
      </w:r>
      <w:bookmarkEnd w:id="84"/>
      <w:bookmarkEnd w:id="85"/>
      <w:bookmarkEnd w:id="86"/>
      <w:bookmarkEnd w:id="87"/>
      <w:bookmarkEnd w:id="88"/>
      <w:bookmarkEnd w:id="89"/>
      <w:bookmarkEnd w:id="90"/>
    </w:p>
    <w:p w14:paraId="5F9EA00E" w14:textId="77777777" w:rsidR="003A1FE8" w:rsidRPr="003A1FE8" w:rsidRDefault="003A1FE8" w:rsidP="001D16D7">
      <w:pPr>
        <w:spacing w:after="10" w:line="360" w:lineRule="auto"/>
        <w:jc w:val="both"/>
        <w:rPr>
          <w:lang w:bidi="si-LK"/>
        </w:rPr>
      </w:pPr>
    </w:p>
    <w:p w14:paraId="636F2727"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Leachability is a time-dependent property that usually changes over time. The reaction kinetics determine the length of time. Leaching is usually very quick at first, but after a while, the rate of leaching slows down. The high initial rate of dissolution is due to two factors: the solvent concentration is normally at its highest, and the maximum potential surface of soluble mineral is exposed.</w:t>
      </w:r>
      <w:r w:rsidRPr="003A1FE8">
        <w:t xml:space="preserve"> </w:t>
      </w:r>
      <w:r w:rsidRPr="003A1FE8">
        <w:rPr>
          <w:noProof/>
          <w:szCs w:val="24"/>
          <w:lang w:bidi="si-LK"/>
        </w:rPr>
        <w:t>The rate of dissolution slows as the contact surface decreases because most minerals have already been dissolved and the solvent intensity depletes</w:t>
      </w:r>
      <w:r w:rsidRPr="003A1FE8">
        <w:rPr>
          <w:noProof/>
          <w:szCs w:val="24"/>
          <w:lang w:bidi="si-LK"/>
        </w:rPr>
        <w:fldChar w:fldCharType="begin" w:fldLock="1"/>
      </w:r>
      <w:r w:rsidR="00C70704">
        <w:rPr>
          <w:noProof/>
          <w:szCs w:val="24"/>
          <w:lang w:bidi="si-LK"/>
        </w:rPr>
        <w:instrText>ADDIN CSL_CITATION {"citationItems":[{"id":"ITEM-1","itemData":{"DOI":"10.1007/BF00194146","ISSN":"00074861","PMID":"8167452","author":[{"dropping-particle":"","family":"Nelson","given":"S. M.","non-dropping-particle":"","parse-names":false,"suffix":""},{"dropping-particle":"","family":"Mueller","given":"G.","non-dropping-particle":"","parse-names":false,"suffix":""},{"dropping-particle":"","family":"Hemphill","given":"D. C.","non-dropping-particle":"","parse-names":false,"suffix":""}],"container-title":"Bulletin of Environmental Contamination and Toxicology","id":"ITEM-1","issue":"4","issued":{"date-parts":[["1994"]]},"page":"574-581","title":"Identification of tire leachate toxicants and a risk assessment of water quality effects using tire reefs in canals","type":"article-journal","volume":"52"},"uris":["http://www.mendeley.com/documents/?uuid=5eb054ff-8792-4420-b6c4-63d8f4871316"]}],"mendeley":{"formattedCitation":"&lt;sup&gt;27&lt;/sup&gt;","plainTextFormattedCitation":"27","previouslyFormattedCitation":"&lt;sup&gt;27&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27</w:t>
      </w:r>
      <w:r w:rsidRPr="003A1FE8">
        <w:rPr>
          <w:noProof/>
          <w:szCs w:val="24"/>
          <w:lang w:bidi="si-LK"/>
        </w:rPr>
        <w:fldChar w:fldCharType="end"/>
      </w:r>
      <w:r w:rsidRPr="003A1FE8">
        <w:rPr>
          <w:noProof/>
          <w:szCs w:val="24"/>
          <w:lang w:bidi="si-LK"/>
        </w:rPr>
        <w:t>.</w:t>
      </w:r>
    </w:p>
    <w:p w14:paraId="3A3DFCDA" w14:textId="77777777" w:rsidR="003A1FE8" w:rsidRPr="003A1FE8" w:rsidRDefault="003A1FE8" w:rsidP="006112E4">
      <w:pPr>
        <w:spacing w:after="10" w:line="360" w:lineRule="auto"/>
        <w:ind w:firstLine="720"/>
        <w:jc w:val="both"/>
      </w:pPr>
      <w:r w:rsidRPr="003A1FE8">
        <w:rPr>
          <w:noProof/>
          <w:szCs w:val="24"/>
          <w:lang w:bidi="si-LK"/>
        </w:rPr>
        <w:t>Leaching would be favored by increasing the surface area per unit volume of solid to be removed, regardless of the contact form. The importance of stirring the solvent is that it increases material transfer from the surface of the particles to the mass of the solution</w:t>
      </w:r>
      <w:r w:rsidRPr="003A1FE8">
        <w:rPr>
          <w:noProof/>
          <w:szCs w:val="24"/>
          <w:lang w:bidi="si-LK"/>
        </w:rPr>
        <w:fldChar w:fldCharType="begin" w:fldLock="1"/>
      </w:r>
      <w:r w:rsidR="00C70704">
        <w:rPr>
          <w:noProof/>
          <w:szCs w:val="24"/>
          <w:lang w:bidi="si-LK"/>
        </w:rPr>
        <w:instrText>ADDIN CSL_CITATION {"citationItems":[{"id":"ITEM-1","itemData":{"DOI":"10.1016/j.wasman.2018.08.034","ISSN":"18792456","PMID":"30343799","abstract":"Pyrolysis is an attractive technology to convert low-cost carbonaceous waste materials into fuels, energy and other value added products goods. During pyrolysis, the inorganic minerals present in the feedstock can cause problems to the equipment and give side reactions. Besides, the minerals present in the chars can hinder their possible applications. Therefore, it seems necessary to eliminate said contaminants in order to valorise the aforementioned goods. Demineralisation is a process widely used for purifying materials that are contaminated with inorganic matter. Although this technique is commonly used with waste materials that will undergo pyrolysis, or the products obtained from it, the studies analysing this practise are rather scattered. The aim of this paper was to compile and review the current literature concerning the demineralisation of carbonaceous waste (tyres and lignocellulosic biomass) materials. The chemistry involved, feedstock type and the effect of performing the purifying step before or after pyrolysis were addressed in this work. The review revealed that biomass samples should be demineralised before pyrolysis in order to affect not only the char but also the bio-oil quality. Depending on the form in which the minerals are linked to the structure, the solvent chosen will vary (from water to strong acids). However, water is the most popular option due to its price and easy disposal. In tyres, demineralisation should be performed after pyrolysis using strong acid and subsequently base. Due to the crosslinked chemical structure, rubber is highly resistant to chemicals thus the pre-treatment has to be avoided.","author":[{"dropping-particle":"","family":"Iraola-Arregui","given":"I.","non-dropping-particle":"","parse-names":false,"suffix":""},{"dropping-particle":"","family":"Gryp","given":"P.","non-dropping-particle":"Van Der","parse-names":false,"suffix":""},{"dropping-particle":"","family":"Görgens","given":"J. F.","non-dropping-particle":"","parse-names":false,"suffix":""}],"container-title":"Waste Management","id":"ITEM-1","issued":{"date-parts":[["2018"]]},"page":"667-688","title":"A review on the demineralisation of pre- and post-pyrolysis biomass and tyre wastes","type":"article-journal","volume":"79"},"uris":["http://www.mendeley.com/documents/?uuid=005c57ff-9f36-41c5-a273-15dd810262dd"]}],"mendeley":{"formattedCitation":"&lt;sup&gt;14&lt;/sup&gt;","plainTextFormattedCitation":"14","previouslyFormattedCitation":"&lt;sup&gt;14&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14</w:t>
      </w:r>
      <w:r w:rsidRPr="003A1FE8">
        <w:rPr>
          <w:noProof/>
          <w:szCs w:val="24"/>
          <w:lang w:bidi="si-LK"/>
        </w:rPr>
        <w:fldChar w:fldCharType="end"/>
      </w:r>
      <w:r w:rsidRPr="003A1FE8">
        <w:rPr>
          <w:noProof/>
          <w:szCs w:val="24"/>
          <w:lang w:bidi="si-LK"/>
        </w:rPr>
        <w:t>.</w:t>
      </w:r>
      <w:r w:rsidRPr="003A1FE8">
        <w:t xml:space="preserve"> </w:t>
      </w:r>
    </w:p>
    <w:p w14:paraId="771A106F" w14:textId="77777777" w:rsidR="003A1FE8" w:rsidRPr="003A1FE8" w:rsidRDefault="003A1FE8" w:rsidP="001D16D7">
      <w:pPr>
        <w:spacing w:after="10" w:line="360" w:lineRule="auto"/>
        <w:jc w:val="both"/>
        <w:rPr>
          <w:noProof/>
          <w:szCs w:val="24"/>
          <w:lang w:bidi="si-LK"/>
        </w:rPr>
      </w:pPr>
    </w:p>
    <w:p w14:paraId="3DF558FA" w14:textId="77777777" w:rsidR="003A1FE8" w:rsidRPr="003A1FE8" w:rsidRDefault="003A1FE8" w:rsidP="001D16D7">
      <w:pPr>
        <w:pStyle w:val="Heading5"/>
        <w:spacing w:before="0" w:line="360" w:lineRule="auto"/>
      </w:pPr>
      <w:bookmarkStart w:id="91" w:name="_Toc71815034"/>
      <w:bookmarkStart w:id="92" w:name="_Toc71815665"/>
      <w:bookmarkStart w:id="93" w:name="_Toc72583202"/>
      <w:bookmarkStart w:id="94" w:name="_Toc73005584"/>
      <w:bookmarkStart w:id="95" w:name="_Toc73009091"/>
      <w:bookmarkStart w:id="96" w:name="_Toc77027977"/>
      <w:bookmarkStart w:id="97" w:name="_Toc80362430"/>
      <w:r w:rsidRPr="003A1FE8">
        <w:t>Solvent and pH</w:t>
      </w:r>
      <w:bookmarkEnd w:id="91"/>
      <w:bookmarkEnd w:id="92"/>
      <w:bookmarkEnd w:id="93"/>
      <w:bookmarkEnd w:id="94"/>
      <w:bookmarkEnd w:id="95"/>
      <w:bookmarkEnd w:id="96"/>
      <w:bookmarkEnd w:id="97"/>
    </w:p>
    <w:p w14:paraId="086342F8" w14:textId="77777777" w:rsidR="003A1FE8" w:rsidRPr="003A1FE8" w:rsidRDefault="003A1FE8" w:rsidP="001D16D7">
      <w:pPr>
        <w:spacing w:after="10" w:line="360" w:lineRule="auto"/>
        <w:jc w:val="both"/>
      </w:pPr>
    </w:p>
    <w:p w14:paraId="630CD6E5"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The nature of the sample and the chemicals targeted during the demineralization process can influence the solvent and pH used, so the solvent should be thoroughly investigated along with the chemistry of the process</w:t>
      </w:r>
      <w:r w:rsidRPr="003A1FE8">
        <w:rPr>
          <w:noProof/>
          <w:szCs w:val="24"/>
          <w:lang w:bidi="si-LK"/>
        </w:rPr>
        <w:fldChar w:fldCharType="begin" w:fldLock="1"/>
      </w:r>
      <w:r w:rsidR="00C70704">
        <w:rPr>
          <w:noProof/>
          <w:szCs w:val="24"/>
          <w:lang w:bidi="si-LK"/>
        </w:rPr>
        <w:instrText>ADDIN CSL_CITATION {"citationItems":[{"id":"ITEM-1","itemData":{"DOI":"10.1016/j.wasman.2018.08.034","ISSN":"18792456","PMID":"30343799","abstract":"Pyrolysis is an attractive technology to convert low-cost carbonaceous waste materials into fuels, energy and other value added products goods. During pyrolysis, the inorganic minerals present in the feedstock can cause problems to the equipment and give side reactions. Besides, the minerals present in the chars can hinder their possible applications. Therefore, it seems necessary to eliminate said contaminants in order to valorise the aforementioned goods. Demineralisation is a process widely used for purifying materials that are contaminated with inorganic matter. Although this technique is commonly used with waste materials that will undergo pyrolysis, or the products obtained from it, the studies analysing this practise are rather scattered. The aim of this paper was to compile and review the current literature concerning the demineralisation of carbonaceous waste (tyres and lignocellulosic biomass) materials. The chemistry involved, feedstock type and the effect of performing the purifying step before or after pyrolysis were addressed in this work. The review revealed that biomass samples should be demineralised before pyrolysis in order to affect not only the char but also the bio-oil quality. Depending on the form in which the minerals are linked to the structure, the solvent chosen will vary (from water to strong acids). However, water is the most popular option due to its price and easy disposal. In tyres, demineralisation should be performed after pyrolysis using strong acid and subsequently base. Due to the crosslinked chemical structure, rubber is highly resistant to chemicals thus the pre-treatment has to be avoided.","author":[{"dropping-particle":"","family":"Iraola-Arregui","given":"I.","non-dropping-particle":"","parse-names":false,"suffix":""},{"dropping-particle":"","family":"Gryp","given":"P.","non-dropping-particle":"Van Der","parse-names":false,"suffix":""},{"dropping-particle":"","family":"Görgens","given":"J. F.","non-dropping-particle":"","parse-names":false,"suffix":""}],"container-title":"Waste Management","id":"ITEM-1","issued":{"date-parts":[["2018"]]},"page":"667-688","title":"A review on the demineralisation of pre- and post-pyrolysis biomass and tyre wastes","type":"article-journal","volume":"79"},"uris":["http://www.mendeley.com/documents/?uuid=005c57ff-9f36-41c5-a273-15dd810262dd"]}],"mendeley":{"formattedCitation":"&lt;sup&gt;14&lt;/sup&gt;","plainTextFormattedCitation":"14","previouslyFormattedCitation":"&lt;sup&gt;14&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14</w:t>
      </w:r>
      <w:r w:rsidRPr="003A1FE8">
        <w:rPr>
          <w:noProof/>
          <w:szCs w:val="24"/>
          <w:lang w:bidi="si-LK"/>
        </w:rPr>
        <w:fldChar w:fldCharType="end"/>
      </w:r>
      <w:r w:rsidRPr="003A1FE8">
        <w:rPr>
          <w:noProof/>
          <w:szCs w:val="24"/>
          <w:lang w:bidi="si-LK"/>
        </w:rPr>
        <w:t>.</w:t>
      </w:r>
      <w:r w:rsidRPr="003A1FE8">
        <w:t xml:space="preserve"> </w:t>
      </w:r>
      <w:r w:rsidRPr="003A1FE8">
        <w:rPr>
          <w:noProof/>
          <w:szCs w:val="24"/>
          <w:lang w:bidi="si-LK"/>
        </w:rPr>
        <w:t>It is extremely difficult to choose the best solvent for a demineralization process since there are so many parameters to</w:t>
      </w:r>
      <w:r w:rsidR="00D57406">
        <w:rPr>
          <w:noProof/>
          <w:szCs w:val="24"/>
          <w:lang w:bidi="si-LK"/>
        </w:rPr>
        <w:t xml:space="preserve"> be</w:t>
      </w:r>
      <w:r w:rsidRPr="003A1FE8">
        <w:rPr>
          <w:noProof/>
          <w:szCs w:val="24"/>
          <w:lang w:bidi="si-LK"/>
        </w:rPr>
        <w:t xml:space="preserve"> consider</w:t>
      </w:r>
      <w:r w:rsidR="00D57406">
        <w:rPr>
          <w:noProof/>
          <w:szCs w:val="24"/>
          <w:lang w:bidi="si-LK"/>
        </w:rPr>
        <w:t>ed</w:t>
      </w:r>
      <w:r w:rsidRPr="003A1FE8">
        <w:rPr>
          <w:noProof/>
          <w:szCs w:val="24"/>
          <w:lang w:bidi="si-LK"/>
        </w:rPr>
        <w:t>. The solvent chosen should have the best combination of desirable characteristics</w:t>
      </w:r>
      <w:r w:rsidR="00D57406">
        <w:rPr>
          <w:noProof/>
          <w:szCs w:val="24"/>
          <w:lang w:bidi="si-LK"/>
        </w:rPr>
        <w:t xml:space="preserve"> such as solubility, chemical reactivity, and viscosity</w:t>
      </w:r>
      <w:r w:rsidRPr="003A1FE8">
        <w:rPr>
          <w:noProof/>
          <w:szCs w:val="24"/>
          <w:lang w:bidi="si-LK"/>
        </w:rPr>
        <w:fldChar w:fldCharType="begin" w:fldLock="1"/>
      </w:r>
      <w:r w:rsidR="00C70704">
        <w:rPr>
          <w:noProof/>
          <w:szCs w:val="24"/>
          <w:lang w:bidi="si-LK"/>
        </w:rPr>
        <w:instrText>ADDIN CSL_CITATION {"citationItems":[{"id":"ITEM-1","itemData":{"DOI":"10.1016/j.wasman.2018.08.034","ISSN":"18792456","PMID":"30343799","abstract":"Pyrolysis is an attractive technology to convert low-cost carbonaceous waste materials into fuels, energy and other value added products goods. During pyrolysis, the inorganic minerals present in the feedstock can cause problems to the equipment and give side reactions. Besides, the minerals present in the chars can hinder their possible applications. Therefore, it seems necessary to eliminate said contaminants in order to valorise the aforementioned goods. Demineralisation is a process widely used for purifying materials that are contaminated with inorganic matter. Although this technique is commonly used with waste materials that will undergo pyrolysis, or the products obtained from it, the studies analysing this practise are rather scattered. The aim of this paper was to compile and review the current literature concerning the demineralisation of carbonaceous waste (tyres and lignocellulosic biomass) materials. The chemistry involved, feedstock type and the effect of performing the purifying step before or after pyrolysis were addressed in this work. The review revealed that biomass samples should be demineralised before pyrolysis in order to affect not only the char but also the bio-oil quality. Depending on the form in which the minerals are linked to the structure, the solvent chosen will vary (from water to strong acids). However, water is the most popular option due to its price and easy disposal. In tyres, demineralisation should be performed after pyrolysis using strong acid and subsequently base. Due to the crosslinked chemical structure, rubber is highly resistant to chemicals thus the pre-treatment has to be avoided.","author":[{"dropping-particle":"","family":"Iraola-Arregui","given":"I.","non-dropping-particle":"","parse-names":false,"suffix":""},{"dropping-particle":"","family":"Gryp","given":"P.","non-dropping-particle":"Van Der","parse-names":false,"suffix":""},{"dropping-particle":"","family":"Görgens","given":"J. F.","non-dropping-particle":"","parse-names":false,"suffix":""}],"container-title":"Waste Management","id":"ITEM-1","issued":{"date-parts":[["2018"]]},"page":"667-688","title":"A review on the demineralisation of pre- and post-pyrolysis biomass and tyre wastes","type":"article-journal","volume":"79"},"uris":["http://www.mendeley.com/documents/?uuid=005c57ff-9f36-41c5-a273-15dd810262dd"]}],"mendeley":{"formattedCitation":"&lt;sup&gt;14&lt;/sup&gt;","plainTextFormattedCitation":"14","previouslyFormattedCitation":"&lt;sup&gt;14&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14</w:t>
      </w:r>
      <w:r w:rsidRPr="003A1FE8">
        <w:rPr>
          <w:noProof/>
          <w:szCs w:val="24"/>
          <w:lang w:bidi="si-LK"/>
        </w:rPr>
        <w:fldChar w:fldCharType="end"/>
      </w:r>
      <w:r w:rsidR="00D57406">
        <w:rPr>
          <w:noProof/>
          <w:szCs w:val="24"/>
          <w:lang w:bidi="si-LK"/>
        </w:rPr>
        <w:t>.</w:t>
      </w:r>
    </w:p>
    <w:p w14:paraId="7E9CEEDF" w14:textId="77777777" w:rsidR="003A1FE8" w:rsidRPr="003A1FE8" w:rsidRDefault="003A1FE8" w:rsidP="001D16D7">
      <w:pPr>
        <w:spacing w:after="10" w:line="360" w:lineRule="auto"/>
        <w:jc w:val="both"/>
      </w:pPr>
    </w:p>
    <w:p w14:paraId="6584DF7D"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T</w:t>
      </w:r>
      <w:r w:rsidR="00D57406">
        <w:rPr>
          <w:noProof/>
          <w:szCs w:val="24"/>
          <w:lang w:bidi="si-LK"/>
        </w:rPr>
        <w:t>he solubility is t</w:t>
      </w:r>
      <w:r w:rsidRPr="003A1FE8">
        <w:rPr>
          <w:noProof/>
          <w:szCs w:val="24"/>
          <w:lang w:bidi="si-LK"/>
        </w:rPr>
        <w:t>o ensure that no carrier (inert solid phase) dissolves in the demineralizing agent, both the solvent and the carrier must be largely insoluble in each other.</w:t>
      </w:r>
      <w:r w:rsidR="00387606">
        <w:rPr>
          <w:noProof/>
          <w:szCs w:val="24"/>
          <w:lang w:bidi="si-LK"/>
        </w:rPr>
        <w:t xml:space="preserve"> </w:t>
      </w:r>
      <w:r w:rsidR="00387606" w:rsidRPr="00387606">
        <w:rPr>
          <w:noProof/>
          <w:szCs w:val="24"/>
          <w:lang w:bidi="si-LK"/>
        </w:rPr>
        <w:t>Under</w:t>
      </w:r>
      <w:r w:rsidR="00387606">
        <w:rPr>
          <w:b/>
          <w:bCs/>
          <w:noProof/>
          <w:szCs w:val="24"/>
          <w:lang w:bidi="si-LK"/>
        </w:rPr>
        <w:t xml:space="preserve"> </w:t>
      </w:r>
      <w:r w:rsidR="00387606" w:rsidRPr="00387606">
        <w:rPr>
          <w:noProof/>
          <w:szCs w:val="24"/>
          <w:lang w:bidi="si-LK"/>
        </w:rPr>
        <w:t>the</w:t>
      </w:r>
      <w:r w:rsidR="00387606">
        <w:rPr>
          <w:b/>
          <w:bCs/>
          <w:noProof/>
          <w:szCs w:val="24"/>
          <w:lang w:bidi="si-LK"/>
        </w:rPr>
        <w:t xml:space="preserve"> </w:t>
      </w:r>
      <w:r w:rsidR="00387606" w:rsidRPr="00387606">
        <w:rPr>
          <w:noProof/>
          <w:szCs w:val="24"/>
          <w:lang w:bidi="si-LK"/>
        </w:rPr>
        <w:t>chemical</w:t>
      </w:r>
      <w:r w:rsidR="00387606">
        <w:rPr>
          <w:noProof/>
          <w:szCs w:val="24"/>
          <w:lang w:bidi="si-LK"/>
        </w:rPr>
        <w:t xml:space="preserve"> reactivity, </w:t>
      </w:r>
      <w:r w:rsidRPr="00387606">
        <w:rPr>
          <w:noProof/>
          <w:szCs w:val="24"/>
          <w:lang w:bidi="si-LK"/>
        </w:rPr>
        <w:t>The</w:t>
      </w:r>
      <w:r w:rsidRPr="003A1FE8">
        <w:rPr>
          <w:noProof/>
          <w:szCs w:val="24"/>
          <w:lang w:bidi="si-LK"/>
        </w:rPr>
        <w:t xml:space="preserve"> solvent must not react with the solute in an undesirable way and must be chemically stable under process conditions, such as to prevent oxidation. A low pH value indicates that there are more </w:t>
      </w:r>
      <w:r w:rsidRPr="00DF261F">
        <w:rPr>
          <w:noProof/>
          <w:szCs w:val="24"/>
          <w:highlight w:val="yellow"/>
          <w:lang w:bidi="si-LK"/>
          <w:rPrChange w:id="98" w:author="Hp" w:date="2021-08-28T07:44:00Z">
            <w:rPr>
              <w:noProof/>
              <w:szCs w:val="24"/>
              <w:lang w:bidi="si-LK"/>
            </w:rPr>
          </w:rPrChange>
        </w:rPr>
        <w:t>H+</w:t>
      </w:r>
      <w:r w:rsidRPr="003A1FE8">
        <w:rPr>
          <w:noProof/>
          <w:szCs w:val="24"/>
          <w:lang w:bidi="si-LK"/>
        </w:rPr>
        <w:t xml:space="preserve"> ions available to react with metals, and high redox potentials are required to rem</w:t>
      </w:r>
      <w:r w:rsidR="00387606">
        <w:rPr>
          <w:noProof/>
          <w:szCs w:val="24"/>
          <w:lang w:bidi="si-LK"/>
        </w:rPr>
        <w:t xml:space="preserve">ove soluble metals from solids. </w:t>
      </w:r>
      <w:r w:rsidRPr="003A1FE8">
        <w:rPr>
          <w:noProof/>
          <w:szCs w:val="24"/>
          <w:lang w:bidi="si-LK"/>
        </w:rPr>
        <w:t xml:space="preserve">Since </w:t>
      </w:r>
      <w:r w:rsidRPr="003A1FE8">
        <w:rPr>
          <w:noProof/>
          <w:szCs w:val="24"/>
          <w:lang w:bidi="si-LK"/>
        </w:rPr>
        <w:lastRenderedPageBreak/>
        <w:t>high viscosity values minimize mass transfer and heat transfer rates, low and medium vi</w:t>
      </w:r>
      <w:r w:rsidR="00387606">
        <w:rPr>
          <w:noProof/>
          <w:szCs w:val="24"/>
          <w:lang w:bidi="si-LK"/>
        </w:rPr>
        <w:t>scosity solvents are preferred.</w:t>
      </w:r>
      <w:r w:rsidRPr="003A1FE8">
        <w:rPr>
          <w:noProof/>
          <w:szCs w:val="24"/>
          <w:lang w:bidi="si-LK"/>
        </w:rPr>
        <w:t>Corrosiveness, flammability, toxicity, and recoverability are only a few of the additional solvent properties that must be considered because they impact the overall cost of the process</w:t>
      </w:r>
      <w:r w:rsidRPr="003A1FE8">
        <w:rPr>
          <w:noProof/>
          <w:szCs w:val="24"/>
          <w:lang w:bidi="si-LK"/>
        </w:rPr>
        <w:fldChar w:fldCharType="begin" w:fldLock="1"/>
      </w:r>
      <w:r w:rsidR="00C70704">
        <w:rPr>
          <w:noProof/>
          <w:szCs w:val="24"/>
          <w:lang w:bidi="si-LK"/>
        </w:rPr>
        <w:instrText>ADDIN CSL_CITATION {"citationItems":[{"id":"ITEM-1","itemData":{"DOI":"10.1016/j.wasman.2018.08.034","ISSN":"18792456","PMID":"30343799","abstract":"Pyrolysis is an attractive technology to convert low-cost carbonaceous waste materials into fuels, energy and other value added products goods. During pyrolysis, the inorganic minerals present in the feedstock can cause problems to the equipment and give side reactions. Besides, the minerals present in the chars can hinder their possible applications. Therefore, it seems necessary to eliminate said contaminants in order to valorise the aforementioned goods. Demineralisation is a process widely used for purifying materials that are contaminated with inorganic matter. Although this technique is commonly used with waste materials that will undergo pyrolysis, or the products obtained from it, the studies analysing this practise are rather scattered. The aim of this paper was to compile and review the current literature concerning the demineralisation of carbonaceous waste (tyres and lignocellulosic biomass) materials. The chemistry involved, feedstock type and the effect of performing the purifying step before or after pyrolysis were addressed in this work. The review revealed that biomass samples should be demineralised before pyrolysis in order to affect not only the char but also the bio-oil quality. Depending on the form in which the minerals are linked to the structure, the solvent chosen will vary (from water to strong acids). However, water is the most popular option due to its price and easy disposal. In tyres, demineralisation should be performed after pyrolysis using strong acid and subsequently base. Due to the crosslinked chemical structure, rubber is highly resistant to chemicals thus the pre-treatment has to be avoided.","author":[{"dropping-particle":"","family":"Iraola-Arregui","given":"I.","non-dropping-particle":"","parse-names":false,"suffix":""},{"dropping-particle":"","family":"Gryp","given":"P.","non-dropping-particle":"Van Der","parse-names":false,"suffix":""},{"dropping-particle":"","family":"Görgens","given":"J. F.","non-dropping-particle":"","parse-names":false,"suffix":""}],"container-title":"Waste Management","id":"ITEM-1","issued":{"date-parts":[["2018"]]},"page":"667-688","title":"A review on the demineralisation of pre- and post-pyrolysis biomass and tyre wastes","type":"article-journal","volume":"79"},"uris":["http://www.mendeley.com/documents/?uuid=005c57ff-9f36-41c5-a273-15dd810262dd"]}],"mendeley":{"formattedCitation":"&lt;sup&gt;14&lt;/sup&gt;","plainTextFormattedCitation":"14","previouslyFormattedCitation":"&lt;sup&gt;14&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14</w:t>
      </w:r>
      <w:r w:rsidRPr="003A1FE8">
        <w:rPr>
          <w:noProof/>
          <w:szCs w:val="24"/>
          <w:lang w:bidi="si-LK"/>
        </w:rPr>
        <w:fldChar w:fldCharType="end"/>
      </w:r>
      <w:r w:rsidRPr="003A1FE8">
        <w:rPr>
          <w:noProof/>
          <w:szCs w:val="24"/>
          <w:lang w:bidi="si-LK"/>
        </w:rPr>
        <w:t>.</w:t>
      </w:r>
    </w:p>
    <w:p w14:paraId="357EAFA1" w14:textId="77777777" w:rsidR="003A1FE8" w:rsidRPr="003A1FE8" w:rsidRDefault="003A1FE8" w:rsidP="001D16D7">
      <w:pPr>
        <w:spacing w:after="10" w:line="360" w:lineRule="auto"/>
        <w:jc w:val="both"/>
        <w:rPr>
          <w:noProof/>
          <w:szCs w:val="24"/>
          <w:lang w:bidi="si-LK"/>
        </w:rPr>
      </w:pPr>
      <w:r w:rsidRPr="003A1FE8">
        <w:rPr>
          <w:noProof/>
          <w:szCs w:val="24"/>
          <w:lang w:bidi="si-LK"/>
        </w:rPr>
        <w:t xml:space="preserve">Solvents can be divided into three classes based on </w:t>
      </w:r>
      <w:r w:rsidR="003F08B6">
        <w:rPr>
          <w:noProof/>
          <w:szCs w:val="24"/>
          <w:lang w:bidi="si-LK"/>
        </w:rPr>
        <w:t>their pH: They are water, acids and bases</w:t>
      </w:r>
      <w:r w:rsidRPr="003A1FE8">
        <w:rPr>
          <w:noProof/>
          <w:szCs w:val="24"/>
          <w:lang w:bidi="si-LK"/>
        </w:rPr>
        <w:t>.</w:t>
      </w:r>
    </w:p>
    <w:p w14:paraId="58247892" w14:textId="77777777" w:rsidR="003A1FE8" w:rsidRPr="003A1FE8" w:rsidRDefault="003A1FE8" w:rsidP="001D16D7">
      <w:pPr>
        <w:spacing w:after="10" w:line="360" w:lineRule="auto"/>
        <w:jc w:val="both"/>
        <w:rPr>
          <w:noProof/>
          <w:szCs w:val="24"/>
          <w:lang w:bidi="si-LK"/>
        </w:rPr>
      </w:pPr>
    </w:p>
    <w:p w14:paraId="0A326504" w14:textId="77777777" w:rsidR="003A1FE8" w:rsidRDefault="003A1FE8" w:rsidP="001D16D7">
      <w:pPr>
        <w:pStyle w:val="Heading6"/>
        <w:spacing w:before="0" w:line="360" w:lineRule="auto"/>
      </w:pPr>
      <w:bookmarkStart w:id="99" w:name="_Toc71815035"/>
      <w:bookmarkStart w:id="100" w:name="_Toc71815666"/>
      <w:bookmarkStart w:id="101" w:name="_Toc72583203"/>
      <w:bookmarkStart w:id="102" w:name="_Toc73005585"/>
      <w:bookmarkStart w:id="103" w:name="_Toc77027978"/>
      <w:bookmarkStart w:id="104" w:name="_Toc80362431"/>
      <w:r w:rsidRPr="003A1FE8">
        <w:t>Water</w:t>
      </w:r>
      <w:bookmarkEnd w:id="99"/>
      <w:bookmarkEnd w:id="100"/>
      <w:bookmarkEnd w:id="101"/>
      <w:bookmarkEnd w:id="102"/>
      <w:bookmarkEnd w:id="103"/>
      <w:bookmarkEnd w:id="104"/>
    </w:p>
    <w:p w14:paraId="4A59F41D" w14:textId="77777777" w:rsidR="006112E4" w:rsidRPr="006112E4" w:rsidRDefault="006112E4" w:rsidP="006112E4"/>
    <w:p w14:paraId="77F6D612" w14:textId="77777777" w:rsidR="003A1FE8" w:rsidRPr="00C70704" w:rsidRDefault="003A1FE8" w:rsidP="006112E4">
      <w:pPr>
        <w:spacing w:after="10" w:line="360" w:lineRule="auto"/>
        <w:ind w:firstLine="720"/>
        <w:jc w:val="both"/>
      </w:pPr>
      <w:r w:rsidRPr="003A1FE8">
        <w:rPr>
          <w:noProof/>
          <w:szCs w:val="24"/>
          <w:lang w:bidi="si-LK"/>
        </w:rPr>
        <w:t>Water is considered the most preferred solvent due to its low cost and less environmental impact.</w:t>
      </w:r>
      <w:r w:rsidR="00C70704">
        <w:t xml:space="preserve"> </w:t>
      </w:r>
      <w:r w:rsidRPr="003A1FE8">
        <w:rPr>
          <w:noProof/>
          <w:szCs w:val="24"/>
          <w:lang w:bidi="si-LK"/>
        </w:rPr>
        <w:t>Water leaching is used to remove water-soluble inorganic elements including calcium, pot</w:t>
      </w:r>
      <w:r w:rsidR="00387606">
        <w:rPr>
          <w:noProof/>
          <w:szCs w:val="24"/>
          <w:lang w:bidi="si-LK"/>
        </w:rPr>
        <w:t>assium, magnesium, and sodium and other i</w:t>
      </w:r>
      <w:r w:rsidRPr="003A1FE8">
        <w:rPr>
          <w:noProof/>
          <w:szCs w:val="24"/>
          <w:lang w:bidi="si-LK"/>
        </w:rPr>
        <w:t>norganic salts dissolve in water as well</w:t>
      </w:r>
      <w:r w:rsidRPr="003A1FE8">
        <w:rPr>
          <w:noProof/>
          <w:szCs w:val="24"/>
          <w:lang w:bidi="si-LK"/>
        </w:rPr>
        <w:fldChar w:fldCharType="begin" w:fldLock="1"/>
      </w:r>
      <w:r w:rsidR="00C70704">
        <w:rPr>
          <w:noProof/>
          <w:szCs w:val="24"/>
          <w:lang w:bidi="si-LK"/>
        </w:rPr>
        <w:instrText>ADDIN CSL_CITATION {"citationItems":[{"id":"ITEM-1","itemData":{"DOI":"10.1016/j.energy.2015.01.070","ISSN":"03605442","abstract":"Thermal energy storage systems improve the inefficiency of industrial processes and renewable energy systems (supply versus demand). Chemical reaction is a promising way to store thermal energy because of its high energy storage density, long-term energy storage, etc. This study investigated an MgO/H2O chemical thermal storage system that stores thermal energy by decomposing Mg(OH)2 (endothermic reaction), and supplies thermal energy by combining water vapor with MgO (exothermic reaction). Heat supply is greatly influenced by MgO properties, particularly dehydration temperature. Therefore, the equilibrium hydration fractions of MgO prepared at various dehydration temperatures were measured. Then, the relation between dehydration temperature and the equilibrium hydration fractions of MgO was determined. The equilibrium hydration fractions of MgO at various hydration temperatures and pressures were also measured. The chemical thermal storage system was inefficient at dehydration temperatures lower than 350°C or higher than 500°C. The efficiency of this system can be improved by increasing the hydration temperature while keeping the relative vapor pressure unchanged.","author":[{"dropping-particle":"","family":"Pan","given":"Zhihao","non-dropping-particle":"","parse-names":false,"suffix":""},{"dropping-particle":"","family":"Zhao","given":"C. Y.","non-dropping-particle":"","parse-names":false,"suffix":""}],"container-title":"Energy","id":"ITEM-1","issued":{"date-parts":[["2015"]]},"page":"611-618","publisher":"Elsevier Ltd","title":"Dehydration/hydration of MgO/H2O chemical thermal storage system","type":"article-journal","volume":"82"},"uris":["http://www.mendeley.com/documents/?uuid=42d7e06b-a518-4ce8-b996-57d1d288e5b7"]}],"mendeley":{"formattedCitation":"&lt;sup&gt;28&lt;/sup&gt;","plainTextFormattedCitation":"28","previouslyFormattedCitation":"&lt;sup&gt;28&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28</w:t>
      </w:r>
      <w:r w:rsidRPr="003A1FE8">
        <w:rPr>
          <w:noProof/>
          <w:szCs w:val="24"/>
          <w:lang w:bidi="si-LK"/>
        </w:rPr>
        <w:fldChar w:fldCharType="end"/>
      </w:r>
      <w:r w:rsidRPr="003A1FE8">
        <w:rPr>
          <w:noProof/>
          <w:szCs w:val="24"/>
          <w:lang w:bidi="si-LK"/>
        </w:rPr>
        <w:t>.</w:t>
      </w:r>
    </w:p>
    <w:p w14:paraId="537F7310" w14:textId="77777777" w:rsidR="004658D1" w:rsidRPr="003A1FE8" w:rsidRDefault="003A1FE8" w:rsidP="001D16D7">
      <w:pPr>
        <w:spacing w:after="10" w:line="360" w:lineRule="auto"/>
        <w:jc w:val="both"/>
        <w:rPr>
          <w:noProof/>
          <w:szCs w:val="24"/>
          <w:lang w:bidi="si-LK"/>
        </w:rPr>
      </w:pPr>
      <w:r w:rsidRPr="003A1FE8">
        <w:rPr>
          <w:noProof/>
          <w:szCs w:val="24"/>
          <w:lang w:bidi="si-LK"/>
        </w:rPr>
        <w:t>Some chemical reactions are taking place during water demineralization</w:t>
      </w:r>
    </w:p>
    <w:p w14:paraId="5B6E16D6" w14:textId="77777777" w:rsidR="003A1FE8" w:rsidRPr="005B3C8A" w:rsidRDefault="003A1FE8" w:rsidP="004658D1">
      <w:pPr>
        <w:tabs>
          <w:tab w:val="left" w:pos="3135"/>
        </w:tabs>
        <w:spacing w:after="10" w:line="360" w:lineRule="auto"/>
        <w:ind w:firstLine="720"/>
        <w:jc w:val="both"/>
        <w:rPr>
          <w:rFonts w:eastAsiaTheme="minorEastAsia"/>
          <w:noProof/>
          <w:szCs w:val="24"/>
          <w:vertAlign w:val="subscript"/>
          <w:lang w:bidi="si-LK"/>
        </w:rPr>
      </w:pPr>
      <w:r w:rsidRPr="003A1FE8">
        <w:rPr>
          <w:noProof/>
          <w:szCs w:val="24"/>
          <w:lang w:val="en-GB" w:eastAsia="en-GB"/>
        </w:rPr>
        <mc:AlternateContent>
          <mc:Choice Requires="wps">
            <w:drawing>
              <wp:anchor distT="0" distB="0" distL="114300" distR="114300" simplePos="0" relativeHeight="251659264" behindDoc="0" locked="0" layoutInCell="1" allowOverlap="1" wp14:anchorId="7682F4A1" wp14:editId="18EFC990">
                <wp:simplePos x="0" y="0"/>
                <wp:positionH relativeFrom="column">
                  <wp:posOffset>1445895</wp:posOffset>
                </wp:positionH>
                <wp:positionV relativeFrom="paragraph">
                  <wp:posOffset>57785</wp:posOffset>
                </wp:positionV>
                <wp:extent cx="885825" cy="0"/>
                <wp:effectExtent l="0" t="76200" r="9525" b="95250"/>
                <wp:wrapNone/>
                <wp:docPr id="3" name="Straight Arrow Connector 3"/>
                <wp:cNvGraphicFramePr/>
                <a:graphic xmlns:a="http://schemas.openxmlformats.org/drawingml/2006/main">
                  <a:graphicData uri="http://schemas.microsoft.com/office/word/2010/wordprocessingShape">
                    <wps:wsp>
                      <wps:cNvCnPr/>
                      <wps:spPr>
                        <a:xfrm>
                          <a:off x="0" y="0"/>
                          <a:ext cx="88582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w16se="http://schemas.microsoft.com/office/word/2015/wordml/symex" xmlns:cx="http://schemas.microsoft.com/office/drawing/2014/chartex">
            <w:pict>
              <v:shapetype w14:anchorId="61FB4B4D" id="_x0000_t32" coordsize="21600,21600" o:spt="32" o:oned="t" path="m,l21600,21600e" filled="f">
                <v:path arrowok="t" fillok="f" o:connecttype="none"/>
                <o:lock v:ext="edit" shapetype="t"/>
              </v:shapetype>
              <v:shape id="Straight Arrow Connector 3" o:spid="_x0000_s1026" type="#_x0000_t32" style="position:absolute;margin-left:113.85pt;margin-top:4.55pt;width:69.7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" strokecolor="windowText" strokeweight=".5pt">
                <v:stroke endarrow="block" joinstyle="miter"/>
              </v:shape>
            </w:pict>
          </mc:Fallback>
        </mc:AlternateContent>
      </w:r>
      <w:r w:rsidR="005B3C8A">
        <w:rPr>
          <w:noProof/>
          <w:szCs w:val="24"/>
          <w:lang w:bidi="si-LK"/>
        </w:rPr>
        <w:t>CaO</w:t>
      </w:r>
      <w:r w:rsidR="005B3C8A">
        <w:rPr>
          <w:noProof/>
          <w:szCs w:val="24"/>
          <w:vertAlign w:val="subscript"/>
          <w:lang w:bidi="si-LK"/>
        </w:rPr>
        <w:t>(s)</w:t>
      </w:r>
      <w:r w:rsidRPr="003A1FE8">
        <w:rPr>
          <w:noProof/>
          <w:szCs w:val="24"/>
          <w:lang w:bidi="si-LK"/>
        </w:rPr>
        <w:t xml:space="preserve"> + </w:t>
      </w:r>
      <m:oMath>
        <m:sSub>
          <m:sSubPr>
            <m:ctrlPr>
              <w:rPr>
                <w:rFonts w:ascii="Cambria Math" w:hAnsi="Cambria Math"/>
                <w:iCs/>
                <w:noProof/>
                <w:szCs w:val="24"/>
                <w:lang w:bidi="si-LK"/>
              </w:rPr>
            </m:ctrlPr>
          </m:sSubPr>
          <m:e>
            <m:r>
              <m:rPr>
                <m:sty m:val="p"/>
              </m:rPr>
              <w:rPr>
                <w:rFonts w:ascii="Cambria Math" w:hAnsi="Cambria Math"/>
                <w:noProof/>
                <w:szCs w:val="24"/>
                <w:lang w:bidi="si-LK"/>
              </w:rPr>
              <m:t>H</m:t>
            </m:r>
          </m:e>
          <m:sub>
            <m:r>
              <m:rPr>
                <m:sty m:val="p"/>
              </m:rPr>
              <w:rPr>
                <w:rFonts w:ascii="Cambria Math" w:hAnsi="Cambria Math"/>
                <w:noProof/>
                <w:szCs w:val="24"/>
                <w:lang w:bidi="si-LK"/>
              </w:rPr>
              <m:t>2</m:t>
            </m:r>
          </m:sub>
        </m:sSub>
      </m:oMath>
      <w:r w:rsidRPr="003A1FE8">
        <w:rPr>
          <w:rFonts w:eastAsiaTheme="minorEastAsia"/>
          <w:iCs/>
          <w:noProof/>
          <w:szCs w:val="24"/>
          <w:lang w:bidi="si-LK"/>
        </w:rPr>
        <w:t>O</w:t>
      </w:r>
      <w:r w:rsidR="005B3C8A">
        <w:rPr>
          <w:rFonts w:eastAsiaTheme="minorEastAsia"/>
          <w:iCs/>
          <w:noProof/>
          <w:szCs w:val="24"/>
          <w:vertAlign w:val="subscript"/>
          <w:lang w:bidi="si-LK"/>
        </w:rPr>
        <w:t>(l)</w:t>
      </w:r>
      <w:r w:rsidRPr="003A1FE8">
        <w:rPr>
          <w:rFonts w:eastAsiaTheme="minorEastAsia"/>
          <w:iCs/>
          <w:noProof/>
          <w:szCs w:val="24"/>
          <w:lang w:bidi="si-LK"/>
        </w:rPr>
        <w:tab/>
      </w:r>
      <w:r w:rsidR="004658D1">
        <w:rPr>
          <w:rFonts w:eastAsiaTheme="minorEastAsia"/>
          <w:iCs/>
          <w:noProof/>
          <w:szCs w:val="24"/>
          <w:lang w:bidi="si-LK"/>
        </w:rPr>
        <w:t xml:space="preserve">           </w:t>
      </w:r>
      <w:r w:rsidRPr="003A1FE8">
        <w:rPr>
          <w:rFonts w:eastAsiaTheme="minorEastAsia"/>
          <w:iCs/>
          <w:noProof/>
          <w:szCs w:val="24"/>
          <w:lang w:bidi="si-LK"/>
        </w:rPr>
        <w:t>Ca</w:t>
      </w:r>
      <m:oMath>
        <m:sSub>
          <m:sSubPr>
            <m:ctrlPr>
              <w:rPr>
                <w:rFonts w:ascii="Cambria Math" w:eastAsiaTheme="minorEastAsia" w:hAnsi="Cambria Math"/>
                <w:noProof/>
                <w:szCs w:val="24"/>
                <w:lang w:bidi="si-LK"/>
              </w:rPr>
            </m:ctrlPr>
          </m:sSubPr>
          <m:e>
            <m:r>
              <m:rPr>
                <m:sty m:val="p"/>
              </m:rPr>
              <w:rPr>
                <w:rFonts w:ascii="Cambria Math" w:eastAsiaTheme="minorEastAsia" w:hAnsi="Cambria Math"/>
                <w:noProof/>
                <w:szCs w:val="24"/>
                <w:lang w:bidi="si-LK"/>
              </w:rPr>
              <m:t>(OH)</m:t>
            </m:r>
          </m:e>
          <m:sub>
            <m:r>
              <m:rPr>
                <m:sty m:val="p"/>
              </m:rPr>
              <w:rPr>
                <w:rFonts w:ascii="Cambria Math" w:eastAsiaTheme="minorEastAsia" w:hAnsi="Cambria Math"/>
                <w:noProof/>
                <w:szCs w:val="24"/>
                <w:lang w:bidi="si-LK"/>
              </w:rPr>
              <m:t>2</m:t>
            </m:r>
          </m:sub>
        </m:sSub>
      </m:oMath>
      <w:r w:rsidR="005B3C8A">
        <w:rPr>
          <w:rFonts w:eastAsiaTheme="minorEastAsia"/>
          <w:noProof/>
          <w:szCs w:val="24"/>
          <w:vertAlign w:val="subscript"/>
          <w:lang w:bidi="si-LK"/>
        </w:rPr>
        <w:t>(aq)</w:t>
      </w:r>
    </w:p>
    <w:p w14:paraId="296EEA68" w14:textId="77777777" w:rsidR="003A1FE8" w:rsidRDefault="003A1FE8" w:rsidP="004658D1">
      <w:pPr>
        <w:tabs>
          <w:tab w:val="left" w:pos="3135"/>
        </w:tabs>
        <w:spacing w:after="10" w:line="360" w:lineRule="auto"/>
        <w:ind w:firstLine="720"/>
        <w:jc w:val="both"/>
        <w:rPr>
          <w:rFonts w:eastAsiaTheme="minorEastAsia"/>
          <w:noProof/>
          <w:szCs w:val="24"/>
          <w:vertAlign w:val="subscript"/>
          <w:lang w:bidi="si-LK"/>
        </w:rPr>
      </w:pPr>
      <w:r w:rsidRPr="003A1FE8">
        <w:rPr>
          <w:noProof/>
          <w:szCs w:val="24"/>
          <w:lang w:val="en-GB" w:eastAsia="en-GB"/>
        </w:rPr>
        <mc:AlternateContent>
          <mc:Choice Requires="wps">
            <w:drawing>
              <wp:anchor distT="0" distB="0" distL="114300" distR="114300" simplePos="0" relativeHeight="251660288" behindDoc="0" locked="0" layoutInCell="1" allowOverlap="1" wp14:anchorId="42146391" wp14:editId="233C8BBE">
                <wp:simplePos x="0" y="0"/>
                <wp:positionH relativeFrom="column">
                  <wp:posOffset>1445895</wp:posOffset>
                </wp:positionH>
                <wp:positionV relativeFrom="paragraph">
                  <wp:posOffset>68580</wp:posOffset>
                </wp:positionV>
                <wp:extent cx="885825" cy="0"/>
                <wp:effectExtent l="0" t="76200" r="9525" b="95250"/>
                <wp:wrapNone/>
                <wp:docPr id="4" name="Straight Arrow Connector 4"/>
                <wp:cNvGraphicFramePr/>
                <a:graphic xmlns:a="http://schemas.openxmlformats.org/drawingml/2006/main">
                  <a:graphicData uri="http://schemas.microsoft.com/office/word/2010/wordprocessingShape">
                    <wps:wsp>
                      <wps:cNvCnPr/>
                      <wps:spPr>
                        <a:xfrm>
                          <a:off x="0" y="0"/>
                          <a:ext cx="88582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w16se="http://schemas.microsoft.com/office/word/2015/wordml/symex" xmlns:cx="http://schemas.microsoft.com/office/drawing/2014/chartex">
            <w:pict>
              <v:shape w14:anchorId="19051C03" id="Straight Arrow Connector 4" o:spid="_x0000_s1026" type="#_x0000_t32" style="position:absolute;margin-left:113.85pt;margin-top:5.4pt;width:69.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" strokecolor="windowText" strokeweight=".5pt">
                <v:stroke endarrow="block" joinstyle="miter"/>
              </v:shape>
            </w:pict>
          </mc:Fallback>
        </mc:AlternateContent>
      </w:r>
      <w:r w:rsidRPr="003A1FE8">
        <w:rPr>
          <w:rFonts w:eastAsiaTheme="minorEastAsia"/>
          <w:noProof/>
          <w:szCs w:val="24"/>
          <w:lang w:bidi="si-LK"/>
        </w:rPr>
        <w:t>MgO</w:t>
      </w:r>
      <w:r w:rsidR="005B3C8A">
        <w:rPr>
          <w:rFonts w:eastAsiaTheme="minorEastAsia"/>
          <w:noProof/>
          <w:szCs w:val="24"/>
          <w:vertAlign w:val="subscript"/>
          <w:lang w:bidi="si-LK"/>
        </w:rPr>
        <w:t>(s)</w:t>
      </w:r>
      <w:r w:rsidRPr="003A1FE8">
        <w:rPr>
          <w:rFonts w:eastAsiaTheme="minorEastAsia"/>
          <w:noProof/>
          <w:szCs w:val="24"/>
          <w:lang w:bidi="si-LK"/>
        </w:rPr>
        <w:t xml:space="preserve"> +</w:t>
      </w:r>
      <m:oMath>
        <m:sSub>
          <m:sSubPr>
            <m:ctrlPr>
              <w:rPr>
                <w:rFonts w:ascii="Cambria Math" w:hAnsi="Cambria Math"/>
                <w:iCs/>
                <w:noProof/>
                <w:szCs w:val="24"/>
                <w:lang w:bidi="si-LK"/>
              </w:rPr>
            </m:ctrlPr>
          </m:sSubPr>
          <m:e>
            <m:r>
              <m:rPr>
                <m:sty m:val="p"/>
              </m:rPr>
              <w:rPr>
                <w:rFonts w:ascii="Cambria Math" w:hAnsi="Cambria Math"/>
                <w:noProof/>
                <w:szCs w:val="24"/>
                <w:lang w:bidi="si-LK"/>
              </w:rPr>
              <m:t xml:space="preserve"> H</m:t>
            </m:r>
          </m:e>
          <m:sub>
            <m:r>
              <m:rPr>
                <m:sty m:val="p"/>
              </m:rPr>
              <w:rPr>
                <w:rFonts w:ascii="Cambria Math" w:hAnsi="Cambria Math"/>
                <w:noProof/>
                <w:szCs w:val="24"/>
                <w:lang w:bidi="si-LK"/>
              </w:rPr>
              <m:t>2</m:t>
            </m:r>
          </m:sub>
        </m:sSub>
      </m:oMath>
      <w:r w:rsidRPr="003A1FE8">
        <w:rPr>
          <w:rFonts w:eastAsiaTheme="minorEastAsia"/>
          <w:iCs/>
          <w:noProof/>
          <w:szCs w:val="24"/>
          <w:lang w:bidi="si-LK"/>
        </w:rPr>
        <w:t>O</w:t>
      </w:r>
      <w:r w:rsidR="005B3C8A">
        <w:rPr>
          <w:rFonts w:eastAsiaTheme="minorEastAsia"/>
          <w:iCs/>
          <w:noProof/>
          <w:szCs w:val="24"/>
          <w:vertAlign w:val="subscript"/>
          <w:lang w:bidi="si-LK"/>
        </w:rPr>
        <w:t>(l)</w:t>
      </w:r>
      <w:r w:rsidRPr="003A1FE8">
        <w:rPr>
          <w:rFonts w:eastAsiaTheme="minorEastAsia"/>
          <w:iCs/>
          <w:noProof/>
          <w:szCs w:val="24"/>
          <w:lang w:bidi="si-LK"/>
        </w:rPr>
        <w:tab/>
      </w:r>
      <w:r w:rsidR="004658D1">
        <w:rPr>
          <w:rFonts w:eastAsiaTheme="minorEastAsia"/>
          <w:iCs/>
          <w:noProof/>
          <w:szCs w:val="24"/>
          <w:lang w:bidi="si-LK"/>
        </w:rPr>
        <w:t xml:space="preserve">           </w:t>
      </w:r>
      <w:r w:rsidRPr="003A1FE8">
        <w:rPr>
          <w:rFonts w:eastAsiaTheme="minorEastAsia"/>
          <w:iCs/>
          <w:noProof/>
          <w:szCs w:val="24"/>
          <w:lang w:bidi="si-LK"/>
        </w:rPr>
        <w:t>Mg</w:t>
      </w:r>
      <m:oMath>
        <m:sSub>
          <m:sSubPr>
            <m:ctrlPr>
              <w:rPr>
                <w:rFonts w:ascii="Cambria Math" w:eastAsiaTheme="minorEastAsia" w:hAnsi="Cambria Math"/>
                <w:noProof/>
                <w:szCs w:val="24"/>
                <w:lang w:bidi="si-LK"/>
              </w:rPr>
            </m:ctrlPr>
          </m:sSubPr>
          <m:e>
            <m:r>
              <m:rPr>
                <m:sty m:val="p"/>
              </m:rPr>
              <w:rPr>
                <w:rFonts w:ascii="Cambria Math" w:eastAsiaTheme="minorEastAsia" w:hAnsi="Cambria Math"/>
                <w:noProof/>
                <w:szCs w:val="24"/>
                <w:lang w:bidi="si-LK"/>
              </w:rPr>
              <m:t>(OH)</m:t>
            </m:r>
          </m:e>
          <m:sub>
            <m:r>
              <m:rPr>
                <m:sty m:val="p"/>
              </m:rPr>
              <w:rPr>
                <w:rFonts w:ascii="Cambria Math" w:eastAsiaTheme="minorEastAsia" w:hAnsi="Cambria Math"/>
                <w:noProof/>
                <w:szCs w:val="24"/>
                <w:lang w:bidi="si-LK"/>
              </w:rPr>
              <m:t>2</m:t>
            </m:r>
          </m:sub>
        </m:sSub>
      </m:oMath>
      <w:r w:rsidR="005B3C8A">
        <w:rPr>
          <w:rFonts w:eastAsiaTheme="minorEastAsia"/>
          <w:noProof/>
          <w:szCs w:val="24"/>
          <w:vertAlign w:val="subscript"/>
          <w:lang w:bidi="si-LK"/>
        </w:rPr>
        <w:t>(aq)</w:t>
      </w:r>
    </w:p>
    <w:p w14:paraId="1F236961" w14:textId="77777777" w:rsidR="003F08B6" w:rsidRPr="005B3C8A" w:rsidRDefault="003F08B6" w:rsidP="001D16D7">
      <w:pPr>
        <w:tabs>
          <w:tab w:val="left" w:pos="3135"/>
        </w:tabs>
        <w:spacing w:after="10" w:line="360" w:lineRule="auto"/>
        <w:jc w:val="both"/>
        <w:rPr>
          <w:rFonts w:eastAsiaTheme="minorEastAsia"/>
          <w:noProof/>
          <w:szCs w:val="24"/>
          <w:vertAlign w:val="subscript"/>
          <w:lang w:bidi="si-LK"/>
        </w:rPr>
      </w:pPr>
    </w:p>
    <w:p w14:paraId="2C8E80A9" w14:textId="77777777" w:rsidR="003A1FE8" w:rsidRDefault="003A1FE8" w:rsidP="001D16D7">
      <w:pPr>
        <w:tabs>
          <w:tab w:val="left" w:pos="3135"/>
        </w:tabs>
        <w:spacing w:after="10" w:line="360" w:lineRule="auto"/>
        <w:jc w:val="both"/>
        <w:rPr>
          <w:rFonts w:eastAsiaTheme="minorEastAsia"/>
          <w:noProof/>
          <w:szCs w:val="24"/>
          <w:lang w:bidi="si-LK"/>
        </w:rPr>
      </w:pPr>
      <w:r w:rsidRPr="003A1FE8">
        <w:rPr>
          <w:rFonts w:eastAsiaTheme="minorEastAsia"/>
          <w:noProof/>
          <w:szCs w:val="24"/>
          <w:lang w:bidi="si-LK"/>
        </w:rPr>
        <w:t>Na and K also can form soluble hydroxides</w:t>
      </w:r>
      <w:r w:rsidR="00C70704">
        <w:rPr>
          <w:rFonts w:eastAsiaTheme="minorEastAsia"/>
          <w:noProof/>
          <w:szCs w:val="24"/>
          <w:lang w:bidi="si-LK"/>
        </w:rPr>
        <w:fldChar w:fldCharType="begin" w:fldLock="1"/>
      </w:r>
      <w:r w:rsidR="002358FC">
        <w:rPr>
          <w:rFonts w:eastAsiaTheme="minorEastAsia"/>
          <w:noProof/>
          <w:szCs w:val="24"/>
          <w:lang w:bidi="si-LK"/>
        </w:rPr>
        <w:instrText>ADDIN CSL_CITATION {"citationItems":[{"id":"ITEM-1","itemData":{"DOI":"10.1016/j.wasman.2018.08.034","ISSN":"18792456","PMID":"30343799","abstract":"Pyrolysis is an attractive technology to convert low-cost carbonaceous waste materials into fuels, energy and other value added products goods. During pyrolysis, the inorganic minerals present in the feedstock can cause problems to the equipment and give side reactions. Besides, the minerals present in the chars can hinder their possible applications. Therefore, it seems necessary to eliminate said contaminants in order to valorise the aforementioned goods. Demineralisation is a process widely used for purifying materials that are contaminated with inorganic matter. Although this technique is commonly used with waste materials that will undergo pyrolysis, or the products obtained from it, the studies analysing this practise are rather scattered. The aim of this paper was to compile and review the current literature concerning the demineralisation of carbonaceous waste (tyres and lignocellulosic biomass) materials. The chemistry involved, feedstock type and the effect of performing the purifying step before or after pyrolysis were addressed in this work. The review revealed that biomass samples should be demineralised before pyrolysis in order to affect not only the char but also the bio-oil quality. Depending on the form in which the minerals are linked to the structure, the solvent chosen will vary (from water to strong acids). However, water is the most popular option due to its price and easy disposal. In tyres, demineralisation should be performed after pyrolysis using strong acid and subsequently base. Due to the crosslinked chemical structure, rubber is highly resistant to chemicals thus the pre-treatment has to be avoided.","author":[{"dropping-particle":"","family":"Iraola-Arregui","given":"I.","non-dropping-particle":"","parse-names":false,"suffix":""},{"dropping-particle":"","family":"Gryp","given":"P.","non-dropping-particle":"Van Der","parse-names":false,"suffix":""},{"dropping-particle":"","family":"Görgens","given":"J. F.","non-dropping-particle":"","parse-names":false,"suffix":""}],"container-title":"Waste Management","id":"ITEM-1","issued":{"date-parts":[["2018"]]},"page":"667-688","title":"A review on the demineralisation of pre- and post-pyrolysis biomass and tyre wastes","type":"article-journal","volume":"79"},"uris":["http://www.mendeley.com/documents/?uuid=005c57ff-9f36-41c5-a273-15dd810262dd"]}],"mendeley":{"formattedCitation":"&lt;sup&gt;14&lt;/sup&gt;","plainTextFormattedCitation":"14","previouslyFormattedCitation":"&lt;sup&gt;14&lt;/sup&gt;"},"properties":{"noteIndex":0},"schema":"https://github.com/citation-style-language/schema/raw/master/csl-citation.json"}</w:instrText>
      </w:r>
      <w:r w:rsidR="00C70704">
        <w:rPr>
          <w:rFonts w:eastAsiaTheme="minorEastAsia"/>
          <w:noProof/>
          <w:szCs w:val="24"/>
          <w:lang w:bidi="si-LK"/>
        </w:rPr>
        <w:fldChar w:fldCharType="separate"/>
      </w:r>
      <w:r w:rsidR="00C70704" w:rsidRPr="00C70704">
        <w:rPr>
          <w:rFonts w:eastAsiaTheme="minorEastAsia"/>
          <w:noProof/>
          <w:szCs w:val="24"/>
          <w:vertAlign w:val="superscript"/>
          <w:lang w:bidi="si-LK"/>
        </w:rPr>
        <w:t>14</w:t>
      </w:r>
      <w:r w:rsidR="00C70704">
        <w:rPr>
          <w:rFonts w:eastAsiaTheme="minorEastAsia"/>
          <w:noProof/>
          <w:szCs w:val="24"/>
          <w:lang w:bidi="si-LK"/>
        </w:rPr>
        <w:fldChar w:fldCharType="end"/>
      </w:r>
      <w:r w:rsidRPr="003A1FE8">
        <w:rPr>
          <w:rFonts w:eastAsiaTheme="minorEastAsia"/>
          <w:noProof/>
          <w:szCs w:val="24"/>
          <w:lang w:bidi="si-LK"/>
        </w:rPr>
        <w:t>.</w:t>
      </w:r>
    </w:p>
    <w:p w14:paraId="71EAA5BD" w14:textId="77777777" w:rsidR="00C70704" w:rsidRPr="005B3C8A" w:rsidRDefault="005B3C8A" w:rsidP="004658D1">
      <w:pPr>
        <w:tabs>
          <w:tab w:val="left" w:pos="3135"/>
        </w:tabs>
        <w:spacing w:after="10" w:line="360" w:lineRule="auto"/>
        <w:ind w:firstLine="720"/>
        <w:jc w:val="both"/>
        <w:rPr>
          <w:rFonts w:eastAsiaTheme="minorEastAsia"/>
          <w:iCs/>
          <w:noProof/>
          <w:szCs w:val="24"/>
          <w:vertAlign w:val="subscript"/>
          <w:lang w:bidi="si-LK"/>
        </w:rPr>
      </w:pPr>
      <w:r w:rsidRPr="003A1FE8">
        <w:rPr>
          <w:noProof/>
          <w:szCs w:val="24"/>
          <w:lang w:val="en-GB" w:eastAsia="en-GB"/>
        </w:rPr>
        <mc:AlternateContent>
          <mc:Choice Requires="wps">
            <w:drawing>
              <wp:anchor distT="0" distB="0" distL="114300" distR="114300" simplePos="0" relativeHeight="251665408" behindDoc="0" locked="0" layoutInCell="1" allowOverlap="1" wp14:anchorId="64C9B83C" wp14:editId="29ADC930">
                <wp:simplePos x="0" y="0"/>
                <wp:positionH relativeFrom="column">
                  <wp:posOffset>1362075</wp:posOffset>
                </wp:positionH>
                <wp:positionV relativeFrom="paragraph">
                  <wp:posOffset>66675</wp:posOffset>
                </wp:positionV>
                <wp:extent cx="885825" cy="0"/>
                <wp:effectExtent l="0" t="76200" r="9525" b="95250"/>
                <wp:wrapNone/>
                <wp:docPr id="27" name="Straight Arrow Connector 27"/>
                <wp:cNvGraphicFramePr/>
                <a:graphic xmlns:a="http://schemas.openxmlformats.org/drawingml/2006/main">
                  <a:graphicData uri="http://schemas.microsoft.com/office/word/2010/wordprocessingShape">
                    <wps:wsp>
                      <wps:cNvCnPr/>
                      <wps:spPr>
                        <a:xfrm>
                          <a:off x="0" y="0"/>
                          <a:ext cx="88582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w16se="http://schemas.microsoft.com/office/word/2015/wordml/symex" xmlns:cx="http://schemas.microsoft.com/office/drawing/2014/chartex">
            <w:pict>
              <v:shape w14:anchorId="0A1DB10E" id="Straight Arrow Connector 27" o:spid="_x0000_s1026" type="#_x0000_t32" style="position:absolute;margin-left:107.25pt;margin-top:5.25pt;width:69.7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" strokecolor="windowText" strokeweight=".5pt">
                <v:stroke endarrow="block" joinstyle="miter"/>
              </v:shape>
            </w:pict>
          </mc:Fallback>
        </mc:AlternateContent>
      </w:r>
      <w:r w:rsidR="00C70704">
        <w:rPr>
          <w:rFonts w:eastAsiaTheme="minorEastAsia"/>
          <w:noProof/>
          <w:szCs w:val="24"/>
          <w:lang w:bidi="si-LK"/>
        </w:rPr>
        <w:t>Na</w:t>
      </w:r>
      <w:r>
        <w:rPr>
          <w:rFonts w:eastAsiaTheme="minorEastAsia"/>
          <w:noProof/>
          <w:szCs w:val="24"/>
          <w:vertAlign w:val="subscript"/>
          <w:lang w:bidi="si-LK"/>
        </w:rPr>
        <w:t>(s)</w:t>
      </w:r>
      <w:r w:rsidR="00C70704">
        <w:rPr>
          <w:rFonts w:eastAsiaTheme="minorEastAsia"/>
          <w:noProof/>
          <w:szCs w:val="24"/>
          <w:lang w:bidi="si-LK"/>
        </w:rPr>
        <w:t xml:space="preserve"> + </w:t>
      </w:r>
      <m:oMath>
        <m:sSub>
          <m:sSubPr>
            <m:ctrlPr>
              <w:rPr>
                <w:rFonts w:ascii="Cambria Math" w:hAnsi="Cambria Math"/>
                <w:iCs/>
                <w:noProof/>
                <w:szCs w:val="24"/>
                <w:lang w:bidi="si-LK"/>
              </w:rPr>
            </m:ctrlPr>
          </m:sSubPr>
          <m:e>
            <m:r>
              <m:rPr>
                <m:sty m:val="p"/>
              </m:rPr>
              <w:rPr>
                <w:rFonts w:ascii="Cambria Math" w:hAnsi="Cambria Math"/>
                <w:noProof/>
                <w:szCs w:val="24"/>
                <w:lang w:bidi="si-LK"/>
              </w:rPr>
              <m:t xml:space="preserve"> H</m:t>
            </m:r>
          </m:e>
          <m:sub>
            <m:r>
              <m:rPr>
                <m:sty m:val="p"/>
              </m:rPr>
              <w:rPr>
                <w:rFonts w:ascii="Cambria Math" w:hAnsi="Cambria Math"/>
                <w:noProof/>
                <w:szCs w:val="24"/>
                <w:lang w:bidi="si-LK"/>
              </w:rPr>
              <m:t>2</m:t>
            </m:r>
          </m:sub>
        </m:sSub>
      </m:oMath>
      <w:r>
        <w:rPr>
          <w:rFonts w:eastAsiaTheme="minorEastAsia"/>
          <w:iCs/>
          <w:noProof/>
          <w:szCs w:val="24"/>
          <w:lang w:bidi="si-LK"/>
        </w:rPr>
        <w:t>O</w:t>
      </w:r>
      <w:r>
        <w:rPr>
          <w:rFonts w:eastAsiaTheme="minorEastAsia"/>
          <w:iCs/>
          <w:noProof/>
          <w:szCs w:val="24"/>
          <w:vertAlign w:val="subscript"/>
          <w:lang w:bidi="si-LK"/>
        </w:rPr>
        <w:t>(l)</w:t>
      </w:r>
      <w:r>
        <w:rPr>
          <w:rFonts w:eastAsiaTheme="minorEastAsia"/>
          <w:iCs/>
          <w:noProof/>
          <w:szCs w:val="24"/>
          <w:lang w:bidi="si-LK"/>
        </w:rPr>
        <w:t xml:space="preserve">                           NaOH</w:t>
      </w:r>
      <w:r>
        <w:rPr>
          <w:rFonts w:eastAsiaTheme="minorEastAsia"/>
          <w:iCs/>
          <w:noProof/>
          <w:szCs w:val="24"/>
          <w:vertAlign w:val="subscript"/>
          <w:lang w:bidi="si-LK"/>
        </w:rPr>
        <w:t>(aq)</w:t>
      </w:r>
      <w:r>
        <w:rPr>
          <w:rFonts w:eastAsiaTheme="minorEastAsia"/>
          <w:iCs/>
          <w:noProof/>
          <w:szCs w:val="24"/>
          <w:lang w:bidi="si-LK"/>
        </w:rPr>
        <w:t xml:space="preserve"> + </w:t>
      </w:r>
      <m:oMath>
        <m:sSub>
          <m:sSubPr>
            <m:ctrlPr>
              <w:rPr>
                <w:rFonts w:ascii="Cambria Math" w:hAnsi="Cambria Math"/>
                <w:iCs/>
                <w:noProof/>
                <w:szCs w:val="24"/>
                <w:lang w:bidi="si-LK"/>
              </w:rPr>
            </m:ctrlPr>
          </m:sSubPr>
          <m:e>
            <m:r>
              <m:rPr>
                <m:sty m:val="p"/>
              </m:rPr>
              <w:rPr>
                <w:rFonts w:ascii="Cambria Math" w:hAnsi="Cambria Math"/>
                <w:noProof/>
                <w:szCs w:val="24"/>
                <w:lang w:bidi="si-LK"/>
              </w:rPr>
              <m:t xml:space="preserve"> H</m:t>
            </m:r>
          </m:e>
          <m:sub>
            <m:r>
              <m:rPr>
                <m:sty m:val="p"/>
              </m:rPr>
              <w:rPr>
                <w:rFonts w:ascii="Cambria Math" w:hAnsi="Cambria Math"/>
                <w:noProof/>
                <w:szCs w:val="24"/>
                <w:lang w:bidi="si-LK"/>
              </w:rPr>
              <m:t>2</m:t>
            </m:r>
          </m:sub>
        </m:sSub>
      </m:oMath>
      <w:r>
        <w:rPr>
          <w:rFonts w:eastAsiaTheme="minorEastAsia"/>
          <w:iCs/>
          <w:noProof/>
          <w:szCs w:val="24"/>
          <w:vertAlign w:val="subscript"/>
          <w:lang w:bidi="si-LK"/>
        </w:rPr>
        <w:t>(</w:t>
      </w:r>
      <w:r w:rsidR="003F08B6">
        <w:rPr>
          <w:rFonts w:eastAsiaTheme="minorEastAsia"/>
          <w:iCs/>
          <w:noProof/>
          <w:szCs w:val="24"/>
          <w:vertAlign w:val="subscript"/>
          <w:lang w:bidi="si-LK"/>
        </w:rPr>
        <w:t>g)</w:t>
      </w:r>
    </w:p>
    <w:p w14:paraId="51E53567" w14:textId="77777777" w:rsidR="005B3C8A" w:rsidRPr="003F08B6" w:rsidRDefault="005B3C8A" w:rsidP="004658D1">
      <w:pPr>
        <w:tabs>
          <w:tab w:val="left" w:pos="3135"/>
        </w:tabs>
        <w:spacing w:after="10" w:line="360" w:lineRule="auto"/>
        <w:ind w:firstLine="720"/>
        <w:jc w:val="both"/>
        <w:rPr>
          <w:rFonts w:eastAsiaTheme="minorEastAsia"/>
          <w:noProof/>
          <w:szCs w:val="24"/>
          <w:vertAlign w:val="subscript"/>
          <w:lang w:bidi="si-LK"/>
        </w:rPr>
      </w:pPr>
      <w:r w:rsidRPr="003A1FE8">
        <w:rPr>
          <w:noProof/>
          <w:szCs w:val="24"/>
          <w:lang w:val="en-GB" w:eastAsia="en-GB"/>
        </w:rPr>
        <mc:AlternateContent>
          <mc:Choice Requires="wps">
            <w:drawing>
              <wp:anchor distT="0" distB="0" distL="114300" distR="114300" simplePos="0" relativeHeight="251667456" behindDoc="0" locked="0" layoutInCell="1" allowOverlap="1" wp14:anchorId="0B0C05CA" wp14:editId="6746D791">
                <wp:simplePos x="0" y="0"/>
                <wp:positionH relativeFrom="column">
                  <wp:posOffset>1362075</wp:posOffset>
                </wp:positionH>
                <wp:positionV relativeFrom="paragraph">
                  <wp:posOffset>66675</wp:posOffset>
                </wp:positionV>
                <wp:extent cx="885825" cy="0"/>
                <wp:effectExtent l="0" t="76200" r="9525" b="95250"/>
                <wp:wrapNone/>
                <wp:docPr id="28" name="Straight Arrow Connector 28"/>
                <wp:cNvGraphicFramePr/>
                <a:graphic xmlns:a="http://schemas.openxmlformats.org/drawingml/2006/main">
                  <a:graphicData uri="http://schemas.microsoft.com/office/word/2010/wordprocessingShape">
                    <wps:wsp>
                      <wps:cNvCnPr/>
                      <wps:spPr>
                        <a:xfrm>
                          <a:off x="0" y="0"/>
                          <a:ext cx="88582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w16se="http://schemas.microsoft.com/office/word/2015/wordml/symex" xmlns:cx="http://schemas.microsoft.com/office/drawing/2014/chartex">
            <w:pict>
              <v:shape w14:anchorId="0BBE8E32" id="Straight Arrow Connector 28" o:spid="_x0000_s1026" type="#_x0000_t32" style="position:absolute;margin-left:107.25pt;margin-top:5.25pt;width:69.7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" strokecolor="windowText" strokeweight=".5pt">
                <v:stroke endarrow="block" joinstyle="miter"/>
              </v:shape>
            </w:pict>
          </mc:Fallback>
        </mc:AlternateContent>
      </w:r>
      <w:r>
        <w:rPr>
          <w:rFonts w:eastAsiaTheme="minorEastAsia"/>
          <w:iCs/>
          <w:noProof/>
          <w:szCs w:val="24"/>
          <w:lang w:bidi="si-LK"/>
        </w:rPr>
        <w:t>K</w:t>
      </w:r>
      <w:r w:rsidR="003F08B6">
        <w:rPr>
          <w:rFonts w:eastAsiaTheme="minorEastAsia"/>
          <w:iCs/>
          <w:noProof/>
          <w:szCs w:val="24"/>
          <w:vertAlign w:val="subscript"/>
          <w:lang w:bidi="si-LK"/>
        </w:rPr>
        <w:t>(s)</w:t>
      </w:r>
      <w:r>
        <w:rPr>
          <w:rFonts w:eastAsiaTheme="minorEastAsia"/>
          <w:iCs/>
          <w:noProof/>
          <w:szCs w:val="24"/>
          <w:lang w:bidi="si-LK"/>
        </w:rPr>
        <w:t xml:space="preserve"> + </w:t>
      </w:r>
      <m:oMath>
        <m:sSub>
          <m:sSubPr>
            <m:ctrlPr>
              <w:rPr>
                <w:rFonts w:ascii="Cambria Math" w:hAnsi="Cambria Math"/>
                <w:iCs/>
                <w:noProof/>
                <w:szCs w:val="24"/>
                <w:lang w:bidi="si-LK"/>
              </w:rPr>
            </m:ctrlPr>
          </m:sSubPr>
          <m:e>
            <m:r>
              <m:rPr>
                <m:sty m:val="p"/>
              </m:rPr>
              <w:rPr>
                <w:rFonts w:ascii="Cambria Math" w:hAnsi="Cambria Math"/>
                <w:noProof/>
                <w:szCs w:val="24"/>
                <w:lang w:bidi="si-LK"/>
              </w:rPr>
              <m:t xml:space="preserve"> H</m:t>
            </m:r>
          </m:e>
          <m:sub>
            <m:r>
              <m:rPr>
                <m:sty m:val="p"/>
              </m:rPr>
              <w:rPr>
                <w:rFonts w:ascii="Cambria Math" w:hAnsi="Cambria Math"/>
                <w:noProof/>
                <w:szCs w:val="24"/>
                <w:lang w:bidi="si-LK"/>
              </w:rPr>
              <m:t>2</m:t>
            </m:r>
          </m:sub>
        </m:sSub>
      </m:oMath>
      <w:r>
        <w:rPr>
          <w:rFonts w:eastAsiaTheme="minorEastAsia"/>
          <w:iCs/>
          <w:noProof/>
          <w:szCs w:val="24"/>
          <w:lang w:bidi="si-LK"/>
        </w:rPr>
        <w:t>O</w:t>
      </w:r>
      <w:r w:rsidR="003F08B6">
        <w:rPr>
          <w:rFonts w:eastAsiaTheme="minorEastAsia"/>
          <w:iCs/>
          <w:noProof/>
          <w:szCs w:val="24"/>
          <w:vertAlign w:val="subscript"/>
          <w:lang w:bidi="si-LK"/>
        </w:rPr>
        <w:t>(l)</w:t>
      </w:r>
      <w:r>
        <w:rPr>
          <w:rFonts w:eastAsiaTheme="minorEastAsia"/>
          <w:iCs/>
          <w:noProof/>
          <w:szCs w:val="24"/>
          <w:lang w:bidi="si-LK"/>
        </w:rPr>
        <w:t xml:space="preserve">                             KOH</w:t>
      </w:r>
      <w:r w:rsidR="003F08B6">
        <w:rPr>
          <w:rFonts w:eastAsiaTheme="minorEastAsia"/>
          <w:iCs/>
          <w:noProof/>
          <w:szCs w:val="24"/>
          <w:vertAlign w:val="subscript"/>
          <w:lang w:bidi="si-LK"/>
        </w:rPr>
        <w:t>(aq)</w:t>
      </w:r>
      <w:r>
        <w:rPr>
          <w:rFonts w:eastAsiaTheme="minorEastAsia"/>
          <w:iCs/>
          <w:noProof/>
          <w:szCs w:val="24"/>
          <w:lang w:bidi="si-LK"/>
        </w:rPr>
        <w:t xml:space="preserve"> + </w:t>
      </w:r>
      <m:oMath>
        <m:sSub>
          <m:sSubPr>
            <m:ctrlPr>
              <w:rPr>
                <w:rFonts w:ascii="Cambria Math" w:hAnsi="Cambria Math"/>
                <w:iCs/>
                <w:noProof/>
                <w:szCs w:val="24"/>
                <w:lang w:bidi="si-LK"/>
              </w:rPr>
            </m:ctrlPr>
          </m:sSubPr>
          <m:e>
            <m:r>
              <m:rPr>
                <m:sty m:val="p"/>
              </m:rPr>
              <w:rPr>
                <w:rFonts w:ascii="Cambria Math" w:hAnsi="Cambria Math"/>
                <w:noProof/>
                <w:szCs w:val="24"/>
                <w:lang w:bidi="si-LK"/>
              </w:rPr>
              <m:t xml:space="preserve"> H</m:t>
            </m:r>
          </m:e>
          <m:sub>
            <m:r>
              <m:rPr>
                <m:sty m:val="p"/>
              </m:rPr>
              <w:rPr>
                <w:rFonts w:ascii="Cambria Math" w:hAnsi="Cambria Math"/>
                <w:noProof/>
                <w:szCs w:val="24"/>
                <w:lang w:bidi="si-LK"/>
              </w:rPr>
              <m:t>2</m:t>
            </m:r>
          </m:sub>
        </m:sSub>
      </m:oMath>
      <w:r w:rsidR="003F08B6">
        <w:rPr>
          <w:rFonts w:eastAsiaTheme="minorEastAsia"/>
          <w:iCs/>
          <w:noProof/>
          <w:szCs w:val="24"/>
          <w:vertAlign w:val="subscript"/>
          <w:lang w:bidi="si-LK"/>
        </w:rPr>
        <w:t>(g)</w:t>
      </w:r>
    </w:p>
    <w:p w14:paraId="613E8011" w14:textId="77777777" w:rsidR="003A1FE8" w:rsidRPr="003A1FE8" w:rsidRDefault="003A1FE8" w:rsidP="001D16D7">
      <w:pPr>
        <w:tabs>
          <w:tab w:val="left" w:pos="3135"/>
        </w:tabs>
        <w:spacing w:after="10" w:line="360" w:lineRule="auto"/>
        <w:jc w:val="both"/>
        <w:rPr>
          <w:rFonts w:eastAsiaTheme="minorEastAsia"/>
          <w:noProof/>
          <w:szCs w:val="24"/>
          <w:lang w:bidi="si-LK"/>
        </w:rPr>
      </w:pPr>
    </w:p>
    <w:p w14:paraId="35C3E93D" w14:textId="77777777" w:rsidR="003A1FE8" w:rsidRDefault="003A1FE8" w:rsidP="001D16D7">
      <w:pPr>
        <w:pStyle w:val="Heading6"/>
        <w:spacing w:before="0" w:line="360" w:lineRule="auto"/>
      </w:pPr>
      <w:bookmarkStart w:id="105" w:name="_Toc71815036"/>
      <w:bookmarkStart w:id="106" w:name="_Toc71815667"/>
      <w:bookmarkStart w:id="107" w:name="_Toc72583204"/>
      <w:bookmarkStart w:id="108" w:name="_Toc73005586"/>
      <w:bookmarkStart w:id="109" w:name="_Toc77027979"/>
      <w:bookmarkStart w:id="110" w:name="_Toc80362432"/>
      <w:r w:rsidRPr="003A1FE8">
        <w:t>Acids</w:t>
      </w:r>
      <w:bookmarkEnd w:id="105"/>
      <w:bookmarkEnd w:id="106"/>
      <w:bookmarkEnd w:id="107"/>
      <w:bookmarkEnd w:id="108"/>
      <w:bookmarkEnd w:id="109"/>
      <w:bookmarkEnd w:id="110"/>
    </w:p>
    <w:p w14:paraId="37D79391" w14:textId="77777777" w:rsidR="006112E4" w:rsidRDefault="006112E4" w:rsidP="006112E4">
      <w:pPr>
        <w:spacing w:line="360" w:lineRule="auto"/>
        <w:jc w:val="both"/>
        <w:rPr>
          <w:rFonts w:eastAsiaTheme="minorEastAsia"/>
          <w:noProof/>
          <w:szCs w:val="24"/>
          <w:lang w:bidi="si-LK"/>
        </w:rPr>
      </w:pPr>
    </w:p>
    <w:p w14:paraId="6444E350" w14:textId="77777777" w:rsidR="006112E4" w:rsidRPr="006112E4" w:rsidRDefault="006112E4" w:rsidP="006112E4">
      <w:pPr>
        <w:spacing w:line="360" w:lineRule="auto"/>
        <w:ind w:firstLine="720"/>
        <w:jc w:val="both"/>
      </w:pPr>
      <w:r w:rsidRPr="003A1FE8">
        <w:rPr>
          <w:rFonts w:eastAsiaTheme="minorEastAsia"/>
          <w:noProof/>
          <w:szCs w:val="24"/>
          <w:lang w:bidi="si-LK"/>
        </w:rPr>
        <w:t>Acid solutions are needed to eliminate non-water-soluble components. Metal ion solubilization is commonly favored at low pH levels. Si</w:t>
      </w:r>
      <w:r>
        <w:rPr>
          <w:rFonts w:eastAsiaTheme="minorEastAsia"/>
          <w:noProof/>
          <w:szCs w:val="24"/>
          <w:lang w:bidi="si-LK"/>
        </w:rPr>
        <w:t xml:space="preserve">nce most metals and metal ions </w:t>
      </w:r>
      <w:r w:rsidRPr="003A1FE8">
        <w:rPr>
          <w:rFonts w:eastAsiaTheme="minorEastAsia"/>
          <w:noProof/>
          <w:szCs w:val="24"/>
          <w:lang w:bidi="si-LK"/>
        </w:rPr>
        <w:t xml:space="preserve"> can only react with acids, acids play a major role in the demineralization process</w:t>
      </w:r>
      <w:r w:rsidRPr="003A1FE8">
        <w:rPr>
          <w:rFonts w:eastAsiaTheme="minorEastAsia"/>
          <w:noProof/>
          <w:szCs w:val="24"/>
          <w:lang w:bidi="si-LK"/>
        </w:rPr>
        <w:fldChar w:fldCharType="begin" w:fldLock="1"/>
      </w:r>
      <w:r>
        <w:rPr>
          <w:rFonts w:eastAsiaTheme="minorEastAsia"/>
          <w:noProof/>
          <w:szCs w:val="24"/>
          <w:lang w:bidi="si-LK"/>
        </w:rPr>
        <w:instrText>ADDIN CSL_CITATION {"citationItems":[{"id":"ITEM-1","itemData":{"DOI":"10.1016/j.rser.2014.08.072","ISSN":"18790690","abstract":"World over large reserves of low grade coals are available. The use of low-grade coal in various industries like power plants, metallurgical plants, cement units, etc. creates environmental pollution because of generation of large amount of solid and gaseous pollutants. Therefore, it is of paramount importance to clean the coal before its utilization. A number of upgrading technologies are being followed to produce clean coal. The current paper reviews demineralization/desulfurization of coals containing high ash and/or sulfur by physical, microwave, bio- and chemical beneficiation methods. Physical beneficiation of coal is not very effective in separation of the finely dispersed minerals, whereas microwave processing requires lesser time but is not favoured energetically. Bio-processing is mainly used for the desulfurization of high sulfur coal, although it is usually slow and requires long incubation period. Chemical beneficiation uses expensive reagents and leads to the generation of large amount of wastewater which is to be purified before discharge. Thus, a combined approach consisting of physical beneficiation followed by chemical cleaning of coal appears to have a potential for significant reduction of ash with less investment while generating less amount of wastewater.","author":[{"dropping-particle":"","family":"Meshram","given":"Pratima","non-dropping-particle":"","parse-names":false,"suffix":""},{"dropping-particle":"","family":"Purohit","given":"B. K.","non-dropping-particle":"","parse-names":false,"suffix":""},{"dropping-particle":"","family":"Sinha","given":"M. K.","non-dropping-particle":"","parse-names":false,"suffix":""},{"dropping-particle":"","family":"Sahu","given":"S. K.","non-dropping-particle":"","parse-names":false,"suffix":""},{"dropping-particle":"","family":"Pandey","given":"B. D.","non-dropping-particle":"","parse-names":false,"suffix":""}],"container-title":"Renewable and Sustainable Energy Reviews","id":"ITEM-1","issued":{"date-parts":[["2015"]]},"page":"745-761","publisher":"Elsevier","title":"Demineralization of low grade coal - A review","type":"article-journal","volume":"41"},"uris":["http://www.mendeley.com/documents/?uuid=2ded4540-19b6-433e-a571-65a50820744b"]}],"mendeley":{"formattedCitation":"&lt;sup&gt;29&lt;/sup&gt;","plainTextFormattedCitation":"29","previouslyFormattedCitation":"&lt;sup&gt;29&lt;/sup&gt;"},"properties":{"noteIndex":0},"schema":"https://github.com/citation-style-language/schema/raw/master/csl-citation.json"}</w:instrText>
      </w:r>
      <w:r w:rsidRPr="003A1FE8">
        <w:rPr>
          <w:rFonts w:eastAsiaTheme="minorEastAsia"/>
          <w:noProof/>
          <w:szCs w:val="24"/>
          <w:lang w:bidi="si-LK"/>
        </w:rPr>
        <w:fldChar w:fldCharType="separate"/>
      </w:r>
      <w:r w:rsidRPr="00C70704">
        <w:rPr>
          <w:rFonts w:eastAsiaTheme="minorEastAsia"/>
          <w:noProof/>
          <w:szCs w:val="24"/>
          <w:vertAlign w:val="superscript"/>
          <w:lang w:bidi="si-LK"/>
        </w:rPr>
        <w:t>29</w:t>
      </w:r>
      <w:r w:rsidRPr="003A1FE8">
        <w:rPr>
          <w:rFonts w:eastAsiaTheme="minorEastAsia"/>
          <w:noProof/>
          <w:szCs w:val="24"/>
          <w:lang w:bidi="si-LK"/>
        </w:rPr>
        <w:fldChar w:fldCharType="end"/>
      </w:r>
      <w:r w:rsidRPr="003A1FE8">
        <w:rPr>
          <w:rFonts w:eastAsiaTheme="minorEastAsia"/>
          <w:noProof/>
          <w:szCs w:val="24"/>
          <w:lang w:bidi="si-LK"/>
        </w:rPr>
        <w:t>.</w:t>
      </w:r>
      <w:r w:rsidRPr="003A1FE8">
        <w:t xml:space="preserve"> </w:t>
      </w:r>
      <w:r w:rsidRPr="003A1FE8">
        <w:rPr>
          <w:rFonts w:eastAsiaTheme="minorEastAsia"/>
          <w:noProof/>
          <w:szCs w:val="24"/>
          <w:lang w:bidi="si-LK"/>
        </w:rPr>
        <w:t>Oxidation</w:t>
      </w:r>
      <w:r>
        <w:rPr>
          <w:rFonts w:eastAsiaTheme="minorEastAsia"/>
          <w:noProof/>
          <w:szCs w:val="24"/>
          <w:lang w:bidi="si-LK"/>
        </w:rPr>
        <w:t>-</w:t>
      </w:r>
      <w:r w:rsidRPr="005031C3">
        <w:rPr>
          <w:rFonts w:eastAsiaTheme="minorEastAsia"/>
          <w:noProof/>
          <w:szCs w:val="24"/>
          <w:lang w:bidi="si-LK"/>
        </w:rPr>
        <w:t xml:space="preserve"> </w:t>
      </w:r>
      <w:r>
        <w:rPr>
          <w:rFonts w:eastAsiaTheme="minorEastAsia"/>
          <w:noProof/>
          <w:szCs w:val="24"/>
          <w:lang w:bidi="si-LK"/>
        </w:rPr>
        <w:t>reduction</w:t>
      </w:r>
      <w:r w:rsidRPr="003A1FE8">
        <w:rPr>
          <w:rFonts w:eastAsiaTheme="minorEastAsia"/>
          <w:noProof/>
          <w:szCs w:val="24"/>
          <w:lang w:bidi="si-LK"/>
        </w:rPr>
        <w:t xml:space="preserve"> reactions are the most common mechanism for these reactions. The elements' reactivity is determined by their ability to act as reducing agents. </w:t>
      </w:r>
      <m:oMath>
        <m:sSub>
          <m:sSubPr>
            <m:ctrlPr>
              <w:rPr>
                <w:rFonts w:ascii="Cambria Math" w:hAnsi="Cambria Math"/>
                <w:noProof/>
                <w:szCs w:val="24"/>
                <w:lang w:bidi="si-LK"/>
              </w:rPr>
            </m:ctrlPr>
          </m:sSubPr>
          <m:e>
            <m:r>
              <m:rPr>
                <m:sty m:val="p"/>
              </m:rPr>
              <w:rPr>
                <w:rFonts w:ascii="Cambria Math" w:hAnsi="Cambria Math"/>
                <w:noProof/>
                <w:szCs w:val="24"/>
                <w:lang w:bidi="si-LK"/>
              </w:rPr>
              <m:t>H</m:t>
            </m:r>
          </m:e>
          <m:sub>
            <m:r>
              <m:rPr>
                <m:sty m:val="p"/>
              </m:rPr>
              <w:rPr>
                <w:rFonts w:ascii="Cambria Math" w:hAnsi="Cambria Math"/>
                <w:noProof/>
                <w:szCs w:val="24"/>
                <w:lang w:bidi="si-LK"/>
              </w:rPr>
              <m:t>2</m:t>
            </m:r>
          </m:sub>
        </m:sSub>
        <m:sSub>
          <m:sSubPr>
            <m:ctrlPr>
              <w:rPr>
                <w:rFonts w:ascii="Cambria Math" w:hAnsi="Cambria Math"/>
                <w:noProof/>
                <w:szCs w:val="24"/>
                <w:lang w:bidi="si-LK"/>
              </w:rPr>
            </m:ctrlPr>
          </m:sSubPr>
          <m:e>
            <m:r>
              <m:rPr>
                <m:sty m:val="p"/>
              </m:rPr>
              <w:rPr>
                <w:rFonts w:ascii="Cambria Math" w:hAnsi="Cambria Math"/>
                <w:noProof/>
                <w:szCs w:val="24"/>
                <w:lang w:bidi="si-LK"/>
              </w:rPr>
              <m:t>SO</m:t>
            </m:r>
          </m:e>
          <m:sub>
            <m:r>
              <m:rPr>
                <m:sty m:val="p"/>
              </m:rPr>
              <w:rPr>
                <w:rFonts w:ascii="Cambria Math" w:hAnsi="Cambria Math"/>
                <w:noProof/>
                <w:szCs w:val="24"/>
                <w:lang w:bidi="si-LK"/>
              </w:rPr>
              <m:t>4</m:t>
            </m:r>
          </m:sub>
        </m:sSub>
      </m:oMath>
      <w:r>
        <w:rPr>
          <w:rFonts w:eastAsiaTheme="minorEastAsia"/>
          <w:noProof/>
          <w:szCs w:val="24"/>
          <w:lang w:bidi="si-LK"/>
        </w:rPr>
        <w:t xml:space="preserve"> </w:t>
      </w:r>
      <w:r w:rsidRPr="003A1FE8">
        <w:rPr>
          <w:noProof/>
          <w:szCs w:val="24"/>
          <w:lang w:bidi="si-LK"/>
        </w:rPr>
        <w:t>an</w:t>
      </w:r>
      <w:r w:rsidRPr="003A1FE8">
        <w:rPr>
          <w:iCs/>
          <w:noProof/>
          <w:szCs w:val="24"/>
          <w:lang w:bidi="si-LK"/>
        </w:rPr>
        <w:t>d</w:t>
      </w:r>
      <w:r>
        <w:rPr>
          <w:iCs/>
          <w:noProof/>
          <w:szCs w:val="24"/>
          <w:lang w:bidi="si-LK"/>
        </w:rPr>
        <w:t xml:space="preserve"> </w:t>
      </w:r>
      <w:r w:rsidRPr="003A1FE8">
        <w:rPr>
          <w:iCs/>
          <w:noProof/>
          <w:szCs w:val="24"/>
          <w:lang w:bidi="si-LK"/>
        </w:rPr>
        <w:t xml:space="preserve"> HCl is the two most common acids used in the demineralization</w:t>
      </w:r>
      <w:r>
        <w:rPr>
          <w:iCs/>
          <w:noProof/>
          <w:szCs w:val="24"/>
          <w:lang w:bidi="si-LK"/>
        </w:rPr>
        <w:t xml:space="preserve"> of pyrolytic char</w:t>
      </w:r>
      <w:r w:rsidRPr="003A1FE8">
        <w:rPr>
          <w:iCs/>
          <w:noProof/>
          <w:szCs w:val="24"/>
          <w:lang w:bidi="si-LK"/>
        </w:rPr>
        <w:fldChar w:fldCharType="begin" w:fldLock="1"/>
      </w:r>
      <w:r>
        <w:rPr>
          <w:iCs/>
          <w:noProof/>
          <w:szCs w:val="24"/>
          <w:lang w:bidi="si-LK"/>
        </w:rPr>
        <w:instrText>ADDIN CSL_CITATION {"citationItems":[{"id":"ITEM-1","itemData":{"DOI":"10.1016/j.envint.2005.02.001","ISSN":"18736750","abstract":"Data on the indicators of environmental impact of tire debris, originated from the tire abrasion on roads, are extremely scarce, while it is well known that tires may produce deleterious effects. Tire debris contains significant quantities of zinc (Zn) which may be released by tire rubber. We have used tire particles (TD) produced in laboratory from new rubber. Two sets of experiments were set up to obtain eluates. One set used 50 and 100 g/L TD to produce eluates at pH 3-7. The Zn quantity was measured with a Inductively Coupled Plasma-Atomic Emission Spectrometry. The eluates at 1%,10%,50%,100% concentrations in culture media were tested on Raphidocelis subcapitata, Daphnia magna and Xenopus laevis embryos (FETAX test). The other set of experiments was performed putting 250 mg/L TD in a column with glass beads to control particle dispersion during the elution process. We demonstrate that factors such as pH, size and particles aggregation deeply influence the elution process, that the amount of Zn leached from particles is related to their aggregation rather than their quantity. These results, even though do not reflect the real environmental toxicity of the leachates, can be successfully used for comparative purposes allowing an initial assessment of the potential effect of tire derived particles. © 2005 Elsevier Ltd. All rights reserved.","author":[{"dropping-particle":"","family":"Gualtieri","given":"Maurizio","non-dropping-particle":"","parse-names":false,"suffix":""},{"dropping-particle":"","family":"Andrioletti","given":"Manuela","non-dropping-particle":"","parse-names":false,"suffix":""},{"dropping-particle":"","family":"Vismara","given":"Claudio","non-dropping-particle":"","parse-names":false,"suffix":""},{"dropping-particle":"","family":"Milani","given":"Marziale","non-dropping-particle":"","parse-names":false,"suffix":""},{"dropping-particle":"","family":"Camatini","given":"Marina","non-dropping-particle":"","parse-names":false,"suffix":""}],"container-title":"Environment International","id":"ITEM-1","issue":"5","issued":{"date-parts":[["2005"]]},"page":"723-730","title":"Toxicity of tire debris leachates","type":"article-journal","volume":"31"},"uris":["http://www.mendeley.com/documents/?uuid=7a8affa5-57a5-4206-801b-19070a7af592"]}],"mendeley":{"formattedCitation":"&lt;sup&gt;30&lt;/sup&gt;","plainTextFormattedCitation":"30","previouslyFormattedCitation":"&lt;sup&gt;30&lt;/sup&gt;"},"properties":{"noteIndex":0},"schema":"https://github.com/citation-style-language/schema/raw/master/csl-citation.json"}</w:instrText>
      </w:r>
      <w:r w:rsidRPr="003A1FE8">
        <w:rPr>
          <w:iCs/>
          <w:noProof/>
          <w:szCs w:val="24"/>
          <w:lang w:bidi="si-LK"/>
        </w:rPr>
        <w:fldChar w:fldCharType="separate"/>
      </w:r>
      <w:r w:rsidRPr="00C70704">
        <w:rPr>
          <w:iCs/>
          <w:noProof/>
          <w:szCs w:val="24"/>
          <w:vertAlign w:val="superscript"/>
          <w:lang w:bidi="si-LK"/>
        </w:rPr>
        <w:t>30</w:t>
      </w:r>
      <w:r w:rsidRPr="003A1FE8">
        <w:rPr>
          <w:iCs/>
          <w:noProof/>
          <w:szCs w:val="24"/>
          <w:lang w:bidi="si-LK"/>
        </w:rPr>
        <w:fldChar w:fldCharType="end"/>
      </w:r>
      <w:r>
        <w:rPr>
          <w:iCs/>
          <w:noProof/>
          <w:szCs w:val="24"/>
          <w:lang w:bidi="si-LK"/>
        </w:rPr>
        <w:t>. B</w:t>
      </w:r>
      <w:r w:rsidRPr="003A1FE8">
        <w:rPr>
          <w:iCs/>
          <w:noProof/>
          <w:szCs w:val="24"/>
          <w:lang w:bidi="si-LK"/>
        </w:rPr>
        <w:t xml:space="preserve">oth </w:t>
      </w:r>
      <w:r>
        <w:rPr>
          <w:iCs/>
          <w:noProof/>
          <w:szCs w:val="24"/>
          <w:lang w:bidi="si-LK"/>
        </w:rPr>
        <w:t xml:space="preserve">acids </w:t>
      </w:r>
      <w:r>
        <w:rPr>
          <w:iCs/>
          <w:noProof/>
          <w:szCs w:val="24"/>
          <w:lang w:bidi="si-LK"/>
        </w:rPr>
        <w:lastRenderedPageBreak/>
        <w:t xml:space="preserve">are </w:t>
      </w:r>
      <w:r w:rsidRPr="003A1FE8">
        <w:rPr>
          <w:iCs/>
          <w:noProof/>
          <w:szCs w:val="24"/>
          <w:lang w:bidi="si-LK"/>
        </w:rPr>
        <w:t xml:space="preserve">extremely strong, inexpensive, and readily available. The </w:t>
      </w:r>
      <w:r w:rsidRPr="00DF261F">
        <w:rPr>
          <w:iCs/>
          <w:noProof/>
          <w:szCs w:val="24"/>
          <w:highlight w:val="yellow"/>
          <w:lang w:bidi="si-LK"/>
          <w:rPrChange w:id="111" w:author="Hp" w:date="2021-08-28T07:46:00Z">
            <w:rPr>
              <w:iCs/>
              <w:noProof/>
              <w:szCs w:val="24"/>
              <w:lang w:bidi="si-LK"/>
            </w:rPr>
          </w:rPrChange>
        </w:rPr>
        <w:t>H+</w:t>
      </w:r>
      <w:r w:rsidRPr="003A1FE8">
        <w:rPr>
          <w:iCs/>
          <w:noProof/>
          <w:szCs w:val="24"/>
          <w:lang w:bidi="si-LK"/>
        </w:rPr>
        <w:t xml:space="preserve"> ions are replaced with metal cations during their demineralization reactions</w:t>
      </w:r>
      <w:r w:rsidRPr="003A1FE8">
        <w:rPr>
          <w:iCs/>
          <w:noProof/>
          <w:szCs w:val="24"/>
          <w:lang w:bidi="si-LK"/>
        </w:rPr>
        <w:fldChar w:fldCharType="begin" w:fldLock="1"/>
      </w:r>
      <w:r>
        <w:rPr>
          <w:iCs/>
          <w:noProof/>
          <w:szCs w:val="24"/>
          <w:lang w:bidi="si-LK"/>
        </w:rPr>
        <w:instrText>ADDIN CSL_CITATION {"citationItems":[{"id":"ITEM-1","itemData":{"DOI":"10.1016/j.jclepro.2016.07.044","ISSN":"09596526","abstract":"Phosphor powder from waste cathode ray tubes (CRT) was leached by acid leaching technology, and also, “H2SO4 + H2O2” system was utilized to reduce the release of poisonous gas H2S into atmosphere, single-factor method was used to determine the optimal operation conditions (H2SO4 concentration, the volume of H2O2 and H2SO4, temperature, time and the ratio of liquid and solid). Moreover, a quantitative analysis on recovery benefits was conducted to evaluate the effect of this method. Our results demonstrated that the recovery of Y and Eu has highly positive profits, as their price reached 1018.69 CNY/kg and 380.64 CNY/kg, separately. However, the recovery of Zn and Al has negative profits was due to its lower enrichment factors (EFs) and market price in comparison with Y and Eu. In general, this technology has a great potential to recover four major metals from waste phosphor powder, about 757.04 CNY per kilogram powder economic value can be produced using this process. Therefore, using “H2SO4 + H2O2” system for recycling Zn, Al, Y and Eu is a green and sustainable technology from waste cathode-ray tube fluorescent powder.","author":[{"dropping-particle":"","family":"Tian","given":"Xiangmiao","non-dropping-particle":"","parse-names":false,"suffix":""},{"dropping-particle":"","family":"Yin","given":"Xiaofei","non-dropping-particle":"","parse-names":false,"suffix":""},{"dropping-particle":"","family":"gong","given":"Yu","non-dropping-particle":"","parse-names":false,"suffix":""},{"dropping-particle":"","family":"Wu","given":"Yufeng","non-dropping-particle":"","parse-names":false,"suffix":""},{"dropping-particle":"","family":"Tan","given":"Zhe","non-dropping-particle":"","parse-names":false,"suffix":""},{"dropping-particle":"","family":"Xu","given":"Peng","non-dropping-particle":"","parse-names":false,"suffix":""}],"container-title":"Journal of Cleaner Production","id":"ITEM-1","issued":{"date-parts":[["2016"]]},"page":"1210-1217","publisher":"Elsevier Ltd","title":"Characterization, recovery potentiality, and evaluation on recycling major metals from waste cathode-ray tube phosphor powder by using sulphuric acid leaching","type":"article-journal","volume":"135"},"uris":["http://www.mendeley.com/documents/?uuid=62bb4800-e27b-49ba-90ea-1c9949e28912"]}],"mendeley":{"formattedCitation":"&lt;sup&gt;31&lt;/sup&gt;","plainTextFormattedCitation":"31","previouslyFormattedCitation":"&lt;sup&gt;31&lt;/sup&gt;"},"properties":{"noteIndex":0},"schema":"https://github.com/citation-style-language/schema/raw/master/csl-citation.json"}</w:instrText>
      </w:r>
      <w:r w:rsidRPr="003A1FE8">
        <w:rPr>
          <w:iCs/>
          <w:noProof/>
          <w:szCs w:val="24"/>
          <w:lang w:bidi="si-LK"/>
        </w:rPr>
        <w:fldChar w:fldCharType="separate"/>
      </w:r>
      <w:r w:rsidRPr="00C70704">
        <w:rPr>
          <w:iCs/>
          <w:noProof/>
          <w:szCs w:val="24"/>
          <w:vertAlign w:val="superscript"/>
          <w:lang w:bidi="si-LK"/>
        </w:rPr>
        <w:t>31</w:t>
      </w:r>
      <w:r w:rsidRPr="003A1FE8">
        <w:rPr>
          <w:iCs/>
          <w:noProof/>
          <w:szCs w:val="24"/>
          <w:lang w:bidi="si-LK"/>
        </w:rPr>
        <w:fldChar w:fldCharType="end"/>
      </w:r>
    </w:p>
    <w:p w14:paraId="41D15266" w14:textId="77777777" w:rsidR="003A1FE8" w:rsidRPr="003F08B6" w:rsidRDefault="003A1FE8" w:rsidP="001D16D7">
      <w:pPr>
        <w:tabs>
          <w:tab w:val="left" w:pos="3135"/>
        </w:tabs>
        <w:spacing w:after="10" w:line="360" w:lineRule="auto"/>
        <w:jc w:val="both"/>
        <w:rPr>
          <w:rFonts w:eastAsiaTheme="minorEastAsia"/>
          <w:noProof/>
          <w:szCs w:val="24"/>
          <w:lang w:bidi="si-LK"/>
        </w:rPr>
      </w:pPr>
      <w:r w:rsidRPr="003A1FE8">
        <w:rPr>
          <w:iCs/>
          <w:noProof/>
          <w:szCs w:val="24"/>
          <w:lang w:bidi="si-LK"/>
        </w:rPr>
        <w:t>.</w:t>
      </w:r>
      <w:r w:rsidRPr="003A1FE8">
        <w:t xml:space="preserve"> </w:t>
      </w:r>
    </w:p>
    <w:p w14:paraId="1652E0D5" w14:textId="77777777" w:rsidR="003A1FE8" w:rsidRPr="003A1FE8" w:rsidRDefault="003A1FE8" w:rsidP="001D16D7">
      <w:pPr>
        <w:tabs>
          <w:tab w:val="left" w:pos="3135"/>
        </w:tabs>
        <w:spacing w:after="10" w:line="360" w:lineRule="auto"/>
        <w:jc w:val="both"/>
        <w:rPr>
          <w:iCs/>
          <w:noProof/>
          <w:szCs w:val="24"/>
          <w:lang w:bidi="si-LK"/>
        </w:rPr>
      </w:pPr>
    </w:p>
    <w:p w14:paraId="048813B0" w14:textId="77777777" w:rsidR="003A1FE8" w:rsidRDefault="00700C65" w:rsidP="001D16D7">
      <w:pPr>
        <w:pStyle w:val="Heading6"/>
        <w:spacing w:line="360" w:lineRule="auto"/>
      </w:pPr>
      <w:bookmarkStart w:id="112" w:name="_Toc80362433"/>
      <w:r>
        <w:t>Bases</w:t>
      </w:r>
      <w:bookmarkEnd w:id="112"/>
      <w:r>
        <w:t xml:space="preserve"> </w:t>
      </w:r>
    </w:p>
    <w:p w14:paraId="73680546" w14:textId="77777777" w:rsidR="006112E4" w:rsidRDefault="006112E4" w:rsidP="006112E4">
      <w:pPr>
        <w:tabs>
          <w:tab w:val="left" w:pos="3135"/>
        </w:tabs>
        <w:spacing w:after="10" w:line="360" w:lineRule="auto"/>
        <w:jc w:val="both"/>
      </w:pPr>
    </w:p>
    <w:p w14:paraId="789F536D" w14:textId="77777777" w:rsidR="006112E4" w:rsidRPr="003F08B6" w:rsidRDefault="006112E4" w:rsidP="006112E4">
      <w:pPr>
        <w:tabs>
          <w:tab w:val="left" w:pos="3135"/>
        </w:tabs>
        <w:spacing w:after="10" w:line="360" w:lineRule="auto"/>
        <w:jc w:val="both"/>
      </w:pPr>
      <w:r>
        <w:rPr>
          <w:rFonts w:eastAsiaTheme="minorEastAsia"/>
          <w:iCs/>
        </w:rPr>
        <w:t xml:space="preserve">             </w:t>
      </w:r>
      <w:r w:rsidRPr="006112E4">
        <w:rPr>
          <w:rFonts w:eastAsiaTheme="minorEastAsia"/>
          <w:iCs/>
        </w:rPr>
        <w:t>The most widely used alkali solvents for the demineralization process are NaOH,</w:t>
      </w:r>
      <m:oMath>
        <m:r>
          <w:rPr>
            <w:rFonts w:ascii="Cambria Math" w:eastAsiaTheme="minorEastAsia" w:hAnsi="Cambria Math"/>
          </w:rPr>
          <m:t xml:space="preserve">  </m:t>
        </m:r>
        <w:commentRangeStart w:id="113"/>
        <m:sSub>
          <m:sSubPr>
            <m:ctrlPr>
              <w:rPr>
                <w:rFonts w:ascii="Cambria Math" w:eastAsiaTheme="minorEastAsia" w:hAnsi="Cambria Math"/>
                <w:iCs/>
              </w:rPr>
            </m:ctrlPr>
          </m:sSubPr>
          <m:e>
            <m:r>
              <m:rPr>
                <m:sty m:val="p"/>
              </m:rPr>
              <w:rPr>
                <w:rFonts w:ascii="Cambria Math" w:eastAsiaTheme="minorEastAsia" w:hAnsi="Cambria Math"/>
              </w:rPr>
              <m:t>Ca(OH)</m:t>
            </m:r>
          </m:e>
          <m:sub>
            <m:r>
              <m:rPr>
                <m:sty m:val="p"/>
              </m:rPr>
              <w:rPr>
                <w:rFonts w:ascii="Cambria Math" w:eastAsiaTheme="minorEastAsia" w:hAnsi="Cambria Math"/>
              </w:rPr>
              <m:t>2</m:t>
            </m:r>
          </m:sub>
        </m:sSub>
      </m:oMath>
      <w:r w:rsidRPr="006112E4">
        <w:rPr>
          <w:rFonts w:eastAsiaTheme="minorEastAsia"/>
          <w:iCs/>
        </w:rPr>
        <w:t>, KOH</w:t>
      </w:r>
      <w:commentRangeEnd w:id="113"/>
      <w:r w:rsidR="00DF261F">
        <w:rPr>
          <w:rStyle w:val="CommentReference"/>
        </w:rPr>
        <w:commentReference w:id="113"/>
      </w:r>
      <w:r w:rsidRPr="006112E4">
        <w:rPr>
          <w:rFonts w:eastAsiaTheme="minorEastAsia"/>
          <w:iCs/>
        </w:rPr>
        <w:t xml:space="preserve">, </w:t>
      </w:r>
      <m:oMath>
        <m:sSub>
          <m:sSubPr>
            <m:ctrlPr>
              <w:rPr>
                <w:rFonts w:ascii="Cambria Math" w:eastAsiaTheme="minorEastAsia" w:hAnsi="Cambria Math"/>
                <w:iCs/>
              </w:rPr>
            </m:ctrlPr>
          </m:sSubPr>
          <m:e>
            <m:r>
              <m:rPr>
                <m:sty m:val="p"/>
              </m:rPr>
              <w:rPr>
                <w:rFonts w:ascii="Cambria Math" w:eastAsiaTheme="minorEastAsia" w:hAnsi="Cambria Math"/>
              </w:rPr>
              <m:t>Na</m:t>
            </m:r>
          </m:e>
          <m:sub>
            <m:r>
              <m:rPr>
                <m:sty m:val="p"/>
              </m:rPr>
              <w:rPr>
                <w:rFonts w:ascii="Cambria Math" w:eastAsiaTheme="minorEastAsia" w:hAnsi="Cambria Math"/>
              </w:rPr>
              <m:t>2</m:t>
            </m:r>
          </m:sub>
        </m:sSub>
        <m:sSub>
          <m:sSubPr>
            <m:ctrlPr>
              <w:rPr>
                <w:rFonts w:ascii="Cambria Math" w:eastAsiaTheme="minorEastAsia" w:hAnsi="Cambria Math"/>
                <w:iCs/>
              </w:rPr>
            </m:ctrlPr>
          </m:sSubPr>
          <m:e>
            <m:r>
              <m:rPr>
                <m:sty m:val="p"/>
              </m:rPr>
              <w:rPr>
                <w:rFonts w:ascii="Cambria Math" w:eastAsiaTheme="minorEastAsia" w:hAnsi="Cambria Math"/>
              </w:rPr>
              <m:t>CO</m:t>
            </m:r>
          </m:e>
          <m:sub>
            <m:r>
              <m:rPr>
                <m:sty m:val="p"/>
              </m:rPr>
              <w:rPr>
                <w:rFonts w:ascii="Cambria Math" w:eastAsiaTheme="minorEastAsia" w:hAnsi="Cambria Math"/>
              </w:rPr>
              <m:t>3</m:t>
            </m:r>
          </m:sub>
        </m:sSub>
        <m:r>
          <m:rPr>
            <m:sty m:val="p"/>
          </m:rPr>
          <w:rPr>
            <w:rFonts w:ascii="Cambria Math" w:eastAsiaTheme="minorEastAsia" w:hAnsi="Cambria Math"/>
          </w:rPr>
          <m:t xml:space="preserve"> </m:t>
        </m:r>
      </m:oMath>
      <w:r w:rsidRPr="006112E4">
        <w:rPr>
          <w:rFonts w:eastAsiaTheme="minorEastAsia"/>
          <w:iCs/>
        </w:rPr>
        <w:t xml:space="preserve">and, </w:t>
      </w:r>
      <m:oMath>
        <m:sSup>
          <m:sSupPr>
            <m:ctrlPr>
              <w:rPr>
                <w:rFonts w:ascii="Cambria Math" w:eastAsiaTheme="minorEastAsia" w:hAnsi="Cambria Math"/>
                <w:iCs/>
              </w:rPr>
            </m:ctrlPr>
          </m:sSupPr>
          <m:e>
            <m:sSub>
              <m:sSubPr>
                <m:ctrlPr>
                  <w:rPr>
                    <w:rFonts w:ascii="Cambria Math" w:eastAsiaTheme="minorEastAsia" w:hAnsi="Cambria Math"/>
                    <w:iCs/>
                  </w:rPr>
                </m:ctrlPr>
              </m:sSubPr>
              <m:e>
                <m:r>
                  <m:rPr>
                    <m:sty m:val="p"/>
                  </m:rPr>
                  <w:rPr>
                    <w:rFonts w:ascii="Cambria Math" w:eastAsiaTheme="minorEastAsia" w:hAnsi="Cambria Math"/>
                  </w:rPr>
                  <m:t>NH</m:t>
                </m:r>
              </m:e>
              <m:sub>
                <m:r>
                  <m:rPr>
                    <m:sty m:val="p"/>
                  </m:rPr>
                  <w:rPr>
                    <w:rFonts w:ascii="Cambria Math" w:eastAsiaTheme="minorEastAsia" w:hAnsi="Cambria Math"/>
                  </w:rPr>
                  <m:t>4</m:t>
                </m:r>
              </m:sub>
            </m:sSub>
          </m:e>
          <m:sup>
            <m:r>
              <m:rPr>
                <m:sty m:val="p"/>
              </m:rPr>
              <w:rPr>
                <w:rFonts w:ascii="Cambria Math" w:eastAsiaTheme="minorEastAsia" w:hAnsi="Cambria Math"/>
              </w:rPr>
              <m:t>+</m:t>
            </m:r>
          </m:sup>
        </m:sSup>
      </m:oMath>
      <w:r w:rsidRPr="006112E4">
        <w:rPr>
          <w:rFonts w:eastAsiaTheme="minorEastAsia"/>
          <w:iCs/>
        </w:rPr>
        <w:t xml:space="preserve">. </w:t>
      </w:r>
      <w:r>
        <w:rPr>
          <w:rFonts w:eastAsiaTheme="minorEastAsia"/>
          <w:iCs/>
        </w:rPr>
        <w:t xml:space="preserve">Among these bases, sodium hydroxide </w:t>
      </w:r>
      <w:r w:rsidRPr="003A1FE8">
        <w:rPr>
          <w:rFonts w:eastAsiaTheme="minorEastAsia"/>
          <w:iCs/>
        </w:rPr>
        <w:t>has the strongest leaching capacity.</w:t>
      </w:r>
      <w:r>
        <w:t xml:space="preserve"> </w:t>
      </w:r>
      <w:r w:rsidRPr="003A1FE8">
        <w:rPr>
          <w:rFonts w:eastAsiaTheme="minorEastAsia"/>
          <w:iCs/>
        </w:rPr>
        <w:t>After dissolving in water, sodium</w:t>
      </w:r>
      <w:r>
        <w:rPr>
          <w:rFonts w:eastAsiaTheme="minorEastAsia"/>
          <w:iCs/>
        </w:rPr>
        <w:t xml:space="preserve"> carbonate becomes a weak base</w:t>
      </w:r>
      <w:r w:rsidRPr="003A1FE8">
        <w:rPr>
          <w:rFonts w:eastAsiaTheme="minorEastAsia"/>
          <w:iCs/>
        </w:rPr>
        <w:t xml:space="preserve">. As compared to acids, </w:t>
      </w:r>
      <w:r>
        <w:rPr>
          <w:rFonts w:eastAsiaTheme="minorEastAsia"/>
          <w:iCs/>
        </w:rPr>
        <w:t xml:space="preserve">bases </w:t>
      </w:r>
      <w:r w:rsidRPr="003A1FE8">
        <w:rPr>
          <w:rFonts w:eastAsiaTheme="minorEastAsia"/>
          <w:iCs/>
        </w:rPr>
        <w:t>are more selective in dissolving some elements.</w:t>
      </w:r>
      <w:r>
        <w:t xml:space="preserve"> </w:t>
      </w:r>
      <w:r>
        <w:rPr>
          <w:rFonts w:eastAsiaTheme="minorEastAsia"/>
          <w:iCs/>
        </w:rPr>
        <w:t>Base has the ability to</w:t>
      </w:r>
      <w:r w:rsidRPr="003A1FE8">
        <w:rPr>
          <w:rFonts w:eastAsiaTheme="minorEastAsia"/>
          <w:iCs/>
        </w:rPr>
        <w:t xml:space="preserve"> dissolve</w:t>
      </w:r>
      <w:r>
        <w:rPr>
          <w:rFonts w:eastAsiaTheme="minorEastAsia"/>
          <w:iCs/>
        </w:rPr>
        <w:t xml:space="preserve"> silica (at high temperatures),alumina, and </w:t>
      </w:r>
      <w:r w:rsidRPr="003A1FE8">
        <w:rPr>
          <w:rFonts w:eastAsiaTheme="minorEastAsia"/>
          <w:iCs/>
        </w:rPr>
        <w:t>eliminate various sources of sulphur</w:t>
      </w:r>
      <w:r w:rsidRPr="003A1FE8">
        <w:rPr>
          <w:rFonts w:eastAsiaTheme="minorEastAsia"/>
          <w:iCs/>
        </w:rPr>
        <w:fldChar w:fldCharType="begin" w:fldLock="1"/>
      </w:r>
      <w:r>
        <w:rPr>
          <w:rFonts w:eastAsiaTheme="minorEastAsia"/>
          <w:iCs/>
        </w:rPr>
        <w:instrText>ADDIN CSL_CITATION {"citationItems":[{"id":"ITEM-1","itemData":{"DOI":"10.1016/S0016-2361(02)00360-5","ISSN":"00162361","abstract":"The effect of leaching coal samples from Boragolai and Ledo collieries of Makum coal fields, Assam, situated in north eastern region of India with potassium hydroxide solution alone at 95 and 150°C as well as followed by mild acid on demineralization and desulphurization was investigated. Potassium hydroxide alone leads to 2-19% demineralization and 16-30% desulphurization of the coal samples at 95°C. Demineralization of the coals decreases to 1-11 and desulphurization increases to 26-43% on increasing the temperature to 150°C. The decrease in demineralization is due to increased precipitation of potassium aluminosilicates. Demineralization of the coal may be enhanced to 28-45 and 39-68% and desulphurization to 22-35 and 34-53% at 95 and 150°C, respectively, by leaching the potassium hydroxide treated coal with 10% hydrochloric acid which decomposes the potassium aluminosilicates to certain extent. The treatment almost completely remove the inorganic and up to 37% organic sulphur from the coal samples. © 2002 Elsevier Science Ltd. All rights reserved.","author":[{"dropping-particle":"","family":"Mukherjee","given":"Samit","non-dropping-particle":"","parse-names":false,"suffix":""},{"dropping-particle":"","family":"Borthakur","given":"Prakash Chandra","non-dropping-particle":"","parse-names":false,"suffix":""}],"container-title":"Fuel","id":"ITEM-1","issue":"7","issued":{"date-parts":[["2003"]]},"page":"783-788","title":"Effect of leaching high sulphur subbituminous coal by potassium hydroxide and acid on removal of mineral matter and sulphur","type":"article-journal","volume":"82"},"uris":["http://www.mendeley.com/documents/?uuid=7edbd3ce-a3ed-4e17-8c3a-526a6dac1bd0"]}],"mendeley":{"formattedCitation":"&lt;sup&gt;32&lt;/sup&gt;","plainTextFormattedCitation":"32","previouslyFormattedCitation":"&lt;sup&gt;32&lt;/sup&gt;"},"properties":{"noteIndex":0},"schema":"https://github.com/citation-style-language/schema/raw/master/csl-citation.json"}</w:instrText>
      </w:r>
      <w:r w:rsidRPr="003A1FE8">
        <w:rPr>
          <w:rFonts w:eastAsiaTheme="minorEastAsia"/>
          <w:iCs/>
        </w:rPr>
        <w:fldChar w:fldCharType="separate"/>
      </w:r>
      <w:r w:rsidRPr="00C70704">
        <w:rPr>
          <w:rFonts w:eastAsiaTheme="minorEastAsia"/>
          <w:iCs/>
          <w:noProof/>
          <w:vertAlign w:val="superscript"/>
        </w:rPr>
        <w:t>32</w:t>
      </w:r>
      <w:r w:rsidRPr="003A1FE8">
        <w:rPr>
          <w:rFonts w:eastAsiaTheme="minorEastAsia"/>
          <w:iCs/>
        </w:rPr>
        <w:fldChar w:fldCharType="end"/>
      </w:r>
      <w:r w:rsidRPr="003A1FE8">
        <w:rPr>
          <w:rFonts w:eastAsiaTheme="minorEastAsia"/>
          <w:iCs/>
        </w:rPr>
        <w:t>.</w:t>
      </w:r>
      <w:r>
        <w:t xml:space="preserve"> </w:t>
      </w:r>
      <w:r w:rsidRPr="003A1FE8">
        <w:rPr>
          <w:noProof/>
          <w:szCs w:val="24"/>
          <w:lang w:bidi="si-LK"/>
        </w:rPr>
        <w:t>Alkaline demineralization has faster kinetics and a simpler impurity removal mechanism than acid demineralization. However, because of the higher cost of caustic soda, alkaline demineralization is less competitive than acid demineralization. As a result, despite their ability to remove metals, alkaline solvents are often used in combination with acids</w:t>
      </w:r>
      <w:r w:rsidRPr="003A1FE8">
        <w:rPr>
          <w:noProof/>
          <w:szCs w:val="24"/>
          <w:lang w:bidi="si-LK"/>
        </w:rPr>
        <w:fldChar w:fldCharType="begin" w:fldLock="1"/>
      </w:r>
      <w:r>
        <w:rPr>
          <w:noProof/>
          <w:szCs w:val="24"/>
          <w:lang w:bidi="si-LK"/>
        </w:rPr>
        <w:instrText>ADDIN CSL_CITATION {"citationItems":[{"id":"ITEM-1","itemData":{"DOI":"10.1016/0378-3820(95)00044-5","ISSN":"03783820","abstract":"The carbon black material used as reinforcing filler in tires was recovered by vacuum pyrolysis at a temperature of 500°C and a total pressure of 20 kPa. The pyrolytic carbon black obtained (CBp) was contamined by various additives of the original tire. Contaminants were also produced by chemical reactions occurring in the pyrolysis reactor. The contamination is reflected by the high content of ash and gritty materials (coke) present in the CBp. A characterization of the recovered carbon black was performed and a possible reduction of the ash content by sulfuric acid and sodium hydroxide treatment was investigated. The variables which were studied included the ratio of reactant to carbon black, the reactant concentration, the treatment temperature and the reaction time. Properties of the commercial carbon black filler grade N539 were compared to those of the CBp recovered before and after the demineralization treatment.","author":[{"dropping-particle":"","family":"Chaala","given":"A.","non-dropping-particle":"","parse-names":false,"suffix":""},{"dropping-particle":"","family":"Darmstadt","given":"H.","non-dropping-particle":"","parse-names":false,"suffix":""},{"dropping-particle":"","family":"Roy","given":"C.","non-dropping-particle":"","parse-names":false,"suffix":""}],"container-title":"Fuel Processing Technology","id":"ITEM-1","issue":"1","issued":{"date-parts":[["1996"]]},"page":"1-15","title":"Acid-base method for the demineralization of pyrolytic carbon black","type":"article-journal","volume":"46"},"uris":["http://www.mendeley.com/documents/?uuid=4e670607-deb6-4903-9c33-5f65a1993eda"]}],"mendeley":{"formattedCitation":"&lt;sup&gt;21&lt;/sup&gt;","plainTextFormattedCitation":"21","previouslyFormattedCitation":"&lt;sup&gt;21&lt;/sup&gt;"},"properties":{"noteIndex":0},"schema":"https://github.com/citation-style-language/schema/raw/master/csl-citation.json"}</w:instrText>
      </w:r>
      <w:r w:rsidRPr="003A1FE8">
        <w:rPr>
          <w:noProof/>
          <w:szCs w:val="24"/>
          <w:lang w:bidi="si-LK"/>
        </w:rPr>
        <w:fldChar w:fldCharType="separate"/>
      </w:r>
      <w:r w:rsidRPr="00C70704">
        <w:rPr>
          <w:noProof/>
          <w:szCs w:val="24"/>
          <w:vertAlign w:val="superscript"/>
          <w:lang w:bidi="si-LK"/>
        </w:rPr>
        <w:t>21</w:t>
      </w:r>
      <w:r w:rsidRPr="003A1FE8">
        <w:rPr>
          <w:noProof/>
          <w:szCs w:val="24"/>
          <w:lang w:bidi="si-LK"/>
        </w:rPr>
        <w:fldChar w:fldCharType="end"/>
      </w:r>
      <w:r>
        <w:rPr>
          <w:noProof/>
          <w:szCs w:val="24"/>
          <w:lang w:bidi="si-LK"/>
        </w:rPr>
        <w:t>.</w:t>
      </w:r>
    </w:p>
    <w:p w14:paraId="13506653" w14:textId="77777777" w:rsidR="003A1FE8" w:rsidRPr="003F08B6" w:rsidRDefault="006112E4" w:rsidP="006112E4">
      <w:pPr>
        <w:tabs>
          <w:tab w:val="left" w:pos="3135"/>
        </w:tabs>
        <w:spacing w:after="10" w:line="360" w:lineRule="auto"/>
        <w:jc w:val="both"/>
      </w:pPr>
      <w:r>
        <w:tab/>
      </w:r>
    </w:p>
    <w:p w14:paraId="0E723D05"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When demineralization is carried out as a pos</w:t>
      </w:r>
      <w:r w:rsidR="002F16A9">
        <w:rPr>
          <w:noProof/>
          <w:szCs w:val="24"/>
          <w:lang w:bidi="si-LK"/>
        </w:rPr>
        <w:t>t-treatment on tire-derived pyrolytic char</w:t>
      </w:r>
      <w:r w:rsidRPr="003A1FE8">
        <w:rPr>
          <w:noProof/>
          <w:szCs w:val="24"/>
          <w:lang w:bidi="si-LK"/>
        </w:rPr>
        <w:t>, the application of strong acids was found to be effective in the elimination of huge amounts of inorganic minerals such as Zn, Ca, K, Fe, and some organic materials</w:t>
      </w:r>
      <w:r w:rsidR="00FA749F">
        <w:rPr>
          <w:noProof/>
          <w:szCs w:val="24"/>
          <w:lang w:bidi="si-LK"/>
        </w:rPr>
        <w:fldChar w:fldCharType="begin" w:fldLock="1"/>
      </w:r>
      <w:r w:rsidR="002358FC">
        <w:rPr>
          <w:noProof/>
          <w:szCs w:val="24"/>
          <w:lang w:bidi="si-LK"/>
        </w:rPr>
        <w:instrText>ADDIN CSL_CITATION {"citationItems":[{"id":"ITEM-1","itemData":{"DOI":"10.1016/j.jcis.2010.03.061","ISSN":"00219797","PMID":"20416883","abstract":"Two types of activated carbons from tyre char (with or without sulphuric acid treatment) were produced via carbon dioxide activation with BET surface areas in the range 59-1118m2/g. Other characterisation tests include micropore and mesopore surface areas and volumes, pH, and elemental compositions, particularly heteroatoms such as nitrogen and sulphur. They were correlated to the adsorption capacity which were in the range of 0.45-0.71mmol/g (untreated) and 0.62-0.84mmol/g (acid-treated) for Acid Blue 25. In the case of larger-sized molecules like Acid Yellow 117, capacities were in the range of 0.23-0.42mmol/g (untreated) and 0.29-0.40mmol/g (acid-treated). Some tyre carbons exhibit a more superior performance than a microporous, commercial activated carbon (Calgon® F400). By modelling the dye adsorption equilibrium data, the Redlich-Peterson isotherm is adopted as it has the lowest SSE. Based on the surface coverage analysis, a novel molecular orientation modelling of adsorbed dyes has been proposed and correlated with surface area and surface charge. For the acid dyes used in this study, molecules were likely to be adsorbed by the mesopore areas. © 2010 Elsevier Inc.","author":[{"dropping-particle":"","family":"Mui","given":"Edward L.K.","non-dropping-particle":"","parse-names":false,"suffix":""},{"dropping-particle":"","family":"Cheung","given":"W. H.","non-dropping-particle":"","parse-names":false,"suffix":""},{"dropping-particle":"","family":"Valix","given":"Marjorie","non-dropping-particle":"","parse-names":false,"suffix":""},{"dropping-particle":"","family":"McKay","given":"Gordon","non-dropping-particle":"","parse-names":false,"suffix":""}],"container-title":"Journal of Colloid and Interface Science","id":"ITEM-1","issued":{"date-parts":[["2010"]]},"title":"Dye adsorption onto activated carbons from tyre rubber waste using surface coverage analysis","type":"article-journal"},"uris":["http://www.mendeley.com/documents/?uuid=50c3dd12-c18b-45be-8b8c-514f175bb204"]}],"mendeley":{"formattedCitation":"&lt;sup&gt;33&lt;/sup&gt;","plainTextFormattedCitation":"33","previouslyFormattedCitation":"&lt;sup&gt;33&lt;/sup&gt;"},"properties":{"noteIndex":0},"schema":"https://github.com/citation-style-language/schema/raw/master/csl-citation.json"}</w:instrText>
      </w:r>
      <w:r w:rsidR="00FA749F">
        <w:rPr>
          <w:noProof/>
          <w:szCs w:val="24"/>
          <w:lang w:bidi="si-LK"/>
        </w:rPr>
        <w:fldChar w:fldCharType="separate"/>
      </w:r>
      <w:r w:rsidR="00C70704" w:rsidRPr="00C70704">
        <w:rPr>
          <w:noProof/>
          <w:szCs w:val="24"/>
          <w:vertAlign w:val="superscript"/>
          <w:lang w:bidi="si-LK"/>
        </w:rPr>
        <w:t>33</w:t>
      </w:r>
      <w:r w:rsidR="00FA749F">
        <w:rPr>
          <w:noProof/>
          <w:szCs w:val="24"/>
          <w:lang w:bidi="si-LK"/>
        </w:rPr>
        <w:fldChar w:fldCharType="end"/>
      </w:r>
      <w:r w:rsidRPr="003A1FE8">
        <w:rPr>
          <w:noProof/>
          <w:szCs w:val="24"/>
          <w:lang w:bidi="si-LK"/>
        </w:rPr>
        <w:t>.</w:t>
      </w:r>
      <w:r w:rsidRPr="003A1FE8">
        <w:t xml:space="preserve"> </w:t>
      </w:r>
      <w:r w:rsidRPr="003A1FE8">
        <w:rPr>
          <w:noProof/>
          <w:szCs w:val="24"/>
          <w:lang w:bidi="si-LK"/>
        </w:rPr>
        <w:t>In certain cases, alkali solvents are much more effective than acids at removing metals and metal oxides</w:t>
      </w:r>
      <w:r w:rsidRPr="003A1FE8">
        <w:rPr>
          <w:noProof/>
          <w:szCs w:val="24"/>
          <w:lang w:bidi="si-LK"/>
        </w:rPr>
        <w:fldChar w:fldCharType="begin" w:fldLock="1"/>
      </w:r>
      <w:r w:rsidR="002358FC">
        <w:rPr>
          <w:noProof/>
          <w:szCs w:val="24"/>
          <w:lang w:bidi="si-LK"/>
        </w:rPr>
        <w:instrText>ADDIN CSL_CITATION {"citationItems":[{"id":"ITEM-1","itemData":{"DOI":"10.1063/1.4810039","ISBN":"9780735411623","ISSN":"0094243X","abstract":"Activated carbon is the most adsorbing material for industrial waste water treatment. For wider applications, the main consideration is to manufacture activated carbon from low cost precursors, which are easily available and cost effective. One such source is scrap tyres. Recently much effort has been devoted to the thermal degradation of tyres into gaseous and liquid hydrocarbons and solid char residue, all of which have the potential to be processed into valuable products. As for solid residue, char can be used either as low-grade reinforcing filler or as activated carbon. The product recovered by a typical pyrolysis of tyres are usually, 33-38 wt% pyrolytic char, 38-55 wt% oil and 10-30 wt% solid fractions. In the present work activated carbon was prepared from pyrolyzed tyre char (PC). Demineralization involves the dissolution of metal into acids i.e. HCl, HNO3 and H2SO4 and in base i.e. NaOH. Different concentration of acid and base were used. Sodium hydroxide showed maximum amount of metal oxide removal. Further the concentration of sodium hydroxide was varied from 1N to 6N. As the concentration of acid are increased demineralization increases. 6N Sodium hydroxide is found to be more effective demineralising agent of tyre char. © 2013 AIP Publishing LLC.","author":[{"dropping-particle":"","family":"Manocha","given":"S.","non-dropping-particle":"","parse-names":false,"suffix":""},{"dropping-particle":"","family":"Prasad","given":"Guddu R.","non-dropping-particle":"","parse-names":false,"suffix":""},{"dropping-particle":"","family":"Joshi","given":"Parth","non-dropping-particle":"","parse-names":false,"suffix":""},{"dropping-particle":"","family":"Zala","given":"Ranjitsingh S.","non-dropping-particle":"","parse-names":false,"suffix":""},{"dropping-particle":"","family":"Gokhale","given":"Siddharth S.","non-dropping-particle":"","parse-names":false,"suffix":""},{"dropping-particle":"","family":"Manocha","given":"L. M.","non-dropping-particle":"","parse-names":false,"suffix":""}],"container-title":"AIP Conference Proceedings","id":"ITEM-1","issued":{"date-parts":[["2013"]]},"page":"109-112","title":"Preparation and characterization of activated carbon from demineralized tyre char","type":"article-journal","volume":"1538"},"uris":["http://www.mendeley.com/documents/?uuid=fe4e7027-a3a0-4cb7-83c9-0f3c67b07019"]}],"mendeley":{"formattedCitation":"&lt;sup&gt;34&lt;/sup&gt;","plainTextFormattedCitation":"34","previouslyFormattedCitation":"&lt;sup&gt;34&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34</w:t>
      </w:r>
      <w:r w:rsidRPr="003A1FE8">
        <w:rPr>
          <w:noProof/>
          <w:szCs w:val="24"/>
          <w:lang w:bidi="si-LK"/>
        </w:rPr>
        <w:fldChar w:fldCharType="end"/>
      </w:r>
      <w:r w:rsidRPr="003A1FE8">
        <w:rPr>
          <w:noProof/>
          <w:szCs w:val="24"/>
          <w:lang w:bidi="si-LK"/>
        </w:rPr>
        <w:t>.</w:t>
      </w:r>
      <w:r w:rsidRPr="003A1FE8">
        <w:t xml:space="preserve"> </w:t>
      </w:r>
      <w:r w:rsidRPr="003A1FE8">
        <w:rPr>
          <w:noProof/>
          <w:szCs w:val="24"/>
          <w:lang w:bidi="si-LK"/>
        </w:rPr>
        <w:t>The best solvent for extracting Si compounds appears to be NaOH. Using various acids or acids and alkali sequentially removes the minerals in greater quantities. The acid or acid/alkali demineralization of char raises its surface area values</w:t>
      </w:r>
      <w:r w:rsidRPr="003A1FE8">
        <w:rPr>
          <w:noProof/>
          <w:szCs w:val="24"/>
          <w:lang w:bidi="si-LK"/>
        </w:rPr>
        <w:fldChar w:fldCharType="begin" w:fldLock="1"/>
      </w:r>
      <w:r w:rsidR="002358FC">
        <w:rPr>
          <w:noProof/>
          <w:szCs w:val="24"/>
          <w:lang w:bidi="si-LK"/>
        </w:rPr>
        <w:instrText>ADDIN CSL_CITATION {"citationItems":[{"id":"ITEM-1","itemData":{"DOI":"10.1063/1.4810039","ISBN":"9780735411623","ISSN":"0094243X","abstract":"Activated carbon is the most adsorbing material for industrial waste water treatment. For wider applications, the main consideration is to manufacture activated carbon from low cost precursors, which are easily available and cost effective. One such source is scrap tyres. Recently much effort has been devoted to the thermal degradation of tyres into gaseous and liquid hydrocarbons and solid char residue, all of which have the potential to be processed into valuable products. As for solid residue, char can be used either as low-grade reinforcing filler or as activated carbon. The product recovered by a typical pyrolysis of tyres are usually, 33-38 wt% pyrolytic char, 38-55 wt% oil and 10-30 wt% solid fractions. In the present work activated carbon was prepared from pyrolyzed tyre char (PC). Demineralization involves the dissolution of metal into acids i.e. HCl, HNO3 and H2SO4 and in base i.e. NaOH. Different concentration of acid and base were used. Sodium hydroxide showed maximum amount of metal oxide removal. Further the concentration of sodium hydroxide was varied from 1N to 6N. As the concentration of acid are increased demineralization increases. 6N Sodium hydroxide is found to be more effective demineralising agent of tyre char. © 2013 AIP Publishing LLC.","author":[{"dropping-particle":"","family":"Manocha","given":"S.","non-dropping-particle":"","parse-names":false,"suffix":""},{"dropping-particle":"","family":"Prasad","given":"Guddu R.","non-dropping-particle":"","parse-names":false,"suffix":""},{"dropping-particle":"","family":"Joshi","given":"Parth","non-dropping-particle":"","parse-names":false,"suffix":""},{"dropping-particle":"","family":"Zala","given":"Ranjitsingh S.","non-dropping-particle":"","parse-names":false,"suffix":""},{"dropping-particle":"","family":"Gokhale","given":"Siddharth S.","non-dropping-particle":"","parse-names":false,"suffix":""},{"dropping-particle":"","family":"Manocha","given":"L. M.","non-dropping-particle":"","parse-names":false,"suffix":""}],"container-title":"AIP Conference Proceedings","id":"ITEM-1","issued":{"date-parts":[["2013"]]},"page":"109-112","title":"Preparation and characterization of activated carbon from demineralized tyre char","type":"article-journal","volume":"1538"},"uris":["http://www.mendeley.com/documents/?uuid=fe4e7027-a3a0-4cb7-83c9-0f3c67b07019"]}],"mendeley":{"formattedCitation":"&lt;sup&gt;34&lt;/sup&gt;","plainTextFormattedCitation":"34","previouslyFormattedCitation":"&lt;sup&gt;34&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34</w:t>
      </w:r>
      <w:r w:rsidRPr="003A1FE8">
        <w:rPr>
          <w:noProof/>
          <w:szCs w:val="24"/>
          <w:lang w:bidi="si-LK"/>
        </w:rPr>
        <w:fldChar w:fldCharType="end"/>
      </w:r>
      <w:r w:rsidRPr="003A1FE8">
        <w:rPr>
          <w:noProof/>
          <w:szCs w:val="24"/>
          <w:lang w:bidi="si-LK"/>
        </w:rPr>
        <w:t>.</w:t>
      </w:r>
      <w:r w:rsidRPr="003A1FE8">
        <w:t xml:space="preserve"> </w:t>
      </w:r>
      <w:r w:rsidRPr="003A1FE8">
        <w:rPr>
          <w:noProof/>
          <w:szCs w:val="24"/>
          <w:lang w:bidi="si-LK"/>
        </w:rPr>
        <w:t xml:space="preserve">Demineralization increased the importance of chars as an energy source by increasing their fixed carbon content and calorific values. </w:t>
      </w:r>
    </w:p>
    <w:p w14:paraId="4F9BAB81" w14:textId="77777777" w:rsidR="003A1FE8" w:rsidRPr="003A1FE8" w:rsidRDefault="003A1FE8" w:rsidP="001D16D7">
      <w:pPr>
        <w:spacing w:after="10" w:line="360" w:lineRule="auto"/>
        <w:jc w:val="both"/>
        <w:rPr>
          <w:noProof/>
          <w:szCs w:val="24"/>
          <w:lang w:bidi="si-LK"/>
        </w:rPr>
      </w:pPr>
    </w:p>
    <w:p w14:paraId="220F40AB" w14:textId="77777777" w:rsidR="003A1FE8" w:rsidRPr="003A1FE8" w:rsidRDefault="003A1FE8" w:rsidP="006112E4">
      <w:pPr>
        <w:spacing w:after="10" w:line="360" w:lineRule="auto"/>
        <w:ind w:firstLine="720"/>
        <w:jc w:val="both"/>
      </w:pPr>
      <w:r w:rsidRPr="003A1FE8">
        <w:rPr>
          <w:noProof/>
          <w:szCs w:val="24"/>
          <w:lang w:bidi="si-LK"/>
        </w:rPr>
        <w:t>To produce new porosity and/or improve the one already present in the sample, the char must be activated either physically or chemically. The demineralization stage can be done before</w:t>
      </w:r>
      <w:r w:rsidRPr="003A1FE8">
        <w:rPr>
          <w:noProof/>
          <w:szCs w:val="24"/>
          <w:lang w:bidi="si-LK"/>
        </w:rPr>
        <w:fldChar w:fldCharType="begin" w:fldLock="1"/>
      </w:r>
      <w:r w:rsidRPr="003A1FE8">
        <w:rPr>
          <w:noProof/>
          <w:szCs w:val="24"/>
          <w:lang w:bidi="si-LK"/>
        </w:rPr>
        <w:instrText>ADDIN CSL_CITATION {"citationItems":[{"id":"ITEM-1","itemData":{"DOI":"10.1016/j.cej.2012.02.089","ISSN":"13858947","abstract":"This study investigated the adsorption properties of demineralised activated carbon adsorbents produced from waste tyre char. The produced carbon was tested for its dye adsorption capacities in the textile industry effluent treatment. Two acid dyes with different molecular sizes were used, namely Acid Blue 25 (AB25) and Acid Yellow 117 (AY117) to simulate the textile effluent. In a single component system, it was found that the larger size dye, AY117, showed little adsorption and for both dyes the maximum capacity is higher than the commercial activated carbon F400 for both dyes. Furthermore, the results of the single component system were fitted to equilibrium isotherm models using Langmuir, Freundlich, Redlich-Peterson and Langmuir-Freundlich or Sips for the single component system. The adsorption of AB25 followed the Langmuir isotherm, while the adsorption of AY117 can be better described with Langmuir-Freundlich model. A binary AB25-AY117 mixture was used to test the possibility of the molecular sieve effect. For the binary component system, it is found that none of the predictive models work well, hence the system is non-ideal. Overall, the correlative extended Freundlich isotherm models were the best to fit the experimental data. © 2012 Elsevier B.V.","author":[{"dropping-particle":"","family":"Chan","given":"O. S.","non-dropping-particle":"","parse-names":false,"suffix":""},{"dropping-particle":"","family":"Cheung","given":"W. H.","non-dropping-particle":"","parse-names":false,"suffix":""},{"dropping-particle":"","family":"McKay","given":"G.","non-dropping-particle":"","parse-names":false,"suffix":""}],"container-title":"Chemical Engineering Journal","id":"ITEM-1","issued":{"date-parts":[["2012"]]},"page":"162-170","publisher":"Elsevier B.V.","title":"Single and multicomponent acid dye adsorption equilibrium studies on tyre demineralised activated carbon","type":"article-journal","volume":"191"},"uris":["http://www.mendeley.com/documents/?uuid=82ef835c-2ef3-4f3e-b9c8-007cb76b935c"]}],"mendeley":{"formattedCitation":"&lt;sup&gt;6&lt;/sup&gt;","plainTextFormattedCitation":"6","previouslyFormattedCitation":"&lt;sup&gt;6&lt;/sup&gt;"},"properties":{"noteIndex":0},"schema":"https://github.com/citation-style-language/schema/raw/master/csl-citation.json"}</w:instrText>
      </w:r>
      <w:r w:rsidRPr="003A1FE8">
        <w:rPr>
          <w:noProof/>
          <w:szCs w:val="24"/>
          <w:lang w:bidi="si-LK"/>
        </w:rPr>
        <w:fldChar w:fldCharType="separate"/>
      </w:r>
      <w:r w:rsidRPr="003A1FE8">
        <w:rPr>
          <w:noProof/>
          <w:szCs w:val="24"/>
          <w:vertAlign w:val="superscript"/>
          <w:lang w:bidi="si-LK"/>
        </w:rPr>
        <w:t>6</w:t>
      </w:r>
      <w:r w:rsidRPr="003A1FE8">
        <w:rPr>
          <w:noProof/>
          <w:szCs w:val="24"/>
          <w:lang w:bidi="si-LK"/>
        </w:rPr>
        <w:fldChar w:fldCharType="end"/>
      </w:r>
      <w:r w:rsidRPr="003A1FE8">
        <w:rPr>
          <w:noProof/>
          <w:szCs w:val="24"/>
          <w:lang w:bidi="si-LK"/>
        </w:rPr>
        <w:t xml:space="preserve">  or after</w:t>
      </w:r>
      <w:r w:rsidRPr="003A1FE8">
        <w:rPr>
          <w:noProof/>
          <w:szCs w:val="24"/>
          <w:lang w:bidi="si-LK"/>
        </w:rPr>
        <w:fldChar w:fldCharType="begin" w:fldLock="1"/>
      </w:r>
      <w:r w:rsidR="002358FC">
        <w:rPr>
          <w:noProof/>
          <w:szCs w:val="24"/>
          <w:lang w:bidi="si-LK"/>
        </w:rPr>
        <w:instrText>ADDIN CSL_CITATION {"citationItems":[{"id":"ITEM-1","itemData":{"DOI":"10.1016/j.cej.2012.04.104","ISSN":"13858947","abstract":"A novel carbon (RTAC) developed by physical activation from waste tire rubber, was used as adsorbent for assessing its removal capacity of lead and nickel ions from aqueous solutions. A well developed mesoporous structure in RTAC was conducive for its enhanced batch adsorption capacity of the studied metal ions removal in comparison to a microporous commercial carbon (CAC). Uptake trend of RTAC for Pb2+&gt;Ni2+ revealed the adsorbate properties of electronegativity and ionic radii to play a contributory role. Effect of various operating parameters along with equilibrium, kinetic and thermodynamic studies reveal the efficacy of the RTAC for lead and nickel removal. The adsorption equilibrium data obeyed the Langmuir model and the kinetic data were well described by the pseudo-second-order model. A physical electrostatic adsorbate-adsorbent interaction is revealed from pHPZC studies and from D-R model constants. The adsorption process is believed to proceed by an initial surface adsorption followed by intraparticle diffusion. Thermodynamic studies revealed the feasibility and endothermic nature of the system. Such promising results were confirmed by column experiments. Adequate desorption as well as reusability without significant loss of efficiency established the practicality of the developed system and demonstrated an important criterion of advanced adsorbent in RTAC for waste water treatment. Approximately 96% and 87% lead and nickel removal was achieved by RTAC from a simulated electroplating industry wastewater. The experimental results reveal the technical feasibility of RTAC, its easy synthesis, economic, eco-friendly and a promising advanced adsorbent in environmental pollution cleanup. © 2012 Elsevier B.V.","author":[{"dropping-particle":"","family":"Gupta","given":"Vinod K.","non-dropping-particle":"","parse-names":false,"suffix":""},{"dropping-particle":"","family":"Ganjali","given":"M. R.","non-dropping-particle":"","parse-names":false,"suffix":""},{"dropping-particle":"","family":"Nayak","given":"Arunima","non-dropping-particle":"","parse-names":false,"suffix":""},{"dropping-particle":"","family":"Bhushan","given":"B.","non-dropping-particle":"","parse-names":false,"suffix":""},{"dropping-particle":"","family":"Agarwal","given":"Shilpi","non-dropping-particle":"","parse-names":false,"suffix":""}],"container-title":"Chemical Engineering Journal","id":"ITEM-1","issued":{"date-parts":[["2012"]]},"page":"330-342","publisher":"Elsevier B.V.","title":"Enhanced heavy metals removal and recovery by mesoporous adsorbent prepared from waste rubber tire","type":"article-journal","volume":"197"},"uris":["http://www.mendeley.com/documents/?uuid=4261710e-7476-43fd-9a25-b4bf45f40076"]}],"mendeley":{"formattedCitation":"&lt;sup&gt;35&lt;/sup&gt;","plainTextFormattedCitation":"35","previouslyFormattedCitation":"&lt;sup&gt;35&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35</w:t>
      </w:r>
      <w:r w:rsidRPr="003A1FE8">
        <w:rPr>
          <w:noProof/>
          <w:szCs w:val="24"/>
          <w:lang w:bidi="si-LK"/>
        </w:rPr>
        <w:fldChar w:fldCharType="end"/>
      </w:r>
      <w:r w:rsidRPr="003A1FE8">
        <w:rPr>
          <w:noProof/>
          <w:szCs w:val="24"/>
          <w:lang w:bidi="si-LK"/>
        </w:rPr>
        <w:t xml:space="preserve"> the activation process.</w:t>
      </w:r>
      <w:r w:rsidRPr="003A1FE8">
        <w:t xml:space="preserve"> </w:t>
      </w:r>
      <w:r w:rsidRPr="003A1FE8">
        <w:rPr>
          <w:noProof/>
          <w:szCs w:val="24"/>
          <w:lang w:bidi="si-LK"/>
        </w:rPr>
        <w:t xml:space="preserve">A demineralization step is desired before </w:t>
      </w:r>
      <w:r w:rsidRPr="003A1FE8">
        <w:rPr>
          <w:noProof/>
          <w:szCs w:val="24"/>
          <w:lang w:bidi="si-LK"/>
        </w:rPr>
        <w:lastRenderedPageBreak/>
        <w:t>activation to remove the maximum amount of contaminant metals. Removing minerals from the surface before activating will help the porosity grow more quickly since the activating agent would have easier access through the newly formed pores.</w:t>
      </w:r>
      <w:r w:rsidRPr="003A1FE8">
        <w:t xml:space="preserve"> </w:t>
      </w:r>
    </w:p>
    <w:p w14:paraId="3E309A91" w14:textId="77777777" w:rsidR="006112E4" w:rsidRDefault="006112E4" w:rsidP="001D16D7">
      <w:pPr>
        <w:spacing w:after="10" w:line="360" w:lineRule="auto"/>
        <w:jc w:val="both"/>
      </w:pPr>
    </w:p>
    <w:p w14:paraId="69A67A39"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However, the removal of certain elements such as Ca and Zn, which may have a catalytic effect during activation, may reduce the reactivity of activated carbon</w:t>
      </w:r>
      <w:r w:rsidRPr="003A1FE8">
        <w:rPr>
          <w:noProof/>
          <w:szCs w:val="24"/>
          <w:lang w:bidi="si-LK"/>
        </w:rPr>
        <w:fldChar w:fldCharType="begin" w:fldLock="1"/>
      </w:r>
      <w:r w:rsidR="00C70704">
        <w:rPr>
          <w:noProof/>
          <w:szCs w:val="24"/>
          <w:lang w:bidi="si-LK"/>
        </w:rPr>
        <w:instrText>ADDIN CSL_CITATION {"citationItems":[{"id":"ITEM-1","itemData":{"DOI":"10.1016/j.rser.2014.07.143","ISSN":"13640321","abstract":"Taking under consideration the environmental boundaries but also the minimization of operating cost, End of Life Tyres (ELTs) depolymerization technology, via pyrolysis, can be characterized viable, under the condition of the effective valorization of every produced stream. This study aims to investigate which factors determine the path to activated carbon production from tyre-derived char, assuring that the received product will be of accepted quality, thus setting it as a commercially competitive product. To obtain current information on char activation, a comprehensive literature review was undertaken. An assessment based on process parameters, economic aspects and proposed uses of the produced activated carbons, was also presented. The proper selection of activation conditions (time, temperature, activating agent) results to a carbon adsorbent with prescript physical and chemical properties, suitable for specific applications. Towards energy self-sufficiency of the whole plant, a number of recommendations were made for the dual pyrolysis-activation scheme. Eventually, this would be an extra asset for the proposed valorization route of ELTs, via pyrolysis process. © 2014 Elsevier Ltd.","author":[{"dropping-particle":"","family":"Antoniou","given":"N.","non-dropping-particle":"","parse-names":false,"suffix":""},{"dropping-particle":"","family":"Stavropoulos","given":"G.","non-dropping-particle":"","parse-names":false,"suffix":""},{"dropping-particle":"","family":"Zabaniotou","given":"A.","non-dropping-particle":"","parse-names":false,"suffix":""}],"container-title":"Renewable and Sustainable Energy Reviews","id":"ITEM-1","issued":{"date-parts":[["2014"]]},"title":"Activation of end of life tyres pyrolytic char for enhancing viability of pyrolysis - Critical review, analysis and recommendations for a hybrid dual system","type":"article"},"uris":["http://www.mendeley.com/documents/?uuid=a42c46f4-ecde-4cb9-8fc0-824364835c27"]}],"mendeley":{"formattedCitation":"&lt;sup&gt;17&lt;/sup&gt;","plainTextFormattedCitation":"17","previouslyFormattedCitation":"&lt;sup&gt;17&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17</w:t>
      </w:r>
      <w:r w:rsidRPr="003A1FE8">
        <w:rPr>
          <w:noProof/>
          <w:szCs w:val="24"/>
          <w:lang w:bidi="si-LK"/>
        </w:rPr>
        <w:fldChar w:fldCharType="end"/>
      </w:r>
      <w:r w:rsidRPr="003A1FE8">
        <w:rPr>
          <w:noProof/>
          <w:szCs w:val="24"/>
          <w:lang w:bidi="si-LK"/>
        </w:rPr>
        <w:t>.</w:t>
      </w:r>
    </w:p>
    <w:p w14:paraId="32ABDCD6" w14:textId="77777777" w:rsidR="003A1FE8" w:rsidRPr="003A1FE8" w:rsidRDefault="003A1FE8" w:rsidP="001D16D7">
      <w:pPr>
        <w:spacing w:after="10" w:line="360" w:lineRule="auto"/>
        <w:jc w:val="both"/>
        <w:rPr>
          <w:noProof/>
          <w:szCs w:val="24"/>
          <w:lang w:bidi="si-LK"/>
        </w:rPr>
      </w:pPr>
      <w:r w:rsidRPr="003A1FE8">
        <w:rPr>
          <w:noProof/>
          <w:szCs w:val="24"/>
          <w:lang w:bidi="si-LK"/>
        </w:rPr>
        <w:tab/>
      </w:r>
    </w:p>
    <w:p w14:paraId="0643C873" w14:textId="77777777" w:rsidR="003A1FE8" w:rsidRPr="003A1FE8" w:rsidRDefault="003A1FE8" w:rsidP="001D16D7">
      <w:pPr>
        <w:pStyle w:val="Heading3"/>
        <w:spacing w:before="0" w:line="360" w:lineRule="auto"/>
      </w:pPr>
      <w:bookmarkStart w:id="114" w:name="_Toc71815040"/>
      <w:bookmarkStart w:id="115" w:name="_Toc71815671"/>
      <w:bookmarkStart w:id="116" w:name="_Toc72583206"/>
      <w:bookmarkStart w:id="117" w:name="_Toc73005588"/>
      <w:bookmarkStart w:id="118" w:name="_Toc73009092"/>
      <w:bookmarkStart w:id="119" w:name="_Toc77027981"/>
      <w:bookmarkStart w:id="120" w:name="_Toc80362434"/>
      <w:r w:rsidRPr="003A1FE8">
        <w:t>Activation of waste tire pyrolysis char</w:t>
      </w:r>
      <w:bookmarkEnd w:id="114"/>
      <w:bookmarkEnd w:id="115"/>
      <w:bookmarkEnd w:id="116"/>
      <w:bookmarkEnd w:id="117"/>
      <w:bookmarkEnd w:id="118"/>
      <w:bookmarkEnd w:id="119"/>
      <w:bookmarkEnd w:id="120"/>
      <w:r w:rsidRPr="003A1FE8">
        <w:t xml:space="preserve"> </w:t>
      </w:r>
    </w:p>
    <w:p w14:paraId="716D9AEC" w14:textId="77777777" w:rsidR="003A1FE8" w:rsidRPr="003A1FE8" w:rsidRDefault="003A1FE8" w:rsidP="001D16D7">
      <w:pPr>
        <w:spacing w:after="10" w:line="360" w:lineRule="auto"/>
        <w:jc w:val="both"/>
      </w:pPr>
    </w:p>
    <w:p w14:paraId="14DD43F3"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Activated carbon is a versatile adsorbent with a large specific surface area, a porous structure, high adsorption power, and high surface reactivity. Commercial activated carbon is often used to extract contaminants from water, but it can be costly, so the quest for low-cost, high-performance materials has piqued interest.</w:t>
      </w:r>
    </w:p>
    <w:p w14:paraId="078490A1"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The high specific surface to capture and entrap the target molecules is due to the large pore size distribution and well-developed pore structure. Micropores (less than 2 nm), mesopores (between 2 and 50 nm), and macropores (greater than 50 nm) are the three forms of pores</w:t>
      </w:r>
      <w:r w:rsidR="008F5AC5">
        <w:rPr>
          <w:noProof/>
          <w:szCs w:val="24"/>
          <w:lang w:bidi="si-LK"/>
        </w:rPr>
        <w:t>(Figure 1.2)</w:t>
      </w:r>
      <w:r w:rsidRPr="003A1FE8">
        <w:rPr>
          <w:noProof/>
          <w:szCs w:val="24"/>
          <w:lang w:bidi="si-LK"/>
        </w:rPr>
        <w:t>.</w:t>
      </w:r>
      <w:r w:rsidRPr="003A1FE8">
        <w:t xml:space="preserve"> </w:t>
      </w:r>
      <w:r w:rsidRPr="003A1FE8">
        <w:rPr>
          <w:noProof/>
          <w:szCs w:val="24"/>
          <w:lang w:bidi="si-LK"/>
        </w:rPr>
        <w:t>Microporous activated carbon is used to adsorb gases and vapors, while mesoporous activated carbon is used to adsorb larger molecules including dyes and organic contaminants</w:t>
      </w:r>
      <w:r w:rsidRPr="003A1FE8">
        <w:rPr>
          <w:noProof/>
          <w:szCs w:val="24"/>
          <w:lang w:bidi="si-LK"/>
        </w:rPr>
        <w:fldChar w:fldCharType="begin" w:fldLock="1"/>
      </w:r>
      <w:r w:rsidR="002358FC">
        <w:rPr>
          <w:noProof/>
          <w:szCs w:val="24"/>
          <w:lang w:bidi="si-LK"/>
        </w:rPr>
        <w:instrText>ADDIN CSL_CITATION {"citationItems":[{"id":"ITEM-1","itemData":{"DOI":"10.2166/wpt.2020.094","ISSN":"1751231X","abstract":"Well-developed surface areas and porous structures that render high adsorption capacity are necessary for pollutant removal from wastewater by activated carbons. Activated carbons from natural resources, and agricultural and industrial waste materials are produced using chemical agents, including KOH, H3PO4,K2CO3, ZnCl2 and NaOH. This study is intended to highlight the effects of those agents on the physical properties of the activated carbons. The operating conditions, i.e., temperature, time and ratio, show an interplay towards the physical properties at varying degree. The yield, pore size, mesoporosity and surface area of activated carbons derived using different chemical agents correlate well with the impregnation ratio. Generally, the pore size, mesoporosity and surface area increase, while the yield decreases with increasing ratio (over a given range). Higher ratio and temperature are recommended for KOH, K2CO3 and NaOH activation, to endow activated carbons with greater surface area.","author":[{"dropping-particle":"","family":"Amran","given":"Fadina","non-dropping-particle":"","parse-names":false,"suffix":""},{"dropping-particle":"","family":"Zaini","given":"Muhammad Abbas Ahmad","non-dropping-particle":"","parse-names":false,"suffix":""}],"container-title":"Water Practice and Technology","id":"ITEM-1","issue":"4","issued":{"date-parts":[["2020"]]},"page":"854-876","title":"Effects of chemical activating agents on physical properties of activated carbons – A commentary","type":"article-journal","volume":"15"},"uris":["http://www.mendeley.com/documents/?uuid=bc16a306-80b2-4175-a414-eb4aaed7a6dd"]}],"mendeley":{"formattedCitation":"&lt;sup&gt;36&lt;/sup&gt;","plainTextFormattedCitation":"36","previouslyFormattedCitation":"&lt;sup&gt;36&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36</w:t>
      </w:r>
      <w:r w:rsidRPr="003A1FE8">
        <w:rPr>
          <w:noProof/>
          <w:szCs w:val="24"/>
          <w:lang w:bidi="si-LK"/>
        </w:rPr>
        <w:fldChar w:fldCharType="end"/>
      </w:r>
      <w:r w:rsidR="002F16A9">
        <w:rPr>
          <w:noProof/>
          <w:szCs w:val="24"/>
          <w:lang w:bidi="si-LK"/>
        </w:rPr>
        <w:t xml:space="preserve">. </w:t>
      </w:r>
      <w:r w:rsidRPr="003A1FE8">
        <w:rPr>
          <w:noProof/>
          <w:szCs w:val="24"/>
          <w:lang w:bidi="si-LK"/>
        </w:rPr>
        <w:t>Since most gas molecules have diameters of less than 1.0 nm, a large number of micropores is needed for gas adsorption.</w:t>
      </w:r>
      <w:r w:rsidR="00FA749F">
        <w:rPr>
          <w:noProof/>
          <w:szCs w:val="24"/>
          <w:lang w:bidi="si-LK"/>
        </w:rPr>
        <w:t xml:space="preserve"> W</w:t>
      </w:r>
      <w:r w:rsidRPr="003A1FE8">
        <w:rPr>
          <w:noProof/>
          <w:szCs w:val="24"/>
          <w:lang w:bidi="si-LK"/>
        </w:rPr>
        <w:t>ater pollutants have a larger molecular size, a large number of mesopores is needed for liquid adsorption. As a result, pore size distribution and the size of adsorbate molecules have a major impact on adsorption capability</w:t>
      </w:r>
      <w:r w:rsidRPr="003A1FE8">
        <w:rPr>
          <w:noProof/>
          <w:szCs w:val="24"/>
          <w:lang w:bidi="si-LK"/>
        </w:rPr>
        <w:fldChar w:fldCharType="begin" w:fldLock="1"/>
      </w:r>
      <w:r w:rsidR="002358FC">
        <w:rPr>
          <w:noProof/>
          <w:szCs w:val="24"/>
          <w:lang w:bidi="si-LK"/>
        </w:rPr>
        <w:instrText>ADDIN CSL_CITATION {"citationItems":[{"id":"ITEM-1","itemData":{"DOI":"10.2166/wpt.2020.094","ISSN":"1751231X","abstract":"Well-developed surface areas and porous structures that render high adsorption capacity are necessary for pollutant removal from wastewater by activated carbons. Activated carbons from natural resources, and agricultural and industrial waste materials are produced using chemical agents, including KOH, H3PO4,K2CO3, ZnCl2 and NaOH. This study is intended to highlight the effects of those agents on the physical properties of the activated carbons. The operating conditions, i.e., temperature, time and ratio, show an interplay towards the physical properties at varying degree. The yield, pore size, mesoporosity and surface area of activated carbons derived using different chemical agents correlate well with the impregnation ratio. Generally, the pore size, mesoporosity and surface area increase, while the yield decreases with increasing ratio (over a given range). Higher ratio and temperature are recommended for KOH, K2CO3 and NaOH activation, to endow activated carbons with greater surface area.","author":[{"dropping-particle":"","family":"Amran","given":"Fadina","non-dropping-particle":"","parse-names":false,"suffix":""},{"dropping-particle":"","family":"Zaini","given":"Muhammad Abbas Ahmad","non-dropping-particle":"","parse-names":false,"suffix":""}],"container-title":"Water Practice and Technology","id":"ITEM-1","issue":"4","issued":{"date-parts":[["2020"]]},"page":"854-876","title":"Effects of chemical activating agents on physical properties of activated carbons – A commentary","type":"article-journal","volume":"15"},"uris":["http://www.mendeley.com/documents/?uuid=bc16a306-80b2-4175-a414-eb4aaed7a6dd"]}],"mendeley":{"formattedCitation":"&lt;sup&gt;36&lt;/sup&gt;","plainTextFormattedCitation":"36","previouslyFormattedCitation":"&lt;sup&gt;36&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36</w:t>
      </w:r>
      <w:r w:rsidRPr="003A1FE8">
        <w:rPr>
          <w:noProof/>
          <w:szCs w:val="24"/>
          <w:lang w:bidi="si-LK"/>
        </w:rPr>
        <w:fldChar w:fldCharType="end"/>
      </w:r>
      <w:r w:rsidRPr="003A1FE8">
        <w:rPr>
          <w:noProof/>
          <w:szCs w:val="24"/>
          <w:lang w:bidi="si-LK"/>
        </w:rPr>
        <w:t>.</w:t>
      </w:r>
    </w:p>
    <w:p w14:paraId="03AD31AE" w14:textId="77777777" w:rsidR="003A1FE8" w:rsidRPr="003A1FE8" w:rsidRDefault="00AD7FDF" w:rsidP="001D16D7">
      <w:pPr>
        <w:spacing w:after="10" w:line="360" w:lineRule="auto"/>
        <w:jc w:val="both"/>
        <w:rPr>
          <w:noProof/>
          <w:szCs w:val="24"/>
          <w:lang w:bidi="si-LK"/>
        </w:rPr>
      </w:pPr>
      <w:r>
        <w:rPr>
          <w:noProof/>
          <w:szCs w:val="24"/>
          <w:lang w:bidi="si-LK"/>
        </w:rPr>
        <w:tab/>
      </w:r>
      <w:r>
        <w:rPr>
          <w:noProof/>
          <w:szCs w:val="24"/>
          <w:lang w:bidi="si-LK"/>
        </w:rPr>
        <w:tab/>
      </w:r>
    </w:p>
    <w:p w14:paraId="265794BD" w14:textId="77777777" w:rsidR="00660494" w:rsidRDefault="003A1FE8" w:rsidP="001D16D7">
      <w:pPr>
        <w:keepNext/>
        <w:spacing w:after="10" w:line="360" w:lineRule="auto"/>
        <w:ind w:left="1080"/>
        <w:jc w:val="both"/>
      </w:pPr>
      <w:r w:rsidRPr="003A1FE8">
        <w:rPr>
          <w:noProof/>
          <w:lang w:val="en-GB" w:eastAsia="en-GB"/>
        </w:rPr>
        <w:lastRenderedPageBreak/>
        <w:drawing>
          <wp:inline distT="0" distB="0" distL="0" distR="0" wp14:anchorId="23C8D6EE" wp14:editId="6AEA2899">
            <wp:extent cx="3895725" cy="2265247"/>
            <wp:effectExtent l="0" t="0" r="0" b="1905"/>
            <wp:docPr id="2" name="Picture 2" descr="http://1.bp.blogspot.com/-FR24KimpeBU/VHoCutYN82I/AAAAAAAAAvs/8SEs4eQH-N0/s16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FR24KimpeBU/VHoCutYN82I/AAAAAAAAAvs/8SEs4eQH-N0/s160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3320" cy="2281292"/>
                    </a:xfrm>
                    <a:prstGeom prst="rect">
                      <a:avLst/>
                    </a:prstGeom>
                    <a:noFill/>
                    <a:ln>
                      <a:noFill/>
                    </a:ln>
                  </pic:spPr>
                </pic:pic>
              </a:graphicData>
            </a:graphic>
          </wp:inline>
        </w:drawing>
      </w:r>
    </w:p>
    <w:p w14:paraId="08F1D6CD" w14:textId="77777777" w:rsidR="00F76CC1" w:rsidRPr="006112E4" w:rsidRDefault="00660494" w:rsidP="006112E4">
      <w:pPr>
        <w:pStyle w:val="Caption"/>
        <w:spacing w:line="360" w:lineRule="auto"/>
        <w:ind w:left="720" w:firstLine="720"/>
        <w:jc w:val="both"/>
        <w:rPr>
          <w:i w:val="0"/>
          <w:iCs w:val="0"/>
          <w:color w:val="auto"/>
          <w:sz w:val="24"/>
          <w:szCs w:val="24"/>
        </w:rPr>
      </w:pPr>
      <w:bookmarkStart w:id="121" w:name="_Toc80342664"/>
      <w:r w:rsidRPr="006112E4">
        <w:rPr>
          <w:b/>
          <w:bCs/>
          <w:i w:val="0"/>
          <w:iCs w:val="0"/>
          <w:color w:val="auto"/>
          <w:sz w:val="24"/>
          <w:szCs w:val="24"/>
        </w:rPr>
        <w:t xml:space="preserve">Figure </w:t>
      </w:r>
      <w:r w:rsidR="00A25B39" w:rsidRPr="006112E4">
        <w:rPr>
          <w:b/>
          <w:bCs/>
          <w:i w:val="0"/>
          <w:iCs w:val="0"/>
          <w:color w:val="auto"/>
          <w:sz w:val="24"/>
          <w:szCs w:val="24"/>
        </w:rPr>
        <w:fldChar w:fldCharType="begin"/>
      </w:r>
      <w:r w:rsidR="00A25B39" w:rsidRPr="006112E4">
        <w:rPr>
          <w:b/>
          <w:bCs/>
          <w:i w:val="0"/>
          <w:iCs w:val="0"/>
          <w:color w:val="auto"/>
          <w:sz w:val="24"/>
          <w:szCs w:val="24"/>
        </w:rPr>
        <w:instrText xml:space="preserve"> STYLEREF 1 \s </w:instrText>
      </w:r>
      <w:r w:rsidR="00A25B39" w:rsidRPr="006112E4">
        <w:rPr>
          <w:b/>
          <w:bCs/>
          <w:i w:val="0"/>
          <w:iCs w:val="0"/>
          <w:color w:val="auto"/>
          <w:sz w:val="24"/>
          <w:szCs w:val="24"/>
        </w:rPr>
        <w:fldChar w:fldCharType="separate"/>
      </w:r>
      <w:r w:rsidR="00A25B39" w:rsidRPr="006112E4">
        <w:rPr>
          <w:b/>
          <w:bCs/>
          <w:i w:val="0"/>
          <w:iCs w:val="0"/>
          <w:noProof/>
          <w:color w:val="auto"/>
          <w:sz w:val="24"/>
          <w:szCs w:val="24"/>
        </w:rPr>
        <w:t>1</w:t>
      </w:r>
      <w:r w:rsidR="00A25B39" w:rsidRPr="006112E4">
        <w:rPr>
          <w:b/>
          <w:bCs/>
          <w:i w:val="0"/>
          <w:iCs w:val="0"/>
          <w:color w:val="auto"/>
          <w:sz w:val="24"/>
          <w:szCs w:val="24"/>
        </w:rPr>
        <w:fldChar w:fldCharType="end"/>
      </w:r>
      <w:r w:rsidR="00A25B39" w:rsidRPr="006112E4">
        <w:rPr>
          <w:b/>
          <w:bCs/>
          <w:i w:val="0"/>
          <w:iCs w:val="0"/>
          <w:color w:val="auto"/>
          <w:sz w:val="24"/>
          <w:szCs w:val="24"/>
        </w:rPr>
        <w:t>.</w:t>
      </w:r>
      <w:r w:rsidR="00A25B39" w:rsidRPr="006112E4">
        <w:rPr>
          <w:b/>
          <w:bCs/>
          <w:i w:val="0"/>
          <w:iCs w:val="0"/>
          <w:color w:val="auto"/>
          <w:sz w:val="24"/>
          <w:szCs w:val="24"/>
        </w:rPr>
        <w:fldChar w:fldCharType="begin"/>
      </w:r>
      <w:r w:rsidR="00A25B39" w:rsidRPr="006112E4">
        <w:rPr>
          <w:b/>
          <w:bCs/>
          <w:i w:val="0"/>
          <w:iCs w:val="0"/>
          <w:color w:val="auto"/>
          <w:sz w:val="24"/>
          <w:szCs w:val="24"/>
        </w:rPr>
        <w:instrText xml:space="preserve"> SEQ Figure \* ARABIC \s 1 </w:instrText>
      </w:r>
      <w:r w:rsidR="00A25B39" w:rsidRPr="006112E4">
        <w:rPr>
          <w:b/>
          <w:bCs/>
          <w:i w:val="0"/>
          <w:iCs w:val="0"/>
          <w:color w:val="auto"/>
          <w:sz w:val="24"/>
          <w:szCs w:val="24"/>
        </w:rPr>
        <w:fldChar w:fldCharType="separate"/>
      </w:r>
      <w:r w:rsidR="00A25B39" w:rsidRPr="006112E4">
        <w:rPr>
          <w:b/>
          <w:bCs/>
          <w:i w:val="0"/>
          <w:iCs w:val="0"/>
          <w:noProof/>
          <w:color w:val="auto"/>
          <w:sz w:val="24"/>
          <w:szCs w:val="24"/>
        </w:rPr>
        <w:t>2</w:t>
      </w:r>
      <w:r w:rsidR="00A25B39" w:rsidRPr="006112E4">
        <w:rPr>
          <w:b/>
          <w:bCs/>
          <w:i w:val="0"/>
          <w:iCs w:val="0"/>
          <w:color w:val="auto"/>
          <w:sz w:val="24"/>
          <w:szCs w:val="24"/>
        </w:rPr>
        <w:fldChar w:fldCharType="end"/>
      </w:r>
      <w:r w:rsidRPr="006112E4">
        <w:rPr>
          <w:i w:val="0"/>
          <w:iCs w:val="0"/>
          <w:color w:val="auto"/>
          <w:sz w:val="24"/>
          <w:szCs w:val="24"/>
        </w:rPr>
        <w:t>. Macropores,</w:t>
      </w:r>
      <w:r w:rsidR="006112E4">
        <w:rPr>
          <w:i w:val="0"/>
          <w:iCs w:val="0"/>
          <w:color w:val="auto"/>
          <w:sz w:val="24"/>
          <w:szCs w:val="24"/>
        </w:rPr>
        <w:t xml:space="preserve"> </w:t>
      </w:r>
      <w:r w:rsidRPr="006112E4">
        <w:rPr>
          <w:i w:val="0"/>
          <w:iCs w:val="0"/>
          <w:color w:val="auto"/>
          <w:sz w:val="24"/>
          <w:szCs w:val="24"/>
        </w:rPr>
        <w:t>mesopores and micropores</w:t>
      </w:r>
      <w:bookmarkEnd w:id="121"/>
    </w:p>
    <w:p w14:paraId="40CA3C88" w14:textId="77777777" w:rsidR="003A1FE8" w:rsidRPr="003A1FE8" w:rsidRDefault="00AD7FDF" w:rsidP="001D16D7">
      <w:pPr>
        <w:spacing w:after="10" w:line="360" w:lineRule="auto"/>
        <w:jc w:val="both"/>
        <w:rPr>
          <w:noProof/>
          <w:szCs w:val="24"/>
          <w:lang w:bidi="si-LK"/>
        </w:rPr>
      </w:pPr>
      <w:r>
        <w:rPr>
          <w:noProof/>
          <w:szCs w:val="24"/>
          <w:lang w:bidi="si-LK"/>
        </w:rPr>
        <w:tab/>
      </w:r>
      <w:r>
        <w:rPr>
          <w:noProof/>
          <w:szCs w:val="24"/>
          <w:lang w:bidi="si-LK"/>
        </w:rPr>
        <w:tab/>
      </w:r>
      <w:r>
        <w:rPr>
          <w:noProof/>
          <w:szCs w:val="24"/>
          <w:lang w:bidi="si-LK"/>
        </w:rPr>
        <w:tab/>
      </w:r>
    </w:p>
    <w:p w14:paraId="298100E1" w14:textId="77777777" w:rsidR="004658D1" w:rsidRPr="003A1FE8" w:rsidRDefault="003A1FE8" w:rsidP="004658D1">
      <w:pPr>
        <w:spacing w:after="10" w:line="360" w:lineRule="auto"/>
        <w:ind w:firstLine="720"/>
        <w:jc w:val="both"/>
        <w:rPr>
          <w:noProof/>
          <w:szCs w:val="24"/>
          <w:lang w:bidi="si-LK"/>
        </w:rPr>
      </w:pPr>
      <w:r w:rsidRPr="003A1FE8">
        <w:rPr>
          <w:noProof/>
          <w:szCs w:val="24"/>
          <w:lang w:bidi="si-LK"/>
        </w:rPr>
        <w:t>The quality of the pyrolytic tire char, or its ability to be used in relatively high-value commercial applications, is criti</w:t>
      </w:r>
      <w:r w:rsidR="00395B5F">
        <w:rPr>
          <w:noProof/>
          <w:szCs w:val="24"/>
          <w:lang w:bidi="si-LK"/>
        </w:rPr>
        <w:t>cal to the economic success of the</w:t>
      </w:r>
      <w:r w:rsidR="004658D1">
        <w:rPr>
          <w:noProof/>
          <w:szCs w:val="24"/>
          <w:lang w:bidi="si-LK"/>
        </w:rPr>
        <w:t xml:space="preserve"> tire pyrolysis process. </w:t>
      </w:r>
      <w:r w:rsidRPr="003A1FE8">
        <w:rPr>
          <w:noProof/>
          <w:szCs w:val="24"/>
          <w:lang w:bidi="si-LK"/>
        </w:rPr>
        <w:t>Because of the presence of significant carbonaceous deposits, high ash content, and large particle size, its potential usage as a substitute for commercial carbon black is limited to low-quality applications.</w:t>
      </w:r>
      <w:r w:rsidR="00FA749F">
        <w:rPr>
          <w:noProof/>
          <w:szCs w:val="24"/>
          <w:lang w:bidi="si-LK"/>
        </w:rPr>
        <w:t xml:space="preserve"> A</w:t>
      </w:r>
      <w:r w:rsidRPr="003A1FE8">
        <w:rPr>
          <w:noProof/>
          <w:szCs w:val="24"/>
          <w:lang w:bidi="si-LK"/>
        </w:rPr>
        <w:t>ctivating pyrolytic char to produce high-quality activated carbon with a large surface area could be a cost-effective solution.</w:t>
      </w:r>
    </w:p>
    <w:p w14:paraId="550B788D" w14:textId="77777777" w:rsidR="003A1FE8" w:rsidRPr="003A1FE8" w:rsidRDefault="003A1FE8" w:rsidP="001D16D7">
      <w:pPr>
        <w:spacing w:after="10" w:line="360" w:lineRule="auto"/>
        <w:jc w:val="both"/>
        <w:rPr>
          <w:noProof/>
          <w:szCs w:val="24"/>
          <w:lang w:bidi="si-LK"/>
        </w:rPr>
      </w:pPr>
      <w:r w:rsidRPr="003A1FE8">
        <w:rPr>
          <w:noProof/>
          <w:szCs w:val="24"/>
          <w:lang w:bidi="si-LK"/>
        </w:rPr>
        <w:t>There are mainly two kinds of activation methods. They are,</w:t>
      </w:r>
    </w:p>
    <w:p w14:paraId="341C97A2" w14:textId="77777777" w:rsidR="003A1FE8" w:rsidRPr="003A1FE8" w:rsidRDefault="003A1FE8" w:rsidP="001D16D7">
      <w:pPr>
        <w:numPr>
          <w:ilvl w:val="3"/>
          <w:numId w:val="14"/>
        </w:numPr>
        <w:spacing w:after="10" w:line="360" w:lineRule="auto"/>
        <w:contextualSpacing/>
        <w:jc w:val="both"/>
        <w:rPr>
          <w:noProof/>
          <w:szCs w:val="24"/>
          <w:lang w:bidi="si-LK"/>
        </w:rPr>
      </w:pPr>
      <w:r w:rsidRPr="003A1FE8">
        <w:rPr>
          <w:noProof/>
          <w:szCs w:val="24"/>
          <w:lang w:bidi="si-LK"/>
        </w:rPr>
        <w:t>Physical activation</w:t>
      </w:r>
    </w:p>
    <w:p w14:paraId="47F1F698" w14:textId="77777777" w:rsidR="003A1FE8" w:rsidRPr="00AD7FDF" w:rsidRDefault="003A1FE8" w:rsidP="001D16D7">
      <w:pPr>
        <w:numPr>
          <w:ilvl w:val="3"/>
          <w:numId w:val="14"/>
        </w:numPr>
        <w:spacing w:after="10" w:line="360" w:lineRule="auto"/>
        <w:contextualSpacing/>
        <w:jc w:val="both"/>
        <w:rPr>
          <w:noProof/>
          <w:szCs w:val="24"/>
          <w:lang w:bidi="si-LK"/>
        </w:rPr>
      </w:pPr>
      <w:r w:rsidRPr="003A1FE8">
        <w:rPr>
          <w:noProof/>
          <w:szCs w:val="24"/>
          <w:lang w:bidi="si-LK"/>
        </w:rPr>
        <w:t>Chemical activation</w:t>
      </w:r>
    </w:p>
    <w:p w14:paraId="288E0FC5" w14:textId="77777777" w:rsidR="003A1FE8" w:rsidRPr="003A1FE8" w:rsidRDefault="003A1FE8" w:rsidP="001D16D7">
      <w:pPr>
        <w:pStyle w:val="Heading4"/>
        <w:spacing w:line="360" w:lineRule="auto"/>
      </w:pPr>
      <w:bookmarkStart w:id="122" w:name="_Toc71815041"/>
      <w:bookmarkStart w:id="123" w:name="_Toc71815672"/>
      <w:bookmarkStart w:id="124" w:name="_Toc72583207"/>
      <w:bookmarkStart w:id="125" w:name="_Toc73005589"/>
      <w:bookmarkStart w:id="126" w:name="_Toc73009093"/>
      <w:bookmarkStart w:id="127" w:name="_Toc77027983"/>
      <w:bookmarkStart w:id="128" w:name="_Toc80362435"/>
      <w:r w:rsidRPr="003A1FE8">
        <w:t>Physical activation</w:t>
      </w:r>
      <w:bookmarkEnd w:id="122"/>
      <w:bookmarkEnd w:id="123"/>
      <w:bookmarkEnd w:id="124"/>
      <w:bookmarkEnd w:id="125"/>
      <w:bookmarkEnd w:id="126"/>
      <w:bookmarkEnd w:id="127"/>
      <w:bookmarkEnd w:id="128"/>
    </w:p>
    <w:p w14:paraId="6CFFB747" w14:textId="77777777" w:rsidR="003A1FE8" w:rsidRPr="003A1FE8" w:rsidRDefault="003A1FE8" w:rsidP="001D16D7">
      <w:pPr>
        <w:spacing w:after="10" w:line="360" w:lineRule="auto"/>
        <w:jc w:val="both"/>
      </w:pPr>
    </w:p>
    <w:p w14:paraId="29272045"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 xml:space="preserve">The physical method consists of two steps, the first of which is the carbonization (or devolatilization) process, which is carried out in an inert atmosphere in the presence of </w:t>
      </w:r>
      <m:oMath>
        <m:sSub>
          <m:sSubPr>
            <m:ctrlPr>
              <w:rPr>
                <w:rFonts w:ascii="Cambria Math" w:hAnsi="Cambria Math"/>
                <w:iCs/>
                <w:noProof/>
                <w:szCs w:val="24"/>
                <w:highlight w:val="yellow"/>
                <w:lang w:bidi="si-LK"/>
              </w:rPr>
            </m:ctrlPr>
          </m:sSubPr>
          <m:e>
            <m:r>
              <m:rPr>
                <m:sty m:val="p"/>
              </m:rPr>
              <w:rPr>
                <w:rFonts w:ascii="Cambria Math" w:hAnsi="Cambria Math"/>
                <w:noProof/>
                <w:szCs w:val="24"/>
                <w:highlight w:val="yellow"/>
                <w:lang w:bidi="si-LK"/>
                <w:rPrChange w:id="129" w:author="Hp" w:date="2021-08-28T08:10:00Z">
                  <w:rPr>
                    <w:rFonts w:ascii="Cambria Math" w:hAnsi="Cambria Math"/>
                    <w:noProof/>
                    <w:szCs w:val="24"/>
                    <w:lang w:bidi="si-LK"/>
                  </w:rPr>
                </w:rPrChange>
              </w:rPr>
              <m:t>N</m:t>
            </m:r>
          </m:e>
          <m:sub>
            <m:r>
              <m:rPr>
                <m:sty m:val="p"/>
              </m:rPr>
              <w:rPr>
                <w:rFonts w:ascii="Cambria Math" w:hAnsi="Cambria Math"/>
                <w:noProof/>
                <w:szCs w:val="24"/>
                <w:highlight w:val="yellow"/>
                <w:lang w:bidi="si-LK"/>
                <w:rPrChange w:id="130" w:author="Hp" w:date="2021-08-28T08:10:00Z">
                  <w:rPr>
                    <w:rFonts w:ascii="Cambria Math" w:hAnsi="Cambria Math"/>
                    <w:noProof/>
                    <w:szCs w:val="24"/>
                    <w:lang w:bidi="si-LK"/>
                  </w:rPr>
                </w:rPrChange>
              </w:rPr>
              <m:t>2</m:t>
            </m:r>
          </m:sub>
        </m:sSub>
      </m:oMath>
      <w:r w:rsidRPr="003E5D93">
        <w:rPr>
          <w:noProof/>
          <w:szCs w:val="24"/>
          <w:highlight w:val="yellow"/>
          <w:lang w:bidi="si-LK"/>
          <w:rPrChange w:id="131" w:author="Hp" w:date="2021-08-28T08:10:00Z">
            <w:rPr>
              <w:noProof/>
              <w:szCs w:val="24"/>
              <w:lang w:bidi="si-LK"/>
            </w:rPr>
          </w:rPrChange>
        </w:rPr>
        <w:t>or</w:t>
      </w:r>
      <w:r w:rsidRPr="003A1FE8">
        <w:rPr>
          <w:noProof/>
          <w:szCs w:val="24"/>
          <w:lang w:bidi="si-LK"/>
        </w:rPr>
        <w:t xml:space="preserve"> Ar for a certain period at a temperature between 400 and 700 °C.</w:t>
      </w:r>
      <w:r w:rsidRPr="003A1FE8">
        <w:t xml:space="preserve"> </w:t>
      </w:r>
      <w:r w:rsidRPr="003A1FE8">
        <w:rPr>
          <w:noProof/>
          <w:szCs w:val="24"/>
          <w:lang w:bidi="si-LK"/>
        </w:rPr>
        <w:t>The volatile compounds in tire rubber will be released as gaseous compounds in this process, and the tire rubber will be converted to char at</w:t>
      </w:r>
      <w:r w:rsidR="00395B5F">
        <w:rPr>
          <w:noProof/>
          <w:szCs w:val="24"/>
          <w:lang w:bidi="si-LK"/>
        </w:rPr>
        <w:t xml:space="preserve"> the end. The second stage is the</w:t>
      </w:r>
      <w:r w:rsidRPr="003A1FE8">
        <w:rPr>
          <w:noProof/>
          <w:szCs w:val="24"/>
          <w:lang w:bidi="si-LK"/>
        </w:rPr>
        <w:t xml:space="preserve"> activation step, in which an activating agent such as C</w:t>
      </w:r>
      <m:oMath>
        <m:sSub>
          <m:sSubPr>
            <m:ctrlPr>
              <w:rPr>
                <w:rFonts w:ascii="Cambria Math" w:hAnsi="Cambria Math"/>
                <w:noProof/>
                <w:szCs w:val="24"/>
                <w:lang w:bidi="si-LK"/>
              </w:rPr>
            </m:ctrlPr>
          </m:sSubPr>
          <m:e>
            <m:r>
              <m:rPr>
                <m:sty m:val="p"/>
              </m:rPr>
              <w:rPr>
                <w:rFonts w:ascii="Cambria Math" w:hAnsi="Cambria Math"/>
                <w:noProof/>
                <w:szCs w:val="24"/>
                <w:lang w:bidi="si-LK"/>
              </w:rPr>
              <m:t>O</m:t>
            </m:r>
          </m:e>
          <m:sub>
            <m:r>
              <m:rPr>
                <m:sty m:val="p"/>
              </m:rPr>
              <w:rPr>
                <w:rFonts w:ascii="Cambria Math" w:hAnsi="Cambria Math"/>
                <w:noProof/>
                <w:szCs w:val="24"/>
                <w:lang w:bidi="si-LK"/>
              </w:rPr>
              <m:t>2</m:t>
            </m:r>
          </m:sub>
        </m:sSub>
      </m:oMath>
      <w:r w:rsidRPr="003A1FE8">
        <w:rPr>
          <w:noProof/>
          <w:szCs w:val="24"/>
          <w:lang w:bidi="si-LK"/>
        </w:rPr>
        <w:t xml:space="preserve"> or steam is used to increase the porosity and specific surface area of the char at a temperature between 700 and 900 °C for some time, producing activated carbon</w:t>
      </w:r>
      <w:r w:rsidRPr="003A1FE8">
        <w:rPr>
          <w:noProof/>
          <w:szCs w:val="24"/>
          <w:lang w:bidi="si-LK"/>
        </w:rPr>
        <w:fldChar w:fldCharType="begin" w:fldLock="1"/>
      </w:r>
      <w:r w:rsidR="002358FC">
        <w:rPr>
          <w:noProof/>
          <w:szCs w:val="24"/>
          <w:lang w:bidi="si-LK"/>
        </w:rPr>
        <w:instrText>ADDIN CSL_CITATION {"citationItems":[{"id":"ITEM-1","itemData":{"DOI":"10.1016/j.eti.2017.03.004","ISSN":"23521864","abstract":"A three-step treatment (thermal, chemical and activation) has been developed to effectively transform scrap tire carbons (STCs) into highly-pure activated carbons (HP-AC). The as-prepared HP-AC displays a specific surface area of 1048 m2/g (total pore volume of 1.16 cm3/g) with a yield of 21.4 wt%. Adsorption of methylene blue (MB) using HP-AC from aqueous solution under equilibrium and kinetic conditions was evaluated by varying initial MB concentration (0.15–20 ppm), contact time (0–120 min), solution pH (2–12) at 30°. The Langmuir isotherm model shown better fit to the equilibrium results than the Freundlich model. The adsorption capacity (qm) of HP-AC is 323 mg/g. The kinetic adsorption results were well described by the pseudo-second-order model. XPS results reveal that electrostatic interaction between the oxygenated functional groups on HP-AC and MB is suggested as the main driving force for the adsorption process. This study demonstrates that HP-AC is an effective and low-cost adsorbent for the removal of MB from aqueous solution.","author":[{"dropping-particle":"","family":"Lin","given":"Jarrn Horng","non-dropping-particle":"","parse-names":false,"suffix":""},{"dropping-particle":"","family":"Wang","given":"Shun Bo","non-dropping-particle":"","parse-names":false,"suffix":""}],"container-title":"Environmental Technology and Innovation","id":"ITEM-1","issue":"March","issued":{"date-parts":[["2017"]]},"page":"17-27","publisher":"Elsevier B.V.","title":"An effective route to transform scrap tire carbons into highly-pure activated carbons with a high adsorption capacity of ethylene blue through thermal and chemical treatments","type":"article-journal","volume":"8"},"uris":["http://www.mendeley.com/documents/?uuid=9b3a725d-9107-4721-acfd-a09c3e44daef"]},{"id":"ITEM-2","itemData":{"DOI":"10.1007/s11814-016-0266-4","ISSN":"02561115","abstract":"This research demonstrates the production of activated carbon from scrap tires via physical activation with carbon dioxide. A newly constructed apparatus was utilized for uninterrupted carbonization and activation processes. Taguchi experimental design (L16) was applied to conduct the experiments at different levels by altering six operating parameters. Carbonization temperature (550–700 °C), activation temperature (800–950 °C), process duration (30–120 min), CO2 flow rate (400 and 600 cc/min) and heating rate (5 and 10 °C/min) were the variables examined in this study. The effect of parameters on the specific surface area (SSA) of activated carbon was studied, and the influential parameters were identified employing analysis of variance (ANOVA). The optimum conditions for maximum SSA were: carbonization temperature=650 °C, carbonization time=60 min, heating rate=5 °C/min, activation temperature= 900 °C, activation time=60 min and CO2 flow rate=400 cc/min. The most effective parameter was activation temperature with an estimated impact of 49%. The activated carbon produced under optimum conditions was characterized by pore and surface structure analysis, iodine adsorption test, ash content, scanning electron microscopy (SEM) and Fourier transform infrared spectroscopy (FTIR). The process yield for optimized activated carbon was 13.2% with the following properties: specific surface area=437 m2/g, total pore volume=0.353 cc/g, iodine number=404.7 mg/g and ash content=13.9% along with an amorphous structure and a lot of oxygen functional groups. These properties are comparable to those of commercial activated carbons.","author":[{"dropping-particle":"","family":"Loloie","given":"Zakaria","non-dropping-particle":"","parse-names":false,"suffix":""},{"dropping-particle":"","family":"Mozaffarian","given":"Mehrdad","non-dropping-particle":"","parse-names":false,"suffix":""},{"dropping-particle":"","family":"Soleimani","given":"Mansooreh","non-dropping-particle":"","parse-names":false,"suffix":""},{"dropping-particle":"","family":"Asassian","given":"Neda","non-dropping-particle":"","parse-names":false,"suffix":""}],"container-title":"Korean Journal of Chemical Engineering","id":"ITEM-2","issue":"2","issued":{"date-parts":[["2017"]]},"page":"366-375","title":"Carbonization and CO2 activation of scrap tires: Optimization of specific surface area by the Taguchi method","type":"article-journal","volume":"34"},"uris":["http://www.mendeley.com/documents/?uuid=6cf367ce-70fe-4912-96c7-f477c305b854"]}],"mendeley":{"formattedCitation":"&lt;sup&gt;37,38&lt;/sup&gt;","plainTextFormattedCitation":"37,38","previouslyFormattedCitation":"&lt;sup&gt;37,38&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37,38</w:t>
      </w:r>
      <w:r w:rsidRPr="003A1FE8">
        <w:rPr>
          <w:noProof/>
          <w:szCs w:val="24"/>
          <w:lang w:bidi="si-LK"/>
        </w:rPr>
        <w:fldChar w:fldCharType="end"/>
      </w:r>
      <w:r w:rsidRPr="003A1FE8">
        <w:rPr>
          <w:noProof/>
          <w:szCs w:val="24"/>
          <w:lang w:bidi="si-LK"/>
        </w:rPr>
        <w:t>.</w:t>
      </w:r>
      <w:r w:rsidRPr="003A1FE8">
        <w:t xml:space="preserve"> </w:t>
      </w:r>
      <w:r w:rsidRPr="003A1FE8">
        <w:rPr>
          <w:noProof/>
          <w:szCs w:val="24"/>
          <w:lang w:bidi="si-LK"/>
        </w:rPr>
        <w:t xml:space="preserve">This method, unlike chemical activation, does not require chemical </w:t>
      </w:r>
      <w:r w:rsidRPr="003A1FE8">
        <w:rPr>
          <w:noProof/>
          <w:szCs w:val="24"/>
          <w:lang w:bidi="si-LK"/>
        </w:rPr>
        <w:lastRenderedPageBreak/>
        <w:t>mixing; it is safer for the environment, but it needs a high operating temperature and sometimes results in low product yield</w:t>
      </w:r>
      <w:r w:rsidRPr="003A1FE8">
        <w:rPr>
          <w:noProof/>
          <w:szCs w:val="24"/>
          <w:lang w:bidi="si-LK"/>
        </w:rPr>
        <w:fldChar w:fldCharType="begin" w:fldLock="1"/>
      </w:r>
      <w:r w:rsidR="002358FC">
        <w:rPr>
          <w:noProof/>
          <w:szCs w:val="24"/>
          <w:lang w:bidi="si-LK"/>
        </w:rPr>
        <w:instrText>ADDIN CSL_CITATION {"citationItems":[{"id":"ITEM-1","itemData":{"DOI":"10.2166/wpt.2020.094","ISSN":"1751231X","abstract":"Well-developed surface areas and porous structures that render high adsorption capacity are necessary for pollutant removal from wastewater by activated carbons. Activated carbons from natural resources, and agricultural and industrial waste materials are produced using chemical agents, including KOH, H3PO4,K2CO3, ZnCl2 and NaOH. This study is intended to highlight the effects of those agents on the physical properties of the activated carbons. The operating conditions, i.e., temperature, time and ratio, show an interplay towards the physical properties at varying degree. The yield, pore size, mesoporosity and surface area of activated carbons derived using different chemical agents correlate well with the impregnation ratio. Generally, the pore size, mesoporosity and surface area increase, while the yield decreases with increasing ratio (over a given range). Higher ratio and temperature are recommended for KOH, K2CO3 and NaOH activation, to endow activated carbons with greater surface area.","author":[{"dropping-particle":"","family":"Amran","given":"Fadina","non-dropping-particle":"","parse-names":false,"suffix":""},{"dropping-particle":"","family":"Zaini","given":"Muhammad Abbas Ahmad","non-dropping-particle":"","parse-names":false,"suffix":""}],"container-title":"Water Practice and Technology","id":"ITEM-1","issue":"4","issued":{"date-parts":[["2020"]]},"page":"854-876","title":"Effects of chemical activating agents on physical properties of activated carbons – A commentary","type":"article-journal","volume":"15"},"uris":["http://www.mendeley.com/documents/?uuid=bc16a306-80b2-4175-a414-eb4aaed7a6dd"]}],"mendeley":{"formattedCitation":"&lt;sup&gt;36&lt;/sup&gt;","plainTextFormattedCitation":"36","previouslyFormattedCitation":"&lt;sup&gt;36&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36</w:t>
      </w:r>
      <w:r w:rsidRPr="003A1FE8">
        <w:rPr>
          <w:noProof/>
          <w:szCs w:val="24"/>
          <w:lang w:bidi="si-LK"/>
        </w:rPr>
        <w:fldChar w:fldCharType="end"/>
      </w:r>
      <w:r w:rsidRPr="003A1FE8">
        <w:rPr>
          <w:noProof/>
          <w:szCs w:val="24"/>
          <w:lang w:bidi="si-LK"/>
        </w:rPr>
        <w:t>.</w:t>
      </w:r>
    </w:p>
    <w:p w14:paraId="5D0DCC1C"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The modified physical method used by Betancur et al. to produce activated carbon with a lower specific surface area by skipping the carbonization stage is an exception to the conventional physical method</w:t>
      </w:r>
      <w:r w:rsidRPr="003A1FE8">
        <w:rPr>
          <w:noProof/>
          <w:szCs w:val="24"/>
          <w:lang w:bidi="si-LK"/>
        </w:rPr>
        <w:fldChar w:fldCharType="begin" w:fldLock="1"/>
      </w:r>
      <w:r w:rsidR="002358FC">
        <w:rPr>
          <w:noProof/>
          <w:szCs w:val="24"/>
          <w:lang w:bidi="si-LK"/>
        </w:rPr>
        <w:instrText>ADDIN CSL_CITATION {"citationItems":[{"id":"ITEM-1","itemData":{"DOI":"10.1016/j.jhazmat.2009.02.167","ISSN":"03043894","PMID":"19398156","abstract":"The thermochemical degradation of waste tires in a CO2 atmosphere without previous treatment of devolatilization (pyrolysis) in order to obtain activated carbons with good textural properties such as surface area and porosity was studied. The operating variables studied were CO2 flow rate (50 and 150 mL/min), temperature (800 and 900 °C) and reaction time (1, 1.5, 2, 2.5 and 3 h). Results show a considerable effect of the temperature and the reaction time in the porosity development. Kinetic measurements showed that the reactions involved in the thermochemical degradation of waste tire with CO2, are similar to those developed in the pyrolysis process carried out under N2 atmosphere and temperatures below 760 °C, for particles sizes of 500 μm and heating rate of 5 °C/min. For temperatures higher than 760 °C the CO2 starts to oxidize the remaining carbon black. Activated carbon with a 414-m2/g surface area at 900 °C of temperature, 150 mL/min of CO2 volumetric flow and 180 min of reaction time was obtained. In this work it is considering the no reactivity of CO2 for devolatilization of the tires (up to 760 °C), and also the partial oxidation of residual char at high temperature for activation (&gt;760 °C). It is confirmed that there are two consecutive stages (devolatilization and activation) developed from the same process. © 2009 Elsevier B.V. All rights reserved.","author":[{"dropping-particle":"","family":"Betancur","given":"Mariluz","non-dropping-particle":"","parse-names":false,"suffix":""},{"dropping-particle":"","family":"Martínez","given":"Juan Daniel","non-dropping-particle":"","parse-names":false,"suffix":""},{"dropping-particle":"","family":"Murillo","given":"Ramón","non-dropping-particle":"","parse-names":false,"suffix":""}],"container-title":"Journal of Hazardous Materials","id":"ITEM-1","issue":"2-3","issued":{"date-parts":[["2009"]]},"page":"882-887","title":"Production of activated carbon by waste tire thermochemical degradation with CO2","type":"article-journal","volume":"168"},"uris":["http://www.mendeley.com/documents/?uuid=2fed9931-dde8-478a-ab66-1eea84807b22"]}],"mendeley":{"formattedCitation":"&lt;sup&gt;39&lt;/sup&gt;","plainTextFormattedCitation":"39","previouslyFormattedCitation":"&lt;sup&gt;39&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39</w:t>
      </w:r>
      <w:r w:rsidRPr="003A1FE8">
        <w:rPr>
          <w:noProof/>
          <w:szCs w:val="24"/>
          <w:lang w:bidi="si-LK"/>
        </w:rPr>
        <w:fldChar w:fldCharType="end"/>
      </w:r>
      <w:r w:rsidRPr="003A1FE8">
        <w:rPr>
          <w:noProof/>
          <w:szCs w:val="24"/>
          <w:lang w:bidi="si-LK"/>
        </w:rPr>
        <w:t>.</w:t>
      </w:r>
    </w:p>
    <w:p w14:paraId="755C2E3A" w14:textId="77777777" w:rsidR="003A1FE8" w:rsidRPr="003A1FE8" w:rsidRDefault="003A1FE8" w:rsidP="001D16D7">
      <w:pPr>
        <w:spacing w:after="10" w:line="360" w:lineRule="auto"/>
        <w:jc w:val="both"/>
        <w:rPr>
          <w:noProof/>
          <w:szCs w:val="24"/>
          <w:lang w:bidi="si-LK"/>
        </w:rPr>
      </w:pPr>
    </w:p>
    <w:p w14:paraId="6C666206" w14:textId="77777777" w:rsidR="003A1FE8" w:rsidRPr="003A1FE8" w:rsidRDefault="003A1FE8" w:rsidP="001D16D7">
      <w:pPr>
        <w:pStyle w:val="Heading4"/>
        <w:spacing w:line="360" w:lineRule="auto"/>
      </w:pPr>
      <w:bookmarkStart w:id="132" w:name="_Toc71815042"/>
      <w:bookmarkStart w:id="133" w:name="_Toc71815673"/>
      <w:bookmarkStart w:id="134" w:name="_Toc72583208"/>
      <w:bookmarkStart w:id="135" w:name="_Toc73005590"/>
      <w:bookmarkStart w:id="136" w:name="_Toc73009094"/>
      <w:bookmarkStart w:id="137" w:name="_Toc77027984"/>
      <w:bookmarkStart w:id="138" w:name="_Toc80362436"/>
      <w:r w:rsidRPr="003A1FE8">
        <w:t>Chemical activation</w:t>
      </w:r>
      <w:bookmarkEnd w:id="132"/>
      <w:bookmarkEnd w:id="133"/>
      <w:bookmarkEnd w:id="134"/>
      <w:bookmarkEnd w:id="135"/>
      <w:bookmarkEnd w:id="136"/>
      <w:bookmarkEnd w:id="137"/>
      <w:bookmarkEnd w:id="138"/>
    </w:p>
    <w:p w14:paraId="2ECB833B" w14:textId="77777777" w:rsidR="003A1FE8" w:rsidRPr="003A1FE8" w:rsidRDefault="003A1FE8" w:rsidP="001D16D7">
      <w:pPr>
        <w:spacing w:after="10" w:line="360" w:lineRule="auto"/>
        <w:jc w:val="both"/>
        <w:rPr>
          <w:lang w:bidi="si-LK"/>
        </w:rPr>
      </w:pPr>
    </w:p>
    <w:p w14:paraId="50763C6F" w14:textId="42C19885" w:rsidR="003A1FE8" w:rsidRDefault="003A1FE8" w:rsidP="006112E4">
      <w:pPr>
        <w:spacing w:after="10" w:line="360" w:lineRule="auto"/>
        <w:ind w:firstLine="720"/>
        <w:jc w:val="both"/>
        <w:rPr>
          <w:noProof/>
          <w:szCs w:val="24"/>
          <w:lang w:bidi="si-LK"/>
        </w:rPr>
      </w:pPr>
      <w:r w:rsidRPr="003A1FE8">
        <w:rPr>
          <w:noProof/>
          <w:szCs w:val="24"/>
          <w:lang w:bidi="si-LK"/>
        </w:rPr>
        <w:t xml:space="preserve">The chemical method is a one-step process that involves impregnating granulated tire rubber with a chemical activating agent such as KOH, stirring for about 5 hours, and then </w:t>
      </w:r>
      <w:r w:rsidR="00395B5F">
        <w:rPr>
          <w:noProof/>
          <w:szCs w:val="24"/>
          <w:lang w:bidi="si-LK"/>
        </w:rPr>
        <w:t xml:space="preserve">drying in an oven for 24 hours. </w:t>
      </w:r>
      <w:r w:rsidRPr="003A1FE8">
        <w:rPr>
          <w:noProof/>
          <w:szCs w:val="24"/>
          <w:lang w:bidi="si-LK"/>
        </w:rPr>
        <w:t>The impregnated granules are then kept in an inert environment for some time</w:t>
      </w:r>
      <w:r w:rsidR="00395B5F">
        <w:rPr>
          <w:noProof/>
          <w:szCs w:val="24"/>
          <w:lang w:bidi="si-LK"/>
        </w:rPr>
        <w:t>, generally</w:t>
      </w:r>
      <w:r w:rsidRPr="003A1FE8">
        <w:rPr>
          <w:noProof/>
          <w:szCs w:val="24"/>
          <w:lang w:bidi="si-LK"/>
        </w:rPr>
        <w:t xml:space="preserve"> in a reactor at a temperature between 500 and 700 °C.</w:t>
      </w:r>
      <w:r w:rsidRPr="003A1FE8">
        <w:t xml:space="preserve"> </w:t>
      </w:r>
      <w:r w:rsidRPr="003A1FE8">
        <w:rPr>
          <w:noProof/>
          <w:szCs w:val="24"/>
          <w:lang w:bidi="si-LK"/>
        </w:rPr>
        <w:t>After that, the substance is acid-washed to maximize its porosity and specific surface area</w:t>
      </w:r>
      <w:r w:rsidRPr="003A1FE8">
        <w:rPr>
          <w:noProof/>
          <w:szCs w:val="24"/>
          <w:lang w:bidi="si-LK"/>
        </w:rPr>
        <w:fldChar w:fldCharType="begin" w:fldLock="1"/>
      </w:r>
      <w:r w:rsidR="002358FC">
        <w:rPr>
          <w:noProof/>
          <w:szCs w:val="24"/>
          <w:lang w:bidi="si-LK"/>
        </w:rPr>
        <w:instrText>ADDIN CSL_CITATION {"citationItems":[{"id":"ITEM-1","itemData":{"DOI":"10.1016/S0378-3820(00)00071-0","ISSN":"03783820","abstract":"Activated carbons were prepared by chemical activation from bituminous coal with three chemical reagents, ZnCl2, H3PO4 and KOH. The activation consisted of impregnation of a reagent followed by carbonization in nitrogen at various temperatures. A thermovimetric study showed that these reagents were capable of suppressing the evolution of tarry substances during carbonization. Because of carbon oxidation and gasification mechanisms, activation with KOH resulted in a lower carbon yield than those with ZnCl2 and H3PO4. For each activation process the porosity of the resulting carbons increased with the carbonization temperature to a maximum and then began to decrease with further increase of the temperature. The maximum surface areas obtained from the activation with ZnCl2, H3PO4 and KOH are 960, 770 and 3300 m2/g, respectively. The results of the present work suggest that ZnCl2 and H3PO4, which are acidic, are not suitable for preparing high-porosity carbons from bituminous coal, while carbons with very high porosity can be produced with bases such as KOH. An increase in particle size of the coal precursor was found to cause a reduction in both yield and porosity of the resulting carbons.","author":[{"dropping-particle":"","family":"Hsu","given":"Li Yeh","non-dropping-particle":"","parse-names":false,"suffix":""},{"dropping-particle":"","family":"Teng","given":"Hsisheng","non-dropping-particle":"","parse-names":false,"suffix":""}],"container-title":"Fuel processing technology","id":"ITEM-1","issue":"1","issued":{"date-parts":[["2000"]]},"page":"155-166","title":"Influence of different chemical reagents on the preparation of activated carbons from bituminous coal","type":"article-journal","volume":"64"},"uris":["http://www.mendeley.com/documents/?uuid=36265957-89e1-406a-b5aa-f0671a2748f8"]},{"id":"ITEM-2","itemData":{"DOI":"10.1016/j.micromeso.2009.11.022","ISSN":"13871811","abstract":"The disposal of waste tyre represents a serious concern in environmental management. Owing to the high carbon content of waste tyre rubber, it is feasible to convert waste tyres to a value-added product, i.e. activated carbon, for environmental applications. This study focuses on the effect of different activation conditions (e.g. temperature, holding time and acid treatment) on the porosity of activated carbons produced from tyre rubber. Experimental studies showed that nitric acid treatment to tyre chars is able to remove certain mineral contents such as Ca, K and Na, which affect the reactivity of gas-solid reactions in the subsequent physical activation process (CO2 as activating agent). Those acid-treated carbons developed high surface areas (over 1000 m2/g) that were comparable to commercial products. They also posses high mesopore volume up to 0.855 cc/g which has been shown favourable to the adsorption of larger-sized dye molecules. The Redlich-Peterson equilibrium isotherm model yielded the best-fit to experimental data for all three dyes using the non-linear error functions. © 2009 Elsevier Inc. All rights reserved.","author":[{"dropping-particle":"","family":"Mui","given":"Edward L.K.","non-dropping-particle":"","parse-names":false,"suffix":""},{"dropping-particle":"","family":"Cheung","given":"W. H.","non-dropping-particle":"","parse-names":false,"suffix":""},{"dropping-particle":"","family":"Valix","given":"Marjorie","non-dropping-particle":"","parse-names":false,"suffix":""},{"dropping-particle":"","family":"McKay","given":"Gordon","non-dropping-particle":"","parse-names":false,"suffix":""}],"container-title":"Microporous and Mesoporous Materials","id":"ITEM-2","issue":"1-3","issued":{"date-parts":[["2010"]]},"page":"287-294","publisher":"Elsevier Inc.","title":"Mesoporous activated carbon from waste tyre rubber for dye removal from effluents","type":"article-journal","volume":"130"},"uris":["http://www.mendeley.com/documents/?uuid=a9489eb2-749e-44d8-a997-dbe8706ff234"]},{"id":"ITEM-3","itemData":{"DOI":"10.1007/s12649-012-9109-7","ISBN":"1264901291","ISSN":"18772641","abstract":"Activated carbons were prepared by phosphoric acid activation of cotton stalks in nitrogen (chemical activation) and steam/nitrogen atmospheres (co-activation) at various temperatures in the 500-800°C range and at different H3PO4 acid to cotton stalk impregnation ratios (0.3-3). The BET surface area and the pore structure of activated carbons were evaluated from nitrogen adsorption data at 77 K in relation to process conditions. The results showed that the surface area and the porosity of the activated carbons were strongly dependent on the impregnation ratio, temperature and the atmosphere. Increasing impregnation ratio favours the development of mesopores, whereas the temperature has a negative effect on the surface area and porosity up to 700°C and thereafter it promotes the creation of micropores at 800°C. Steam promotes formation of narrower micropores in the activated carbons prepared at higher temperatures and the formation of mesopores at lower temperatures. Transmission electron microscopy analysis also identifies mesopore structures in the mesoporous activated carbon and microporous structures in the microporous activated carbons. The effect of activation temperature and atmosphere on surface chemistry of activated carbon, in terms of carbon, oxygen and phosphorus functionalities, was extensively studied using X-ray photoelectron spectroscopy. The results showed that carbon content increased as the activation temperature was increased from 500 to 800°C in both atmospheres and as the atmosphere was changed from nitrogen to steam/nitrogen mixture in both temperatures, while the oxygen and phosphorus contents decreased due to the removal of phosphorus compounds. © Springer Science+Business Media B.V. 2011.","author":[{"dropping-particle":"","family":"Nahil","given":"Mohamad Anas","non-dropping-particle":"","parse-names":false,"suffix":""},{"dropping-particle":"","family":"Williams","given":"Paul T.","non-dropping-particle":"","parse-names":false,"suffix":""}],"container-title":"Waste and Biomass Valorization","id":"ITEM-3","issue":"2","issued":{"date-parts":[["2012"]]},"page":"117-130","title":"Characterisation of activated carbons with high surface area and variable porosity produced from agricultural cotton waste by chemical activation and co-activation","type":"article-journal","volume":"3"},"uris":["http://www.mendeley.com/documents/?uuid=9d7a8a93-64c7-4dfc-8268-0ce2fe397111"]},{"id":"ITEM-4","itemData":{"DOI":"10.1016/j.fuproc.2014.02.007","ISSN":"03783820","abstract":"Waste tire rubber (WTR) was pyrolyzed in a fixed bed reactor in the final temperature range of 500-800 C. Pyrolysis oils were analyzed both quantitatively and qualitatively. Pyrolysis chars obtained were activated using CO2 at a final temperature of 950 C with a final activation time of 1-3 h. In addition, the influence of the acid treatment of pyrolysis char on the physicochemical properties was investigated. In the experiments, the yields of pyrolysis oil and pyrolysis char were 30-38 and about 37 wt.%, respectively. The pyrolysis oils consisted mainly of limonene, aromatic hydrocarbons such as xylene, and some heteroatom-containing compounds, such as benzothiazole and 2,4-dimethylquinoline. The sulfur contents of the pyrolysis oils were 0.85-0.96 wt.%. Most of the sulfur remained in the pyrolysis char. The maximum surface area of the activated char obtained by CO2 activation was 437 m 2/g. The acid treatment of the pyrolysis char decreased the ash and sulfur contents, which supported the strong potential of the acid-treated char for use in commercial applications. © 2014 Elsevier B.V.","author":[{"dropping-particle":"","family":"Choi","given":"Gyung Goo","non-dropping-particle":"","parse-names":false,"suffix":""},{"dropping-particle":"","family":"Jung","given":"Su Hwa","non-dropping-particle":"","parse-names":false,"suffix":""},{"dropping-particle":"","family":"Oh","given":"Seung Jin","non-dropping-particle":"","parse-names":false,"suffix":""},{"dropping-particle":"","family":"Kim","given":"Joo Sik","non-dropping-particle":"","parse-names":false,"suffix":""}],"container-title":"Fuel Processing Technology","id":"ITEM-4","issued":{"date-parts":[["2014"]]},"page":"57-64","publisher":"Elsevier B.V.","title":"Total utilization of waste tire rubber through pyrolysis to obtain oils and CO2 activation of pyrolysis char","type":"article-journal","volume":"123"},"uris":["http://www.mendeley.com/documents/?uuid=98fb8bd4-64ee-4e2b-9d5c-57772b99a5f7"]},{"id":"ITEM-5","itemData":{"DOI":"10.1016/j.fuproc.2017.03.017","ISSN":"03783820","abstract":"To convert the hazardous oily sludge into high quality activated carbon for water pollutant adsorption, a new preparing procedure has been proposed in current study by adding a de-oiling step before activation. The pore structure and surface chemistry of produced active carbons (ACs) were characterized by scanning electron microscopy, N2 adsorption-desorption, XRD, FTIR and XPS. Due to the high content of asphaltene, oily sludge is a promising material for activated carbon production. The surface area of the activated carbon prepared with the proposed de-oiling step was 3292 m2/g which was two times higher than that of normally prepared AC. Moreover, by applying the de-oiling step, the methylene blue adsorption capacities significantly increased from 17.8 mL/0.1 g to 64.6 mL/0.1 g reaching that of ACs generated from commercial asphalt. Moreover, the heavy metal leaching values of the ACs prepared were far below that of hazardous materials. Therefore, the oily sludge could be promising raw material for activated carbon production and the de-oiling procedure could improve the quality of ACs significantly.","author":[{"dropping-particle":"","family":"Wang","given":"Jun","non-dropping-particle":"","parse-names":false,"suffix":""},{"dropping-particle":"","family":"Liu","given":"Tian Lu","non-dropping-particle":"","parse-names":false,"suffix":""},{"dropping-particle":"","family":"Huang","given":"Qun Xing","non-dropping-particle":"","parse-names":false,"suffix":""},{"dropping-particle":"","family":"Ma","given":"Zeng Yi","non-dropping-particle":"","parse-names":false,"suffix":""},{"dropping-particle":"","family":"Chi","given":"Yong","non-dropping-particle":"","parse-names":false,"suffix":""},{"dropping-particle":"","family":"Yan","given":"Jian Hua","non-dropping-particle":"","parse-names":false,"suffix":""}],"container-title":"Fuel Processing Technology","id":"ITEM-5","issued":{"date-parts":[["2017"]]},"page":"13-19","publisher":"Elsevier B.V.","title":"Production and characterization of high quality activated carbon from oily sludge","type":"article-journal","volume":"162"},"uris":["http://www.mendeley.com/documents/?uuid=461e2517-f898-4681-a066-33668cc1961a"]},{"id":"ITEM-6","itemData":{"DOI":"10.1007/s10934-017-0444-8","ISBN":"0123456789","ISSN":"15734854","abstract":"This study aims at investigating the relationship between the porosity and the surface functional groups of an activated carbon during the pyrolysis process. Several activated carbons are prepared by the carbonization of a mixture of olive waste and ZnCl2 at different temperatures, which are chosen by taking into account the different phenomena occurring during this treatment. The porosity of the prepared carbons is investigated using both N2 and CO2 isotherms at 77 and 273 K, respectively. Long-range and short-range orders are studied respectively by X-ray diffraction (XRD) and Raman spectroscopy. The investigation of the carbon functionalities is carried out by Boehm titration, Fourier transformed infrared spectroscopy (FTIR) and water adsorption measurements. The effect of carbonisation temperature on the adsorption of cyclohexane provides additional information on the oxygen functional groups and especially the carboxylic proups. To summarize, the results show that a carbonisation at 573 K is sufficient to obtain a well-developed porosity and to ensure already the formation of acidic surface groups and especially the carboxylic groups.","author":[{"dropping-particle":"","family":"Tazibet","given":"S.","non-dropping-particle":"","parse-names":false,"suffix":""},{"dropping-particle":"","family":"Velasco","given":"L. F.","non-dropping-particle":"","parse-names":false,"suffix":""},{"dropping-particle":"","family":"Lodewyckx","given":"P.","non-dropping-particle":"","parse-names":false,"suffix":""},{"dropping-particle":"","family":"Abou M’Hamed","given":"D.","non-dropping-particle":"","parse-names":false,"suffix":""},{"dropping-particle":"","family":"Boucheffa","given":"Y.","non-dropping-particle":"","parse-names":false,"suffix":""}],"container-title":"Journal of Porous Materials","id":"ITEM-6","issue":"2","issued":{"date-parts":[["2018"]]},"page":"329-340","publisher":"Springer US","title":"Study of the carbonization temperature for a chemically activated carbon: influence on the textural and structural characteristics and surface functionalities","type":"article-journal","volume":"25"},"uris":["http://www.mendeley.com/documents/?uuid=a919e13f-347e-4728-a971-05ee3e83198e"]},{"id":"ITEM-7","itemData":{"DOI":"10.1016/j.jhazmat.2009.02.167","ISSN":"03043894","PMID":"19398156","abstract":"The thermochemical degradation of waste tires in a CO2 atmosphere without previous treatment of devolatilization (pyrolysis) in order to obtain activated carbons with good textural properties such as surface area and porosity was studied. The operating variables studied were CO2 flow rate (50 and 150 mL/min), temperature (800 and 900 °C) and reaction time (1, 1.5, 2, 2.5 and 3 h). Results show a considerable effect of the temperature and the reaction time in the porosity development. Kinetic measurements showed that the reactions involved in the thermochemical degradation of waste tire with CO2, are similar to those developed in the pyrolysis process carried out under N2 atmosphere and temperatures below 760 °C, for particles sizes of 500 μm and heating rate of 5 °C/min. For temperatures higher than 760 °C the CO2 starts to oxidize the remaining carbon black. Activated carbon with a 414-m2/g surface area at 900 °C of temperature, 150 mL/min of CO2 volumetric flow and 180 min of reaction time was obtained. In this work it is considering the no reactivity of CO2 for devolatilization of the tires (up to 760 °C), and also the partial oxidation of residual char at high temperature for activation (&gt;760 °C). It is confirmed that there are two consecutive stages (devolatilization and activation) developed from the same process. © 2009 Elsevier B.V. All rights reserved.","author":[{"dropping-particle":"","family":"Betancur","given":"Mariluz","non-dropping-particle":"","parse-names":false,"suffix":""},{"dropping-particle":"","family":"Martínez","given":"Juan Daniel","non-dropping-particle":"","parse-names":false,"suffix":""},{"dropping-particle":"","family":"Murillo","given":"Ramón","non-dropping-particle":"","parse-names":false,"suffix":""}],"container-title":"Journal of Hazardous Materials","id":"ITEM-7","issue":"2-3","issued":{"date-parts":[["2009"]]},"page":"882-887","title":"Production of activated carbon by waste tire thermochemical degradation with CO2","type":"article-journal","volume":"168"},"uris":["http://www.mendeley.com/documents/?uuid=2fed9931-dde8-478a-ab66-1eea84807b22"]}],"mendeley":{"formattedCitation":"&lt;sup&gt;39–45&lt;/sup&gt;","plainTextFormattedCitation":"39–45","previouslyFormattedCitation":"&lt;sup&gt;39–45&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39–45</w:t>
      </w:r>
      <w:r w:rsidRPr="003A1FE8">
        <w:rPr>
          <w:noProof/>
          <w:szCs w:val="24"/>
          <w:lang w:bidi="si-LK"/>
        </w:rPr>
        <w:fldChar w:fldCharType="end"/>
      </w:r>
      <w:r w:rsidRPr="003A1FE8">
        <w:rPr>
          <w:noProof/>
          <w:szCs w:val="24"/>
          <w:lang w:bidi="si-LK"/>
        </w:rPr>
        <w:t>.</w:t>
      </w:r>
      <w:r w:rsidRPr="003A1FE8">
        <w:t xml:space="preserve"> </w:t>
      </w:r>
      <w:r w:rsidRPr="003A1FE8">
        <w:rPr>
          <w:noProof/>
          <w:szCs w:val="24"/>
          <w:lang w:bidi="si-LK"/>
        </w:rPr>
        <w:t>Chemical activation has two significant advantages over physical activation.</w:t>
      </w:r>
      <w:r w:rsidRPr="003A1FE8">
        <w:t xml:space="preserve"> </w:t>
      </w:r>
      <w:r w:rsidRPr="003A1FE8">
        <w:rPr>
          <w:noProof/>
          <w:szCs w:val="24"/>
          <w:lang w:bidi="si-LK"/>
        </w:rPr>
        <w:t>The first is that there is less energy consumption because the activating agent does not need to be heated, and the second is that tire pyrolysis and activated carbon processing can be done in one step</w:t>
      </w:r>
      <w:r w:rsidRPr="003A1FE8">
        <w:rPr>
          <w:noProof/>
          <w:szCs w:val="24"/>
          <w:lang w:bidi="si-LK"/>
        </w:rPr>
        <w:fldChar w:fldCharType="begin" w:fldLock="1"/>
      </w:r>
      <w:r w:rsidR="002358FC">
        <w:rPr>
          <w:noProof/>
          <w:szCs w:val="24"/>
          <w:lang w:bidi="si-LK"/>
        </w:rPr>
        <w:instrText>ADDIN CSL_CITATION {"citationItems":[{"id":"ITEM-1","itemData":{"DOI":"10.1166/sam.2014.1714","ISSN":"19472935","abstract":"The research led the synthesis of activated carbons of unique set of properties: very high surface area/total pore volume and high nitrogen content. Chitosan served as a basic raw material for activated carbon manufacturing. Zinc chloride (ZnCl2) was applied as an activation agent. The chitosan-ZnCl2 mixtures (different ratio) were then subjected to heat-treatment and transformed into a nonporous solid consisting of a carbon matrix in which water-soluble ZnCl2 nanocrystallites were uniformly dispersed. The pore structure and surface area of the prepared carbon materials were modified by changing the chitosan- ZnCl2 ratio. This process is highly effective and yields microporous and micro/mesoporous carbons with surface areas as high as 1931 m2 g-1. The carbons maintained a high content of nitrogen (ca. 6-7 wt%) which allows them to be candidates for some electrochemical applications. © 2014 by American Scientific Publishers.","author":[{"dropping-particle":"","family":"Kucinska","given":"Anna","non-dropping-particle":"","parse-names":false,"suffix":""},{"dropping-particle":"","family":"Golembiewski","given":"Roman","non-dropping-particle":"","parse-names":false,"suffix":""},{"dropping-particle":"","family":"Lukaszewicz","given":"Jerzy P.","non-dropping-particle":"","parse-names":false,"suffix":""}],"container-title":"Science of Advanced Materials","id":"ITEM-1","issue":"2","issued":{"date-parts":[["2014"]]},"page":"290-297","title":"Synthesis of N-rich activated carbons from chitosan by chemical activation","type":"article-journal","volume":"6"},"uris":["http://www.mendeley.com/documents/?uuid=5e1b36f8-f8f0-45fe-8217-da423642c9ef"]}],"mendeley":{"formattedCitation":"&lt;sup&gt;46&lt;/sup&gt;","plainTextFormattedCitation":"46","previouslyFormattedCitation":"&lt;sup&gt;46&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46</w:t>
      </w:r>
      <w:r w:rsidRPr="003A1FE8">
        <w:rPr>
          <w:noProof/>
          <w:szCs w:val="24"/>
          <w:lang w:bidi="si-LK"/>
        </w:rPr>
        <w:fldChar w:fldCharType="end"/>
      </w:r>
      <w:r w:rsidR="00395B5F">
        <w:rPr>
          <w:noProof/>
          <w:szCs w:val="24"/>
          <w:lang w:bidi="si-LK"/>
        </w:rPr>
        <w:t>. As well as c</w:t>
      </w:r>
      <w:r w:rsidRPr="003A1FE8">
        <w:rPr>
          <w:noProof/>
          <w:szCs w:val="24"/>
          <w:lang w:bidi="si-LK"/>
        </w:rPr>
        <w:t xml:space="preserve">hemical activation is preferable to physical activation because </w:t>
      </w:r>
      <w:ins w:id="139" w:author="Hp" w:date="2021-08-28T08:33:00Z">
        <w:r w:rsidR="0036651C">
          <w:rPr>
            <w:noProof/>
            <w:szCs w:val="24"/>
            <w:lang w:bidi="si-LK"/>
          </w:rPr>
          <w:t xml:space="preserve"> </w:t>
        </w:r>
      </w:ins>
      <w:r w:rsidRPr="003A1FE8">
        <w:rPr>
          <w:noProof/>
          <w:szCs w:val="24"/>
          <w:lang w:bidi="si-LK"/>
        </w:rPr>
        <w:t xml:space="preserve">it yields more carbon, </w:t>
      </w:r>
      <w:r w:rsidR="00395B5F">
        <w:rPr>
          <w:noProof/>
          <w:szCs w:val="24"/>
          <w:lang w:bidi="si-LK"/>
        </w:rPr>
        <w:t xml:space="preserve">which </w:t>
      </w:r>
      <w:r w:rsidRPr="003A1FE8">
        <w:rPr>
          <w:noProof/>
          <w:szCs w:val="24"/>
          <w:lang w:bidi="si-LK"/>
        </w:rPr>
        <w:t>has more micro-and mesopores, and has a higher specific surface area and adsorption capability</w:t>
      </w:r>
      <w:r w:rsidRPr="003A1FE8">
        <w:rPr>
          <w:noProof/>
          <w:szCs w:val="24"/>
          <w:lang w:bidi="si-LK"/>
        </w:rPr>
        <w:fldChar w:fldCharType="begin" w:fldLock="1"/>
      </w:r>
      <w:r w:rsidR="002358FC">
        <w:rPr>
          <w:noProof/>
          <w:szCs w:val="24"/>
          <w:lang w:bidi="si-LK"/>
        </w:rPr>
        <w:instrText>ADDIN CSL_CITATION {"citationItems":[{"id":"ITEM-1","itemData":{"DOI":"10.2166/wpt.2020.094","ISSN":"1751231X","abstract":"Well-developed surface areas and porous structures that render high adsorption capacity are necessary for pollutant removal from wastewater by activated carbons. Activated carbons from natural resources, and agricultural and industrial waste materials are produced using chemical agents, including KOH, H3PO4,K2CO3, ZnCl2 and NaOH. This study is intended to highlight the effects of those agents on the physical properties of the activated carbons. The operating conditions, i.e., temperature, time and ratio, show an interplay towards the physical properties at varying degree. The yield, pore size, mesoporosity and surface area of activated carbons derived using different chemical agents correlate well with the impregnation ratio. Generally, the pore size, mesoporosity and surface area increase, while the yield decreases with increasing ratio (over a given range). Higher ratio and temperature are recommended for KOH, K2CO3 and NaOH activation, to endow activated carbons with greater surface area.","author":[{"dropping-particle":"","family":"Amran","given":"Fadina","non-dropping-particle":"","parse-names":false,"suffix":""},{"dropping-particle":"","family":"Zaini","given":"Muhammad Abbas Ahmad","non-dropping-particle":"","parse-names":false,"suffix":""}],"container-title":"Water Practice and Technology","id":"ITEM-1","issue":"4","issued":{"date-parts":[["2020"]]},"page":"854-876","title":"Effects of chemical activating agents on physical properties of activated carbons – A commentary","type":"article-journal","volume":"15"},"uris":["http://www.mendeley.com/documents/?uuid=bc16a306-80b2-4175-a414-eb4aaed7a6dd"]}],"mendeley":{"formattedCitation":"&lt;sup&gt;36&lt;/sup&gt;","plainTextFormattedCitation":"36","previouslyFormattedCitation":"&lt;sup&gt;36&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36</w:t>
      </w:r>
      <w:r w:rsidRPr="003A1FE8">
        <w:rPr>
          <w:noProof/>
          <w:szCs w:val="24"/>
          <w:lang w:bidi="si-LK"/>
        </w:rPr>
        <w:fldChar w:fldCharType="end"/>
      </w:r>
      <w:r w:rsidRPr="003A1FE8">
        <w:rPr>
          <w:noProof/>
          <w:szCs w:val="24"/>
          <w:lang w:bidi="si-LK"/>
        </w:rPr>
        <w:t>.</w:t>
      </w:r>
    </w:p>
    <w:p w14:paraId="62F94B89" w14:textId="77777777" w:rsidR="006112E4" w:rsidRPr="003A1FE8" w:rsidRDefault="006112E4" w:rsidP="006112E4">
      <w:pPr>
        <w:spacing w:after="10" w:line="360" w:lineRule="auto"/>
        <w:ind w:firstLine="720"/>
        <w:jc w:val="both"/>
        <w:rPr>
          <w:noProof/>
          <w:szCs w:val="24"/>
          <w:lang w:bidi="si-LK"/>
        </w:rPr>
      </w:pPr>
    </w:p>
    <w:p w14:paraId="10D39F1D"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Dehydrogenation properties of the chemical agents used in chemical activation prevent tar formation and excessive volatile production, resulting in high carbon yields</w:t>
      </w:r>
      <w:r w:rsidRPr="003A1FE8">
        <w:rPr>
          <w:noProof/>
          <w:szCs w:val="24"/>
          <w:lang w:bidi="si-LK"/>
        </w:rPr>
        <w:fldChar w:fldCharType="begin" w:fldLock="1"/>
      </w:r>
      <w:r w:rsidR="002358FC">
        <w:rPr>
          <w:noProof/>
          <w:szCs w:val="24"/>
          <w:lang w:bidi="si-LK"/>
        </w:rPr>
        <w:instrText>ADDIN CSL_CITATION {"citationItems":[{"id":"ITEM-1","itemData":{"DOI":"10.1260/0263-6174.26.7.533","ISSN":"02636174","abstract":"Activated carbons were prepared from sawdust by chemical activation with H3PO4. The effects of various parameters such as the impregnation ratio, activation temperature and time on the nitrogen adsorption isotherms, specific surface areas and pore volumes of the activated carbons were measured and analyzed in order to optimize the operational conditions. The nitrogen adsorption capacity of the activated carbons was significantly affected by the impregnation ratio and the activation temperature. The most important operational parameter in chemical activation with H3PO4 was found to be the H3PO4/sawdust impregnation ratio. The specific surface area of the activated carbon prepared with a 1:1 H3PO4/sawdust ratio and activated at 500°C for 90 min attained the relatively high value of 1642 m2/g. The experimental results show that, under the experimental conditions studied, an activated carbon containing well-developed micropores and mesopores exhibiting improved nitrogen adsorption properties can be obtained via a H3PO4 activation process under the optimum operation conditions, viz. activated with an impregnation ratio of 1.0-1.5H3PO4/sawdust at 500°C for 60-90 min.","author":[{"dropping-particle":"","family":"Zhang","given":"Huiping","non-dropping-particle":"","parse-names":false,"suffix":""},{"dropping-particle":"","family":"Yan","given":"Ying","non-dropping-particle":"","parse-names":false,"suffix":""},{"dropping-particle":"","family":"Yang","given":"Lichun","non-dropping-particle":"","parse-names":false,"suffix":""}],"container-title":"Adsorption Science and Technology","id":"ITEM-1","issue":"7","issued":{"date-parts":[["2008"]]},"page":"533-543","title":"Preparation of activated carbons from sawdust by chemical activation","type":"article-journal","volume":"26"},"uris":["http://www.mendeley.com/documents/?uuid=3e52fdf9-f71e-4d7f-ac6d-1bed3ee12af9"]}],"mendeley":{"formattedCitation":"&lt;sup&gt;47&lt;/sup&gt;","plainTextFormattedCitation":"47","previouslyFormattedCitation":"&lt;sup&gt;47&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47</w:t>
      </w:r>
      <w:r w:rsidRPr="003A1FE8">
        <w:rPr>
          <w:noProof/>
          <w:szCs w:val="24"/>
          <w:lang w:bidi="si-LK"/>
        </w:rPr>
        <w:fldChar w:fldCharType="end"/>
      </w:r>
      <w:r w:rsidRPr="003A1FE8">
        <w:rPr>
          <w:noProof/>
          <w:szCs w:val="24"/>
          <w:lang w:bidi="si-LK"/>
        </w:rPr>
        <w:t>. Depending on the raw materials and activating agents used, it typically needs a</w:t>
      </w:r>
      <w:r w:rsidR="00395B5F">
        <w:rPr>
          <w:noProof/>
          <w:szCs w:val="24"/>
          <w:lang w:bidi="si-LK"/>
        </w:rPr>
        <w:t xml:space="preserve"> lower activation temperature (500 to 7</w:t>
      </w:r>
      <w:r w:rsidRPr="003A1FE8">
        <w:rPr>
          <w:noProof/>
          <w:szCs w:val="24"/>
          <w:lang w:bidi="si-LK"/>
        </w:rPr>
        <w:t>00 °C) and a shorter activation period (30 minutes to 3 hours)</w:t>
      </w:r>
      <w:r w:rsidRPr="003A1FE8">
        <w:rPr>
          <w:noProof/>
          <w:szCs w:val="24"/>
          <w:lang w:bidi="si-LK"/>
        </w:rPr>
        <w:fldChar w:fldCharType="begin" w:fldLock="1"/>
      </w:r>
      <w:r w:rsidR="002358FC">
        <w:rPr>
          <w:noProof/>
          <w:szCs w:val="24"/>
          <w:lang w:bidi="si-LK"/>
        </w:rPr>
        <w:instrText>ADDIN CSL_CITATION {"citationItems":[{"id":"ITEM-1","itemData":{"DOI":"10.1016/j.jece.2018.03.005","ISSN":"22133437","abstract":"The present work investigates the CO2 capture by activated carbons prepared from Argan fruits shells. The protocol consist on carbonization followed by activation using wet impregnation or dry physical mixing with activating agents such as KOH or NaOH. The as-prepared samples have been subjected to textural investigations and comprehensive characterizations using scanning electron microscopy, energy dispersive X-ray diffraction, Raman and FTIR spectroscopy. Values of specific surface areas and pore volume up to 2251m2/g and 1.04cm3/g, respectively, were extracted from adsorption isotherms that allow, also, determination of pores sizes and surface energy distributions. Of interest, the chemical composition given by EDX revealing significant N content up to 13.90wt% and approved by FTIR spectroscopy. Moreover, the CO2 isotherms measured, under 1bar and 25°C, show uptake capacity reaching 5.63mmol/g. This values is likely attributed to CO2 adsorption by the prepared activated carbon combining large surface area, narrow micropores and the N containing surface functionalities.","author":[{"dropping-particle":"","family":"Boujibar","given":"Ouassim","non-dropping-particle":"","parse-names":false,"suffix":""},{"dropping-particle":"","family":"Souikny","given":"Ahmed","non-dropping-particle":"","parse-names":false,"suffix":""},{"dropping-particle":"","family":"Ghamouss","given":"Fouad","non-dropping-particle":"","parse-names":false,"suffix":""},{"dropping-particle":"","family":"Achak","given":"Ouafae","non-dropping-particle":"","parse-names":false,"suffix":""},{"dropping-particle":"","family":"Dahbi","given":"Mouad","non-dropping-particle":"","parse-names":false,"suffix":""},{"dropping-particle":"","family":"Chafik","given":"Tarik","non-dropping-particle":"","parse-names":false,"suffix":""}],"container-title":"Journal of Environmental Chemical Engineering","id":"ITEM-1","issue":"2","issued":{"date-parts":[["2018"]]},"page":"1995-2002","publisher":"Elsevier B.V.","title":"CO2 capture using N-containing nanoporous activated carbon obtained from argan fruit shells","type":"article-journal","volume":"6"},"uris":["http://www.mendeley.com/documents/?uuid=761a18c0-5c4b-4aff-a2f0-3d3c5d3d3fca"]}],"mendeley":{"formattedCitation":"&lt;sup&gt;48&lt;/sup&gt;","plainTextFormattedCitation":"48","previouslyFormattedCitation":"&lt;sup&gt;48&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48</w:t>
      </w:r>
      <w:r w:rsidRPr="003A1FE8">
        <w:rPr>
          <w:noProof/>
          <w:szCs w:val="24"/>
          <w:lang w:bidi="si-LK"/>
        </w:rPr>
        <w:fldChar w:fldCharType="end"/>
      </w:r>
      <w:r w:rsidRPr="003A1FE8">
        <w:rPr>
          <w:noProof/>
          <w:szCs w:val="24"/>
          <w:lang w:bidi="si-LK"/>
        </w:rPr>
        <w:t>.</w:t>
      </w:r>
      <w:r w:rsidRPr="003A1FE8">
        <w:t xml:space="preserve"> </w:t>
      </w:r>
      <w:r w:rsidRPr="003A1FE8">
        <w:rPr>
          <w:noProof/>
          <w:szCs w:val="24"/>
          <w:lang w:bidi="si-LK"/>
        </w:rPr>
        <w:t>The pore walls appear to collapse at high temperatures and with prolonged activation due to sintering and realignment of the carbon structure, reducing the pore characteristics and unique surface required for efficient adsorbent-adsorbate interactions.</w:t>
      </w:r>
    </w:p>
    <w:p w14:paraId="218BD4EF" w14:textId="77777777" w:rsidR="003A1FE8" w:rsidRPr="003A1FE8" w:rsidRDefault="003A1FE8" w:rsidP="001D16D7">
      <w:pPr>
        <w:spacing w:after="10" w:line="360" w:lineRule="auto"/>
        <w:jc w:val="both"/>
        <w:rPr>
          <w:noProof/>
          <w:szCs w:val="24"/>
          <w:lang w:bidi="si-LK"/>
        </w:rPr>
      </w:pPr>
      <w:r w:rsidRPr="003A1FE8">
        <w:rPr>
          <w:noProof/>
          <w:szCs w:val="24"/>
          <w:lang w:bidi="si-LK"/>
        </w:rPr>
        <w:t>Several parameters can be influenced by the process of chemical activation</w:t>
      </w:r>
      <w:r w:rsidRPr="003A1FE8">
        <w:rPr>
          <w:noProof/>
          <w:szCs w:val="24"/>
          <w:lang w:bidi="si-LK"/>
        </w:rPr>
        <w:fldChar w:fldCharType="begin" w:fldLock="1"/>
      </w:r>
      <w:r w:rsidR="002358FC">
        <w:rPr>
          <w:noProof/>
          <w:szCs w:val="24"/>
          <w:lang w:bidi="si-LK"/>
        </w:rPr>
        <w:instrText>ADDIN CSL_CITATION {"citationItems":[{"id":"ITEM-1","itemData":{"DOI":"10.1080/10473289.2000.10464221","ISSN":"10473289","PMID":"11111338","abstract":"Activated carbons were produced from waste tires using a chemical activation method. The carbon production process consisted of potassium hydroxide (KOH) impregnation followed by pyrolysis in N2 at 600-900 °C for 0-2 hr. The activation method can produce carbons with a surface area (SA) and total pore volume as high as 470 m2/g and 0.57 cm3/g, respectively. The influence of different parameters during chemical activation, such as pyrolysis temperature, holding time, and KOH/tire ratio, on the carbon yield and the surface characteristics was explored, and the optimum preparation conditions were recommended. The pore volume of the resulting carbons generally increases with the extent of carbon gasified by KOH and its derivatives, whereas the SA increases with degree of gasification to reach a maximum value, and then decreases upon further gasification. © 2000 Air and Waste Management Association.","author":[{"dropping-particle":"","family":"Teng","given":"Hsisheng","non-dropping-particle":"","parse-names":false,"suffix":""},{"dropping-particle":"","family":"Lin","given":"Yu Chuan","non-dropping-particle":"","parse-names":false,"suffix":""},{"dropping-particle":"","family":"Hsu","given":"Li Yeh","non-dropping-particle":"","parse-names":false,"suffix":""}],"container-title":"Journal of the Air and Waste Management Association","id":"ITEM-1","issued":{"date-parts":[["2000"]]},"title":"Production of activated carbons from pyrolysis of waste tires impregnated with potassium hydroxide","type":"article-journal"},"uris":["http://www.mendeley.com/documents/?uuid=7d5fafec-2ce7-4ceb-ab05-13d0417626f5"]}],"mendeley":{"formattedCitation":"&lt;sup&gt;49&lt;/sup&gt;","plainTextFormattedCitation":"49","previouslyFormattedCitation":"&lt;sup&gt;49&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49</w:t>
      </w:r>
      <w:r w:rsidRPr="003A1FE8">
        <w:rPr>
          <w:noProof/>
          <w:szCs w:val="24"/>
          <w:lang w:bidi="si-LK"/>
        </w:rPr>
        <w:fldChar w:fldCharType="end"/>
      </w:r>
      <w:r w:rsidRPr="003A1FE8">
        <w:rPr>
          <w:noProof/>
          <w:szCs w:val="24"/>
          <w:lang w:bidi="si-LK"/>
        </w:rPr>
        <w:t>.</w:t>
      </w:r>
    </w:p>
    <w:p w14:paraId="0C748D8C" w14:textId="77777777" w:rsidR="003A1FE8" w:rsidRPr="003A1FE8" w:rsidRDefault="003A1FE8" w:rsidP="001D16D7">
      <w:pPr>
        <w:numPr>
          <w:ilvl w:val="0"/>
          <w:numId w:val="4"/>
        </w:numPr>
        <w:spacing w:after="10" w:line="360" w:lineRule="auto"/>
        <w:contextualSpacing/>
        <w:jc w:val="both"/>
        <w:rPr>
          <w:noProof/>
          <w:szCs w:val="24"/>
          <w:lang w:bidi="si-LK"/>
        </w:rPr>
      </w:pPr>
      <w:r w:rsidRPr="003A1FE8">
        <w:rPr>
          <w:noProof/>
          <w:szCs w:val="24"/>
          <w:lang w:bidi="si-LK"/>
        </w:rPr>
        <w:t xml:space="preserve">Solvent during impregnation </w:t>
      </w:r>
    </w:p>
    <w:p w14:paraId="6E66FA97" w14:textId="77777777" w:rsidR="003A1FE8" w:rsidRPr="003A1FE8" w:rsidRDefault="003A1FE8" w:rsidP="001D16D7">
      <w:pPr>
        <w:numPr>
          <w:ilvl w:val="0"/>
          <w:numId w:val="4"/>
        </w:numPr>
        <w:spacing w:after="10" w:line="360" w:lineRule="auto"/>
        <w:contextualSpacing/>
        <w:jc w:val="both"/>
        <w:rPr>
          <w:noProof/>
          <w:szCs w:val="24"/>
          <w:lang w:bidi="si-LK"/>
        </w:rPr>
      </w:pPr>
      <w:r w:rsidRPr="003A1FE8">
        <w:rPr>
          <w:noProof/>
          <w:szCs w:val="24"/>
          <w:lang w:bidi="si-LK"/>
        </w:rPr>
        <w:t xml:space="preserve">The ratio of chemical agent(KOH) to the precursor(tire pyrolysis char) </w:t>
      </w:r>
    </w:p>
    <w:p w14:paraId="7FA85EAC" w14:textId="77777777" w:rsidR="003A1FE8" w:rsidRPr="003A1FE8" w:rsidRDefault="003A1FE8" w:rsidP="001D16D7">
      <w:pPr>
        <w:numPr>
          <w:ilvl w:val="0"/>
          <w:numId w:val="4"/>
        </w:numPr>
        <w:spacing w:after="10" w:line="360" w:lineRule="auto"/>
        <w:contextualSpacing/>
        <w:jc w:val="both"/>
        <w:rPr>
          <w:noProof/>
          <w:szCs w:val="24"/>
          <w:lang w:bidi="si-LK"/>
        </w:rPr>
      </w:pPr>
      <w:r w:rsidRPr="003A1FE8">
        <w:rPr>
          <w:noProof/>
          <w:szCs w:val="24"/>
          <w:lang w:bidi="si-LK"/>
        </w:rPr>
        <w:t>Pyrolysis temperature</w:t>
      </w:r>
    </w:p>
    <w:p w14:paraId="7944FB5F" w14:textId="77777777" w:rsidR="003A1FE8" w:rsidRPr="003A1FE8" w:rsidRDefault="003A1FE8" w:rsidP="001D16D7">
      <w:pPr>
        <w:numPr>
          <w:ilvl w:val="0"/>
          <w:numId w:val="4"/>
        </w:numPr>
        <w:spacing w:after="10" w:line="360" w:lineRule="auto"/>
        <w:contextualSpacing/>
        <w:jc w:val="both"/>
        <w:rPr>
          <w:noProof/>
          <w:szCs w:val="24"/>
          <w:lang w:bidi="si-LK"/>
        </w:rPr>
      </w:pPr>
      <w:r w:rsidRPr="003A1FE8">
        <w:rPr>
          <w:noProof/>
          <w:szCs w:val="24"/>
          <w:lang w:bidi="si-LK"/>
        </w:rPr>
        <w:lastRenderedPageBreak/>
        <w:t>Holding time</w:t>
      </w:r>
    </w:p>
    <w:p w14:paraId="666C5456" w14:textId="77777777" w:rsidR="003A1FE8" w:rsidRPr="003A1FE8" w:rsidRDefault="003A1FE8" w:rsidP="001D16D7">
      <w:pPr>
        <w:numPr>
          <w:ilvl w:val="0"/>
          <w:numId w:val="4"/>
        </w:numPr>
        <w:spacing w:after="10" w:line="360" w:lineRule="auto"/>
        <w:contextualSpacing/>
        <w:jc w:val="both"/>
        <w:rPr>
          <w:noProof/>
          <w:szCs w:val="24"/>
          <w:lang w:bidi="si-LK"/>
        </w:rPr>
      </w:pPr>
      <w:r w:rsidRPr="003A1FE8">
        <w:rPr>
          <w:noProof/>
          <w:szCs w:val="24"/>
          <w:lang w:bidi="si-LK"/>
        </w:rPr>
        <w:t xml:space="preserve">The pore structure of the activated carbons </w:t>
      </w:r>
    </w:p>
    <w:p w14:paraId="64EC4593" w14:textId="77777777" w:rsidR="003A1FE8" w:rsidRPr="003A1FE8" w:rsidRDefault="003A1FE8" w:rsidP="001D16D7">
      <w:pPr>
        <w:spacing w:after="10" w:line="360" w:lineRule="auto"/>
        <w:contextualSpacing/>
        <w:jc w:val="both"/>
        <w:rPr>
          <w:noProof/>
          <w:szCs w:val="24"/>
          <w:lang w:bidi="si-LK"/>
        </w:rPr>
      </w:pPr>
    </w:p>
    <w:p w14:paraId="57360C8A" w14:textId="77777777" w:rsidR="003A1FE8" w:rsidRPr="003A1FE8" w:rsidRDefault="003A1FE8" w:rsidP="006112E4">
      <w:pPr>
        <w:spacing w:after="10" w:line="360" w:lineRule="auto"/>
        <w:ind w:firstLine="720"/>
        <w:jc w:val="both"/>
        <w:rPr>
          <w:noProof/>
          <w:szCs w:val="24"/>
          <w:lang w:bidi="si-LK"/>
        </w:rPr>
      </w:pPr>
      <w:r w:rsidRPr="003A1FE8">
        <w:rPr>
          <w:noProof/>
          <w:szCs w:val="24"/>
          <w:lang w:bidi="si-LK"/>
        </w:rPr>
        <w:t>The chemical agent-to-precursor ratio must be carefully chosen to produce activated carbon with good yield, specific surface, and adsorption properties.</w:t>
      </w:r>
      <w:r w:rsidR="001C0ECC">
        <w:rPr>
          <w:noProof/>
          <w:szCs w:val="24"/>
          <w:lang w:bidi="si-LK"/>
        </w:rPr>
        <w:t xml:space="preserve"> A</w:t>
      </w:r>
      <w:r w:rsidRPr="003A1FE8">
        <w:rPr>
          <w:noProof/>
          <w:szCs w:val="24"/>
          <w:lang w:bidi="si-LK"/>
        </w:rPr>
        <w:t>ctivating agents oxidize a weak part of the carbon matrix</w:t>
      </w:r>
      <w:r w:rsidR="001C0ECC">
        <w:rPr>
          <w:noProof/>
          <w:szCs w:val="24"/>
          <w:lang w:bidi="si-LK"/>
        </w:rPr>
        <w:t xml:space="preserve"> to create pores</w:t>
      </w:r>
      <w:r w:rsidRPr="003A1FE8">
        <w:rPr>
          <w:noProof/>
          <w:szCs w:val="24"/>
          <w:lang w:bidi="si-LK"/>
        </w:rPr>
        <w:t>. Because of the collapse of t</w:t>
      </w:r>
      <w:r w:rsidR="001C0ECC">
        <w:rPr>
          <w:noProof/>
          <w:szCs w:val="24"/>
          <w:lang w:bidi="si-LK"/>
        </w:rPr>
        <w:t>he pore structure, a high agent to</w:t>
      </w:r>
      <w:r w:rsidRPr="003A1FE8">
        <w:rPr>
          <w:noProof/>
          <w:szCs w:val="24"/>
          <w:lang w:bidi="si-LK"/>
        </w:rPr>
        <w:t xml:space="preserve"> precursor ratio often results in a small specific surface, but a high ratio that produces a high specific surface could result from high molecular weight precursor content, which would minimize the loss.</w:t>
      </w:r>
    </w:p>
    <w:p w14:paraId="4F8BF8CD" w14:textId="77777777" w:rsidR="003A1FE8" w:rsidRPr="003A1FE8" w:rsidRDefault="003A1FE8" w:rsidP="001D16D7">
      <w:pPr>
        <w:spacing w:after="10" w:line="360" w:lineRule="auto"/>
        <w:jc w:val="both"/>
        <w:rPr>
          <w:noProof/>
          <w:szCs w:val="24"/>
          <w:lang w:bidi="si-LK"/>
        </w:rPr>
      </w:pPr>
      <w:r w:rsidRPr="003A1FE8">
        <w:rPr>
          <w:noProof/>
          <w:szCs w:val="24"/>
          <w:lang w:bidi="si-LK"/>
        </w:rPr>
        <w:t xml:space="preserve">Activating agents commonly include alkali and alkaline earth metals, as well as certain acids. </w:t>
      </w:r>
    </w:p>
    <w:p w14:paraId="47D4B52D" w14:textId="77777777" w:rsidR="003A1FE8" w:rsidRPr="003A1FE8" w:rsidRDefault="003A1FE8" w:rsidP="001D16D7">
      <w:pPr>
        <w:numPr>
          <w:ilvl w:val="0"/>
          <w:numId w:val="3"/>
        </w:numPr>
        <w:spacing w:after="10" w:line="360" w:lineRule="auto"/>
        <w:contextualSpacing/>
        <w:jc w:val="both"/>
        <w:rPr>
          <w:noProof/>
          <w:szCs w:val="24"/>
          <w:lang w:bidi="si-LK"/>
        </w:rPr>
      </w:pPr>
      <w:r w:rsidRPr="003A1FE8">
        <w:rPr>
          <w:noProof/>
          <w:szCs w:val="24"/>
          <w:lang w:bidi="si-LK"/>
        </w:rPr>
        <w:t>Potassium hydroxide (KOH)</w:t>
      </w:r>
      <w:r w:rsidRPr="003A1FE8">
        <w:rPr>
          <w:noProof/>
          <w:szCs w:val="24"/>
          <w:lang w:bidi="si-LK"/>
        </w:rPr>
        <w:fldChar w:fldCharType="begin" w:fldLock="1"/>
      </w:r>
      <w:r w:rsidR="002358FC">
        <w:rPr>
          <w:noProof/>
          <w:szCs w:val="24"/>
          <w:lang w:bidi="si-LK"/>
        </w:rPr>
        <w:instrText>ADDIN CSL_CITATION {"citationItems":[{"id":"ITEM-1","itemData":{"DOI":"10.1016/j.ecoenv.2018.11.130","ISSN":"10902414","PMID":"30580167","abstract":"Waste biomass and sewage sludge were used to obtain an adsorbent material with excellent performance qualities by adopting a KOH activation process via one-stage (ACone) or two-stage (ACtwo) co-pyrolysis. The main purpose of this work was to investigate the effects of both methods in terms of the physicochemical properties and adsorption capacities for methylene blue (MB). Textural analyses revealed that the surface area (Stot= 683.82 m2/g) and total pore volume (Vtot= 0.72 cm3/g) of ACtwo were more than two-fold compared with ACone (Stot= 285.33 m2/g; Vtot= 0.35 cm3/g). Thus, two-stage co-pyrolysis produced activated carbon with increased porosity, which was favorable for MB adsorption. Nevertheless, the intensity of the surface functional groups of ACtwo was weaker than for ACone, which could be due to the pore-forming mechanism. Two-stage co-pyrolysis increased the yield and aromaticity of activated carbon, but sufficient activation caused more functional groups to decompose. For the adsorbate MB, the maximum adsorption capacity of ACtwo (602.80 mg/g) was more than five-fold greater than that of ACone (101.88 mg/g), due to its excellent porosity properties. Furthermore, the interactions of MB molecules with activated carbon were via hydrogen bonds and electrostatic attraction. The adsorption process of MB onto activated carbon was accurately described by the pseudo-second-order kinetic model. Adsorption equilibrium evaluated Langmuir isotherms demonstrated that MB formed a monolayer by adsorption onto the activated carbon. Adsorption thermodynamics was used to investigate the influence of temperature on the adsorption process. Thermodynamic parameters indicated that MB adsorption onto activated carbon was spontaneous and endothermic. In conclusion, our results showed that two-stage co-pyrolysis improves the adsorption capabilities of activated carbon, so achieving better economic value from waste materials.","author":[{"dropping-particle":"","family":"Yang","given":"Bing","non-dropping-particle":"","parse-names":false,"suffix":""},{"dropping-particle":"","family":"Liu","given":"Yucheng","non-dropping-particle":"","parse-names":false,"suffix":""},{"dropping-particle":"","family":"Liang","given":"Qingling","non-dropping-particle":"","parse-names":false,"suffix":""},{"dropping-particle":"","family":"Chen","given":"Mingyan","non-dropping-particle":"","parse-names":false,"suffix":""},{"dropping-particle":"","family":"Ma","given":"Lili","non-dropping-particle":"","parse-names":false,"suffix":""},{"dropping-particle":"","family":"Li","given":"Lingli","non-dropping-particle":"","parse-names":false,"suffix":""},{"dropping-particle":"","family":"Liu","given":"Qian","non-dropping-particle":"","parse-names":false,"suffix":""},{"dropping-particle":"","family":"Tu","given":"Wenwen","non-dropping-particle":"","parse-names":false,"suffix":""},{"dropping-particle":"","family":"Lan","given":"Dawei","non-dropping-particle":"","parse-names":false,"suffix":""},{"dropping-particle":"","family":"Chen","given":"Yuanyuan","non-dropping-particle":"","parse-names":false,"suffix":""}],"container-title":"Ecotoxicology and Environmental Safety","id":"ITEM-1","issue":"November 2018","issued":{"date-parts":[["2019"]]},"page":"722-731","publisher":"Elsevier Inc.","title":"Evaluation of activated carbon synthesized by one-stage and two-stage co-pyrolysis from sludge and coconut shell","type":"article-journal","volume":"170"},"uris":["http://www.mendeley.com/documents/?uuid=dc64a099-5cb0-466e-a56c-9ba94bf4981b"]},{"id":"ITEM-2","itemData":{"DOI":"10.1007/s42823-019-00028-w","ISBN":"0123456789","ISSN":"22334998","abstract":"In this study, pitch crosslinked by oxygen function groups was made into activated carbon (AC) and pore structure was observed. The oxygen functional groups were introduced by the addition of waste PET for pitch synthesis. Activation agent ratios used to obtain the AC during the activation process were 1:1, 1:2 and 1:4 (pitch:KOH, w/w). The oxygen content in the prepared pitch was characterized by elemental analysis. Also, the molecular weight of pitch was investigated by MALDI-TOF. Specific surface area and micropore volume of the prepared AC were determined by the argon adsorption–desorption analysis and calculated using the Brunauer–Emmett–Teller and Horvath–Kawazoe equations, respectively. Micropore fraction of PET-free AC was smaller than that of PET-added AC. At high activation agent ratio, mesopores were created when the micropore structure collapsed. However, in the PET-added AC, due to the oxygen crosslinking effect, the micropore structure and micropore size were maintained even at a high activation agent ratio. Therefore, PET AC was found to have a higher micropore fraction than that of PET-free AC.","author":[{"dropping-particle":"","family":"Seo","given":"Sang Wan","non-dropping-particle":"","parse-names":false,"suffix":""},{"dropping-particle":"","family":"Choi","given":"Yun Jeong","non-dropping-particle":"","parse-names":false,"suffix":""},{"dropping-particle":"","family":"Kim","given":"Ji Hong","non-dropping-particle":"","parse-names":false,"suffix":""},{"dropping-particle":"","family":"Cho","given":"Jong Hoon","non-dropping-particle":"","parse-names":false,"suffix":""},{"dropping-particle":"","family":"Lee","given":"Young Seak","non-dropping-particle":"","parse-names":false,"suffix":""},{"dropping-particle":"","family":"Im","given":"Ji Sun","non-dropping-particle":"","parse-names":false,"suffix":""}],"container-title":"Carbon Letters","id":"ITEM-2","issue":"4","issued":{"date-parts":[["2019"]]},"page":"385-392","publisher":"Springer Singapore","title":"Micropore-structured activated carbon prepared by waste PET/petroleum-based pitch","type":"article-journal","volume":"29"},"uris":["http://www.mendeley.com/documents/?uuid=e01706c4-490e-4146-bebc-26e20bf5bdb4"]},{"id":"ITEM-3","itemData":{"DOI":"10.1016/j.scitotenv.2018.07.423","ISSN":"18791026","PMID":"30235641","abstract":"The activated bio-chars (AB) were successfully synthesized from rice husk by one- and two-step KOH-catalyzed pyrolysis. The two-step pyrolysis can produce the high yields of AB compared to the one-step pyrolysis. Moreover, the yield of AB decreased with the increase of the mass ratio of KOH and char, which had a significant effect on the development of the surface area and porosity of carbon. In particular, the AB derived from the two-step pyrolysis at 750 °C (mass ratio of KOH and char was 3) had the highest specific surface area (S BET = 2138 m 2 /g) with many micro-porous structures, which was favored for the phenol adsorption. The maximum adsorption capacity of AB2-3-750 reached 201 mg/g because of its excellent surface porosity property. The phenol can be efficiently removed from water by only several minutes. The Langmuir model defined well the adsorption isotherm with a high correlation coefficient value, indicating a monolayer adsorption behavior. And the adsorption process defined well with the pseudo-second-order model. The phenol molecules passed into the internal surface via the liquid-film controlled diffusion, so the behavior of phenol adsorption onto the AB was predominantly controlled via the chemisorption. Furthermore, the functional groups on the outer surfaces of AB can attract the phenol molecules onto the internal surfaces via “π-π dispersion interaction” and “donor-acceptor effect”.","author":[{"dropping-particle":"","family":"Fu","given":"Yuhong","non-dropping-particle":"","parse-names":false,"suffix":""},{"dropping-particle":"","family":"Shen","given":"Yafei","non-dropping-particle":"","parse-names":false,"suffix":""},{"dropping-particle":"","family":"Zhang","given":"Zhendong","non-dropping-particle":"","parse-names":false,"suffix":""},{"dropping-particle":"","family":"Ge","given":"Xinlei","non-dropping-particle":"","parse-names":false,"suffix":""},{"dropping-particle":"","family":"Chen","given":"Mindong","non-dropping-particle":"","parse-names":false,"suffix":""}],"container-title":"Science of the Total Environment","id":"ITEM-3","issued":{"date-parts":[["2019"]]},"page":"1567-1577","publisher":"Elsevier B.V.","title":"Activated bio-chars derived from rice husk via one- and two-step KOH-catalyzed pyrolysis for phenol adsorption","type":"article-journal","volume":"646"},"uris":["http://www.mendeley.com/documents/?uuid=1ff31758-9f99-4003-98c4-3be11439c55b"]}],"mendeley":{"formattedCitation":"&lt;sup&gt;50–52&lt;/sup&gt;","plainTextFormattedCitation":"50–52","previouslyFormattedCitation":"&lt;sup&gt;50–52&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50–52</w:t>
      </w:r>
      <w:r w:rsidRPr="003A1FE8">
        <w:rPr>
          <w:noProof/>
          <w:szCs w:val="24"/>
          <w:lang w:bidi="si-LK"/>
        </w:rPr>
        <w:fldChar w:fldCharType="end"/>
      </w:r>
    </w:p>
    <w:p w14:paraId="46375DFB" w14:textId="77777777" w:rsidR="003A1FE8" w:rsidRPr="003A1FE8" w:rsidRDefault="003A1FE8" w:rsidP="001D16D7">
      <w:pPr>
        <w:numPr>
          <w:ilvl w:val="0"/>
          <w:numId w:val="3"/>
        </w:numPr>
        <w:spacing w:after="10" w:line="360" w:lineRule="auto"/>
        <w:contextualSpacing/>
        <w:jc w:val="both"/>
        <w:rPr>
          <w:noProof/>
          <w:szCs w:val="24"/>
          <w:lang w:bidi="si-LK"/>
        </w:rPr>
      </w:pPr>
      <w:r w:rsidRPr="003A1FE8">
        <w:rPr>
          <w:noProof/>
          <w:szCs w:val="24"/>
          <w:lang w:bidi="si-LK"/>
        </w:rPr>
        <w:t>Phosphoric acid (</w:t>
      </w:r>
      <m:oMath>
        <m:sSub>
          <m:sSubPr>
            <m:ctrlPr>
              <w:rPr>
                <w:rFonts w:ascii="Cambria Math" w:hAnsi="Cambria Math"/>
                <w:iCs/>
                <w:noProof/>
                <w:szCs w:val="24"/>
                <w:lang w:bidi="si-LK"/>
              </w:rPr>
            </m:ctrlPr>
          </m:sSubPr>
          <m:e>
            <m:r>
              <m:rPr>
                <m:sty m:val="p"/>
              </m:rPr>
              <w:rPr>
                <w:rFonts w:ascii="Cambria Math" w:hAnsi="Cambria Math"/>
                <w:noProof/>
                <w:szCs w:val="24"/>
                <w:lang w:bidi="si-LK"/>
              </w:rPr>
              <m:t>H</m:t>
            </m:r>
          </m:e>
          <m:sub>
            <m:r>
              <m:rPr>
                <m:sty m:val="p"/>
              </m:rPr>
              <w:rPr>
                <w:rFonts w:ascii="Cambria Math" w:hAnsi="Cambria Math"/>
                <w:noProof/>
                <w:szCs w:val="24"/>
                <w:lang w:bidi="si-LK"/>
              </w:rPr>
              <m:t>3</m:t>
            </m:r>
          </m:sub>
        </m:sSub>
      </m:oMath>
      <w:r w:rsidRPr="003A1FE8">
        <w:rPr>
          <w:iCs/>
          <w:noProof/>
          <w:szCs w:val="24"/>
          <w:lang w:bidi="si-LK"/>
        </w:rPr>
        <w:t>P</w:t>
      </w:r>
      <m:oMath>
        <m:sSub>
          <m:sSubPr>
            <m:ctrlPr>
              <w:rPr>
                <w:rFonts w:ascii="Cambria Math" w:hAnsi="Cambria Math"/>
                <w:iCs/>
                <w:noProof/>
                <w:szCs w:val="24"/>
                <w:lang w:bidi="si-LK"/>
              </w:rPr>
            </m:ctrlPr>
          </m:sSubPr>
          <m:e>
            <m:r>
              <m:rPr>
                <m:sty m:val="p"/>
              </m:rPr>
              <w:rPr>
                <w:rFonts w:ascii="Cambria Math" w:hAnsi="Cambria Math"/>
                <w:noProof/>
                <w:szCs w:val="24"/>
                <w:lang w:bidi="si-LK"/>
              </w:rPr>
              <m:t>O</m:t>
            </m:r>
          </m:e>
          <m:sub>
            <m:r>
              <m:rPr>
                <m:sty m:val="p"/>
              </m:rPr>
              <w:rPr>
                <w:rFonts w:ascii="Cambria Math" w:hAnsi="Cambria Math"/>
                <w:noProof/>
                <w:szCs w:val="24"/>
                <w:lang w:bidi="si-LK"/>
              </w:rPr>
              <m:t>4</m:t>
            </m:r>
          </m:sub>
        </m:sSub>
      </m:oMath>
      <w:r w:rsidRPr="003A1FE8">
        <w:rPr>
          <w:iCs/>
          <w:noProof/>
          <w:szCs w:val="24"/>
          <w:lang w:bidi="si-LK"/>
        </w:rPr>
        <w:t>)</w:t>
      </w:r>
      <w:r w:rsidRPr="003A1FE8">
        <w:rPr>
          <w:noProof/>
          <w:szCs w:val="24"/>
          <w:lang w:bidi="si-LK"/>
        </w:rPr>
        <w:fldChar w:fldCharType="begin" w:fldLock="1"/>
      </w:r>
      <w:r w:rsidR="002358FC">
        <w:rPr>
          <w:noProof/>
          <w:szCs w:val="24"/>
          <w:lang w:bidi="si-LK"/>
        </w:rPr>
        <w:instrText>ADDIN CSL_CITATION {"citationItems":[{"id":"ITEM-1","itemData":{"DOI":"10.1177/0263617418807856","ISSN":"20484038","abstract":"In this study, the adsorption capacities of peanut shell activated carbon samples prepared using three types of peanut shell as raw material were compared. The effects of activation state, carbonization temperature, carbonization time, adsorption time during decolorization, and dosage on the performance of the peanut shell activated carbon samples were investigated. The performance of the modified peanut shell (activated carbon) on the decolorization of reactive brilliant blue X-BR and the adsorption kinetics were evaluated systematically. Among the three types of peanut shell activated carbon, the activated carbon that was first activated by phosphoric acid and then carbonized at 450°C for 3 h displayed the best performance, with an optimum dosage of 4 g l −1 and an optimum adsorption time of 2 h. The pseudo-second-order kinetics equation and the intraparticle diffusion equation could well describe the adsorption behavior of the activated carbon prepared by phosphoric acid activation. Intraparticle diffusion was not the only factor affecting the adsorption rate of the activated carbon on reactive brilliant blue X-BR.","author":[{"dropping-particle":"","family":"Wu","given":"Huifang","non-dropping-particle":"","parse-names":false,"suffix":""},{"dropping-particle":"","family":"Chen","given":"Ruoya","non-dropping-particle":"","parse-names":false,"suffix":""},{"dropping-particle":"","family":"Du","given":"Haixia","non-dropping-particle":"","parse-names":false,"suffix":""},{"dropping-particle":"","family":"Zhang","given":"Jia","non-dropping-particle":"","parse-names":false,"suffix":""},{"dropping-particle":"","family":"Shi","given":"Lumeng","non-dropping-particle":"","parse-names":false,"suffix":""},{"dropping-particle":"","family":"Qin","given":"Yu","non-dropping-particle":"","parse-names":false,"suffix":""},{"dropping-particle":"","family":"Yue","given":"Lingzhi","non-dropping-particle":"","parse-names":false,"suffix":""},{"dropping-particle":"","family":"Wang","given":"Junping","non-dropping-particle":"","parse-names":false,"suffix":""}],"container-title":"Adsorption Science and Technology","id":"ITEM-1","issue":"1-2","issued":{"date-parts":[["2019"]]},"page":"34-48","title":"Synthesis of activated carbon from peanut shell as dye adsorbents for wastewater treatment","type":"article-journal","volume":"37"},"uris":["http://www.mendeley.com/documents/?uuid=818fb02f-ec2f-4d6f-b478-e12b3eac2e9e"]},{"id":"ITEM-2","itemData":{"DOI":"10.1007/s13399-018-0329-3","ISBN":"1339901803","ISSN":"21906823","abstract":"Humins, the solid wastes from biomass acid hydrolysis, were value-added applied for activated carbon production through the phosphoric acid activation method with pyrolysis temperature ranging from 300 to 700 °C. Studies on structure and properties found that pyrolysis temperature is a key factor affecting pore formation of activated carbons. A good yield of 51.4 wt%, high BET surface area of 2375 m2/g, Barrett-Joyner-Halenda (BJH) pore volume of 0.88 cm3/g, and an excellent Langmuir adsorption capacity of 1125 mg/g on methylene blue (MB) were obtained under the preferred temperature of 400 °C (AC400). The adsorption of MB was well explained by the pseudo-second-order kinetic model, and the adsorption behavior complied with Langmuir isotherm model. Dichloromethane (DCM) was found a most effective extractant in AC400 regeneration by using Soxhlet apparatus. A comparable adsorption capacity of 680 mg/g MB was maintained for the fifth reusing of the AC400, illustrating the application potential of humins valorization for biomass residues recycling industry.","author":[{"dropping-particle":"","family":"Kang","given":"Shimin","non-dropping-particle":"","parse-names":false,"suffix":""},{"dropping-particle":"","family":"Jiang","given":"Shaohui","non-dropping-particle":"","parse-names":false,"suffix":""},{"dropping-particle":"","family":"Peng","given":"Zhezhe","non-dropping-particle":"","parse-names":false,"suffix":""},{"dropping-particle":"","family":"Lu","given":"Yue","non-dropping-particle":"","parse-names":false,"suffix":""},{"dropping-particle":"","family":"Guo","given":"Jianfeng","non-dropping-particle":"","parse-names":false,"suffix":""},{"dropping-particle":"","family":"Li","given":"Jianwen","non-dropping-particle":"","parse-names":false,"suffix":""},{"dropping-particle":"","family":"Zeng","given":"Wanxiang","non-dropping-particle":"","parse-names":false,"suffix":""},{"dropping-particle":"","family":"Lin","given":"Xiaoyuan","non-dropping-particle":"","parse-names":false,"suffix":""}],"container-title":"Biomass Conversion and Biorefinery","id":"ITEM-2","issue":"4","issued":{"date-parts":[["2018"]]},"page":"889-897","title":"Valorization of humins by phosphoric acid activation for activated carbon production","type":"article-journal","volume":"8"},"uris":["http://www.mendeley.com/documents/?uuid=b2ad2978-e251-4e4b-b4b2-41a05f6cc633"]},{"id":"ITEM-3","itemData":{"DOI":"10.1007/s42823-019-00042-y","ISBN":"0123456789","ISSN":"22334998","abstract":"In this study, activated carbon with well-developed mesopores was fabricated using kenaf short fibers as a representative biomass. Concentrated phosphoric acid was selected as an activation agent to create highly developed porous structures, and pore development was observed to occur in relation to the weight ratio of phosphoric acid and kenaf. The pore characteristics of the kenaf-based activated carbon were determined using the N2/77K adsorption isotherm, and its microcrystalline structure was analyzed using X-ray diffraction. The highest specific surface area (1570 m2/g) was observed when the weight ratio of phosphoric acid to kenaf was 3:1, and the highest mesopore fraction (74%) was observed at 4:1. The carbonization yield was 45–35%, which is higher than that of commercial activated carbon. The production of porous carbon material by this method offers high potential for application because it can be controlled over a wide range of average pore diameter from 2.48 to 5.44 nm.","author":[{"dropping-particle":"","family":"Baek","given":"Jin","non-dropping-particle":"","parse-names":false,"suffix":""},{"dropping-particle":"","family":"Lee","given":"Hye Min","non-dropping-particle":"","parse-names":false,"suffix":""},{"dropping-particle":"","family":"An","given":"Kay Hyeok","non-dropping-particle":"","parse-names":false,"suffix":""},{"dropping-particle":"","family":"Kim","given":"Byung Joo","non-dropping-particle":"","parse-names":false,"suffix":""}],"container-title":"Carbon Letters","id":"ITEM-3","issue":"4","issued":{"date-parts":[["2019"]]},"page":"393-399","publisher":"Springer Singapore","title":"Preparation and characterization of highly mesoporous activated short carbon fibers from kenaf precursors","type":"article-journal","volume":"29"},"uris":["http://www.mendeley.com/documents/?uuid=e46723c6-9776-4065-995d-b249953b2d2c"]}],"mendeley":{"formattedCitation":"&lt;sup&gt;53–55&lt;/sup&gt;","plainTextFormattedCitation":"53–55","previouslyFormattedCitation":"&lt;sup&gt;53–55&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53–55</w:t>
      </w:r>
      <w:r w:rsidRPr="003A1FE8">
        <w:rPr>
          <w:noProof/>
          <w:szCs w:val="24"/>
          <w:lang w:bidi="si-LK"/>
        </w:rPr>
        <w:fldChar w:fldCharType="end"/>
      </w:r>
    </w:p>
    <w:p w14:paraId="551D4FD5" w14:textId="77777777" w:rsidR="003A1FE8" w:rsidRPr="003A1FE8" w:rsidRDefault="003A1FE8" w:rsidP="001D16D7">
      <w:pPr>
        <w:numPr>
          <w:ilvl w:val="0"/>
          <w:numId w:val="3"/>
        </w:numPr>
        <w:spacing w:after="10" w:line="360" w:lineRule="auto"/>
        <w:contextualSpacing/>
        <w:jc w:val="both"/>
        <w:rPr>
          <w:noProof/>
          <w:szCs w:val="24"/>
          <w:lang w:bidi="si-LK"/>
        </w:rPr>
      </w:pPr>
      <w:r w:rsidRPr="003A1FE8">
        <w:rPr>
          <w:noProof/>
          <w:szCs w:val="24"/>
          <w:lang w:bidi="si-LK"/>
        </w:rPr>
        <w:t>Potassium carbonate</w:t>
      </w:r>
      <w:r w:rsidRPr="003A1FE8">
        <w:rPr>
          <w:noProof/>
          <w:szCs w:val="24"/>
          <w:lang w:bidi="si-LK"/>
        </w:rPr>
        <w:fldChar w:fldCharType="begin" w:fldLock="1"/>
      </w:r>
      <w:r w:rsidR="002358FC">
        <w:rPr>
          <w:noProof/>
          <w:szCs w:val="24"/>
          <w:lang w:bidi="si-LK"/>
        </w:rPr>
        <w:instrText>ADDIN CSL_CITATION {"citationItems":[{"id":"ITEM-1","itemData":{"DOI":"10.1016/j.scitotenv.2018.03.072","ISSN":"18791026","PMID":"29727928","abstract":"In this work, two pulps, bleached (BP) and raw pulp (RP), derived from the paper production process, were used as precursors of non-activated and activated carbons (ACs). In the case of non-ACs, the production involved either pyrolysis or pyrolysis followed by acid washing. For ACs production, the pulps were impregnated with K2CO3 or H3PO4, and then pyrolysed and acid washed. After production, the materials were physically and chemically characterized. Then, batch adsorption tests on the removal of two pharmaceuticals (the anti-epileptic carbamazepine (CBZ) and the antibiotic sulfamethoxazole (SMX)) from ultra-pure water and from Waste Water Treatment Plant (WWTP) effluents were performed. In ultra-pure water, non-ACs were not able to adsorb CBZ or SMX while ACs showed good adsorption capacities. In WWTP effluents, although ACs satisfactorily adsorbed CBZ and SMX, they showed lower adsorption capacities for the latter. Tests with WWTP effluents revealed that the best adsorption capacities were achieved by carbons produced from BP and activated with H3PO4: 92 ± 19 mg g−1 for CBZ and 13.0 ± 0.6 mg g−1 for SMX. These results indicate the potential of paper pulps as precursors for ACs that can be applied in wastewater treatment.","author":[{"dropping-particle":"","family":"Oliveira","given":"Gonçalo","non-dropping-particle":"","parse-names":false,"suffix":""},{"dropping-particle":"","family":"Calisto","given":"Vânia","non-dropping-particle":"","parse-names":false,"suffix":""},{"dropping-particle":"","family":"Santos","given":"Sérgio M.","non-dropping-particle":"","parse-names":false,"suffix":""},{"dropping-particle":"","family":"Otero","given":"Marta","non-dropping-particle":"","parse-names":false,"suffix":""},{"dropping-particle":"","family":"Esteves","given":"Valdemar I.","non-dropping-particle":"","parse-names":false,"suffix":""}],"container-title":"Science of the Total Environment","id":"ITEM-1","issued":{"date-parts":[["2018"]]},"page":"1018-1028","publisher":"Elsevier B.V.","title":"Paper pulp-based adsorbents for the removal of pharmaceuticals from wastewater: A novel approach towards diversification","type":"article-journal","volume":"631-632"},"uris":["http://www.mendeley.com/documents/?uuid=9fd20d15-72b3-4084-92b4-358f5842b127"]},{"id":"ITEM-2","itemData":{"DOI":"10.1016/j.jece.2015.10.017","ISBN":"2348039443","ISSN":"22133437","abstract":"One of the drawbacks troubling agrarian countries like Nigeria is handling so many agricultural by-products lying as wastes thereby causing environmental contamination. Activated carbon production is a significant way of managing such waste materials which result in to waste minimization as well as massive cost saving. Physiochemical activation method was employed in this work for activated carbon production using Brachystegia eurycoma seed hulls (BESH) as new precursor materials. The preparation method involved treatment with potassium carbonate (K2CO3) as chemical activating agent. Central composite design (CCD) was applied to study the influence of activation temperature, chemical impregnation ratio (IR) and activation time on the physicochemical activation process. Based on the CCD, a quadratic model and a two-factor interaction (2FI) model were established for malachite green (MG) elimination in percentage and BESH-AC yield respectively. The prime conditions for BESH-AC production were found as 760 °C (activation temperature), IR of 1.00 and 117 min (activation time) ensuing into 91.41% of MG removal and 19.24% of BESH-AC yield. Characterization of the adsorbent revealed it to be mesoporous with large surface area attributed to intercalation of potassium ion. The equilibrium data for adsorption of MG on the optimum activated carbon were well represented by the Langmuir isotherm, giving maximum monolayer adsorption capacity as high as 370.37 mg/g at 30 °C.","author":[{"dropping-particle":"","family":"Garba","given":"Zaharaddeen N.","non-dropping-particle":"","parse-names":false,"suffix":""},{"dropping-particle":"","family":"Rahim","given":"Afidah Abdul","non-dropping-particle":"","parse-names":false,"suffix":""},{"dropping-particle":"","family":"Bello","given":"Binta Zakari","non-dropping-particle":"","parse-names":false,"suffix":""}],"container-title":"Journal of Environmental Chemical Engineering","id":"ITEM-2","issue":"4","issued":{"date-parts":[["2015"]]},"number-of-pages":"2892-2899","publisher":"Elsevier B.V.","title":"Optimization of preparation conditions for activated carbon from Brachystegia eurycoma seed hulls: A new precursor using central composite design","type":"book","volume":"3"},"uris":["http://www.mendeley.com/documents/?uuid=56266416-a010-45e9-885f-b186e8460985"]},{"id":"ITEM-3","itemData":{"DOI":"10.1080/10962247.2012.716013","ISSN":"10473289","PMID":"23362758","abstract":"The oxytetracycline bacterial residue-activated carbon (OBR-AC) prepared from oxytetracycline bacterial residue with K2CO3 under chemical activation was studied. The effects of activation temperature, activation time, and activation ratio on the specific surface area (SSA) and methylene blue adsorption (MBA) were studied. Characterization of the optimum OBR-AC was performed by using scanning electron microscopy (SEM), pore structure (PS,) and Fourier-transform infrared spectroscopy (FT-IR). The optimum parameters were as follows: 800°C activation temperature, 3 hr activation time, and 1:3 activation ratio. The SSA and MBA under optimum conditions were 1593.09 m2/g and 117.0 mg/g, respectively. Adsorption equilibrium and kinetics data were determined for the adsorption of phenol from the synthetically prepared phenol solution. The results showed that the Langmuir model gave the best fit for equilibrium isotherm, whereas the kinetics data were well fitted by the pseudo-second order model.In the past, the bacterial residues have been used for feed additives in China. Unfortunately, doubts of its suitability as a feedstock have been raised because of the small amount of antibiotics, a large number of the fermentation by-products and metabolic products and by-products remaining in the bacterial residues. So Oxytetracycline Bacterial Residue (OBR) is one of hazardous wastes in China. In order to solve the problem of OBR, the preparation of OBR-AC is studied, and OBR-AC under optimum operation parameters is characterized by Scanning Eldctron Microscopy (SEM), Pore Structure (PS) and Fourier Transfer-Infra Red (FT-IR). Moreover, the phenol adsorption isotherms and kinetics models for OBR-AC under optimum operation parameters are studied. © 2012 Copyright 2012 A&amp; WMA.","author":[{"dropping-particle":"","family":"Zhou","given":"Baohua","non-dropping-particle":"","parse-names":false,"suffix":""},{"dropping-particle":"","family":"Gao","given":"Qin","non-dropping-particle":"","parse-names":false,"suffix":""},{"dropping-particle":"","family":"Wang","given":"Honghua","non-dropping-particle":"","parse-names":false,"suffix":""},{"dropping-particle":"","family":"Duan","given":"Erhong","non-dropping-particle":"","parse-names":false,"suffix":""},{"dropping-particle":"","family":"Guo","given":"Bin","non-dropping-particle":"","parse-names":false,"suffix":""},{"dropping-particle":"","family":"Zhu","given":"Neng","non-dropping-particle":"","parse-names":false,"suffix":""}],"container-title":"Journal of the Air and Waste Management Association","id":"ITEM-3","issue":"12","issued":{"date-parts":[["2012"]]},"page":"1394-1402","title":"Preparation, characterization, and phenol adsorption of activated carbons from oxytetracycline bacterial residue","type":"article-journal","volume":"62"},"uris":["http://www.mendeley.com/documents/?uuid=5360b574-2032-421a-9f8a-37b6d88b3799"]}],"mendeley":{"formattedCitation":"&lt;sup&gt;56–58&lt;/sup&gt;","plainTextFormattedCitation":"56–58","previouslyFormattedCitation":"&lt;sup&gt;56–58&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56–58</w:t>
      </w:r>
      <w:r w:rsidRPr="003A1FE8">
        <w:rPr>
          <w:noProof/>
          <w:szCs w:val="24"/>
          <w:lang w:bidi="si-LK"/>
        </w:rPr>
        <w:fldChar w:fldCharType="end"/>
      </w:r>
    </w:p>
    <w:p w14:paraId="608C7C90" w14:textId="77777777" w:rsidR="003A1FE8" w:rsidRPr="003A1FE8" w:rsidRDefault="003A1FE8" w:rsidP="001D16D7">
      <w:pPr>
        <w:numPr>
          <w:ilvl w:val="0"/>
          <w:numId w:val="3"/>
        </w:numPr>
        <w:spacing w:after="10" w:line="360" w:lineRule="auto"/>
        <w:contextualSpacing/>
        <w:jc w:val="both"/>
      </w:pPr>
      <w:r w:rsidRPr="003A1FE8">
        <w:t>Zinc chloride (ZnC</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oMath>
      <w:r w:rsidRPr="003A1FE8">
        <w:rPr>
          <w:iCs/>
        </w:rPr>
        <w:t>)</w:t>
      </w:r>
      <w:r w:rsidRPr="003A1FE8">
        <w:rPr>
          <w:noProof/>
          <w:szCs w:val="24"/>
          <w:vertAlign w:val="superscript"/>
          <w:lang w:bidi="si-LK"/>
        </w:rPr>
        <w:fldChar w:fldCharType="begin" w:fldLock="1"/>
      </w:r>
      <w:r w:rsidR="002358FC">
        <w:rPr>
          <w:noProof/>
          <w:szCs w:val="24"/>
          <w:vertAlign w:val="superscript"/>
          <w:lang w:bidi="si-LK"/>
        </w:rPr>
        <w:instrText>ADDIN CSL_CITATION {"citationItems":[{"id":"ITEM-1","itemData":{"DOI":"10.1007/s11270-018-3993-9","ISSN":"15732932","abstract":"This study reports on the feasibility of remediation of catechol- and resorcinol-contaminated water using low-cost sunflower seed hull activated carbon (SSHAC). Sunflower seed hull (SSH), an abundant agricultural waste in Malawi, was used as precursor to prepare highly porous activated carbon by physicochemical activation, with zinc chloride (ZnCl2) as an activating agent. The activated carbon was characterized by FTIR, SEM-EDS, XRD and BET analyses. In this work, pertinent parameters that affect the adsorption efficiency—pH, initial adsorbate concentration, contact time, adsorbent dosage, and solution temperature—were investigated in batch mode. At the same experimental conditions, more catechol was adsorbed than resorcinol may be due to the compound’s affinity towards water and the position of the hydroxyl group on the benzene ring. A maximum equilibrium adsorption of 271 and 250 mg/g was obtained at pH 9.0 and pH 8.0 for catechol and resorcinol, respectively. The adsorption behaviour of both adsorbates (catechol and resorcinol) on SSHAC can be well described by Langmuir isotherm model and pseudo-second-order kinetic model. The value ∆G, ∆S and ∆H indicated spontaneous and endothermic adsorption process. The adsorption process was readily reversible allowing reusability of the adsorbate. This study’s outcome is value addition to this category of wastes for environmental protection.","author":[{"dropping-particle":"","family":"Vunain","given":"Ephraim","non-dropping-particle":"","parse-names":false,"suffix":""},{"dropping-particle":"","family":"Houndedjihou","given":"Dégninou","non-dropping-particle":"","parse-names":false,"suffix":""},{"dropping-particle":"","family":"Monjerezi","given":"Maurice","non-dropping-particle":"","parse-names":false,"suffix":""},{"dropping-particle":"","family":"Muleja","given":"Adolp Anga","non-dropping-particle":"","parse-names":false,"suffix":""},{"dropping-particle":"","family":"Kodom","given":"Barthélémy Tomkouani","non-dropping-particle":"","parse-names":false,"suffix":""}],"container-title":"Water, Air, and Soil Pollution","id":"ITEM-1","issue":"11","issued":{"date-parts":[["2018"]]},"publisher":"Water, Air, &amp; Soil Pollution","title":"Adsorption, Kinetics and Equilibrium Studies on Removal of Catechol and Resorcinol from Aqueous Solution Using Low-Cost Activated Carbon Prepared from Sunflower (Helianthus annuus) Seed Hull Residues","type":"article-journal","volume":"229"},"uris":["http://www.mendeley.com/documents/?uuid=f0d993fe-66fa-492c-8574-3b6270b29a58"]},{"id":"ITEM-2","itemData":{"DOI":"10.1016/j.jece.2019.103318","ISSN":"22133437","abstract":"In this work, activated carbons prepared from rice husk (RH) and coffee husk (CH), using NaOH or ZnCl2 as activating agents, were evaluated for the removal of acetaminophen (ACE) in both distilled water and synthetic urine. The activated carbon prepared from RH and activated with NaOH showed the best results in both matrices, which was attributed to the high external surface area and the microporosity developed in the activation process. The influence of the activation temperature (500-800°C) in the preparation of the activated carbons from RH was also tested. As temperature raised to 800°C, surface and microporous areas further increased to 1004 and 869 m2 g-1, respectively. Consequently, the material obtained at 800°C (RH-NaOH-800) allowed a better ACE removal, which showed to be more efficient compared with a commercial activated carbon. The developed material did not experience a detrimental effect by the urine components (more than 95% of ACE was removed in both cases). Furthermore, the adsorption process showed a well-fit to the Redlich-Peterson isotherm. β values of approximately 1, indicated that the process resembles Langmuir, and suggests a homogeneous adsorption process. Kinetics analysis showed a better fit for the pseudo-second-order model, while the intra-particle diffusion model showed that the adsorption of ACE occurs both at the surface and within the material pores. According to thermodynamic results, the process occurred by physisorption in an endothermic and spontaneous way. Also, the adsorption mechanism showed that ACE is adsorbed on RH-NaOH-800 by hydrogen bonds and π-π interactions.","author":[{"dropping-particle":"","family":"Paredes-Laverde","given":"Marcela","non-dropping-particle":"","parse-names":false,"suffix":""},{"dropping-particle":"","family":"Salamanca","given":"Maurin","non-dropping-particle":"","parse-names":false,"suffix":""},{"dropping-particle":"","family":"Silva-Agredo","given":"Javier","non-dropping-particle":"","parse-names":false,"suffix":""},{"dropping-particle":"","family":"Manrique-Losada","given":"Lis","non-dropping-particle":"","parse-names":false,"suffix":""},{"dropping-particle":"","family":"Torres-Palma","given":"Ricardo A.","non-dropping-particle":"","parse-names":false,"suffix":""},{"dropping-particle":"","family":"Vunain","given":"Ephraim","non-dropping-particle":"","parse-names":false,"suffix":""},{"dropping-particle":"","family":"Houndedjihou","given":"Dégninou","non-dropping-particle":"","parse-names":false,"suffix":""},{"dropping-particle":"","family":"Monjerezi","given":"Maurice","non-dropping-particle":"","parse-names":false,"suffix":""},{"dropping-particle":"","family":"Muleja","given":"Adolp Anga","non-dropping-particle":"","parse-names":false,"suffix":""},{"dropping-particle":"","family":"Kodom","given":"Barthélémy Tomkouani","non-dropping-particle":"","parse-names":false,"suffix":""}],"container-title":"Water, Air, and Soil Pollution","id":"ITEM-2","issue":"5","issued":{"date-parts":[["2018"]]},"page":"103318","publisher":"Water, Air, &amp; Soil Pollution","title":"Adsorption, Kinetics and Equilibrium Studies on Removal of Catechol and Resorcinol from Aqueous Solution Using Low-Cost Activated Carbon Prepared from Sunflower (Helianthus annuus) Seed Hull Residues","type":"article-journal","volume":"7"},"uris":["http://www.mendeley.com/documents/?uuid=6739c530-9293-4221-bc73-1b66c3c72167"]}],"mendeley":{"formattedCitation":"&lt;sup&gt;59,60&lt;/sup&gt;","plainTextFormattedCitation":"59,60","previouslyFormattedCitation":"&lt;sup&gt;59,60&lt;/sup&gt;"},"properties":{"noteIndex":0},"schema":"https://github.com/citation-style-language/schema/raw/master/csl-citation.json"}</w:instrText>
      </w:r>
      <w:r w:rsidRPr="003A1FE8">
        <w:rPr>
          <w:noProof/>
          <w:szCs w:val="24"/>
          <w:vertAlign w:val="superscript"/>
          <w:lang w:bidi="si-LK"/>
        </w:rPr>
        <w:fldChar w:fldCharType="separate"/>
      </w:r>
      <w:r w:rsidR="00C70704" w:rsidRPr="00C70704">
        <w:rPr>
          <w:noProof/>
          <w:szCs w:val="24"/>
          <w:vertAlign w:val="superscript"/>
          <w:lang w:bidi="si-LK"/>
        </w:rPr>
        <w:t>59,60</w:t>
      </w:r>
      <w:r w:rsidRPr="003A1FE8">
        <w:rPr>
          <w:noProof/>
          <w:szCs w:val="24"/>
          <w:vertAlign w:val="superscript"/>
          <w:lang w:bidi="si-LK"/>
        </w:rPr>
        <w:fldChar w:fldCharType="end"/>
      </w:r>
      <w:r w:rsidRPr="003A1FE8">
        <w:rPr>
          <w:noProof/>
          <w:szCs w:val="24"/>
          <w:vertAlign w:val="superscript"/>
          <w:lang w:bidi="si-LK"/>
        </w:rPr>
        <w:t xml:space="preserve">  </w:t>
      </w:r>
    </w:p>
    <w:p w14:paraId="08938685" w14:textId="77777777" w:rsidR="003A1FE8" w:rsidRDefault="003A1FE8" w:rsidP="001D16D7">
      <w:pPr>
        <w:numPr>
          <w:ilvl w:val="0"/>
          <w:numId w:val="3"/>
        </w:numPr>
        <w:spacing w:after="10" w:line="360" w:lineRule="auto"/>
        <w:contextualSpacing/>
        <w:jc w:val="both"/>
        <w:rPr>
          <w:noProof/>
          <w:szCs w:val="24"/>
          <w:lang w:bidi="si-LK"/>
        </w:rPr>
      </w:pPr>
      <w:r w:rsidRPr="003A1FE8">
        <w:t>Sodium hydroxide(NaOH)</w:t>
      </w:r>
      <w:r w:rsidRPr="003A1FE8">
        <w:rPr>
          <w:szCs w:val="24"/>
        </w:rPr>
        <w:fldChar w:fldCharType="begin" w:fldLock="1"/>
      </w:r>
      <w:r w:rsidR="002358FC">
        <w:rPr>
          <w:szCs w:val="24"/>
        </w:rPr>
        <w:instrText>ADDIN CSL_CITATION {"citationItems":[{"id":"ITEM-1","itemData":{"DOI":"10.1016/j.microc.2019.104261","ISSN":"0026265X","abstract":"Adsorption of Cefixime (CFX), a β-lactam antibiotic, from aqueous solution was studied by activated carbons (ACs) derived from date press cake (DPC), an agro-industrial waste. The ACs were prepared through dry thermochemical activation of carbonized DPC by NaOH (NAC) and KOH (KAC). NAC and KAC showed microporous structure with BET surface areas of 2623.2 and 2760.0 m2/g, respectively. The adsorption of CFX onto both ACs was optimal at pH 4. Both NAC and KAC successfully adsorbed CFX from aqueous solution with maximum monolayer adsorption capacities of 557.9 and 571.5 mg/g, respectively. The kinetic and isotherm studies indicated that CFX was mainly chemically adsorbed onto both ACs and the rate of adsorption was controlled by film diffusion. In comparison with NAC, KAC showed better surface properties and more efficiently adsorbed CFX. Overall, the activated carbon produced from date press cake through dry thermochemical activation by NaOH and KOH have good potential for the adsorption of CFX from aqueous solutions.","author":[{"dropping-particle":"","family":"Hasanzadeh","given":"Vajihe","non-dropping-particle":"","parse-names":false,"suffix":""},{"dropping-particle":"","family":"Rahmanian","given":"Omid","non-dropping-particle":"","parse-names":false,"suffix":""},{"dropping-particle":"","family":"Heidari","given":"Mohsen","non-dropping-particle":"","parse-names":false,"suffix":""}],"container-title":"Microchemical Journal","id":"ITEM-1","issued":{"date-parts":[["2020"]]},"page":"104261","publisher":"Elsevier B.V","title":"Cefixime adsorption onto activated carbon prepared by dry thermochemical activation of date fruit residues","type":"article-journal","volume":"152"},"uris":["http://www.mendeley.com/documents/?uuid=47f91721-80a8-4509-a89d-3a30584bfa88"]}],"mendeley":{"formattedCitation":"&lt;sup&gt;61&lt;/sup&gt;","plainTextFormattedCitation":"61","previouslyFormattedCitation":"&lt;sup&gt;61&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61</w:t>
      </w:r>
      <w:r w:rsidRPr="003A1FE8">
        <w:rPr>
          <w:szCs w:val="24"/>
        </w:rPr>
        <w:fldChar w:fldCharType="end"/>
      </w:r>
    </w:p>
    <w:p w14:paraId="1E9C4681" w14:textId="77777777" w:rsidR="00E46CD9" w:rsidRPr="003A1FE8" w:rsidRDefault="00E46CD9" w:rsidP="001D16D7">
      <w:pPr>
        <w:spacing w:after="10" w:line="360" w:lineRule="auto"/>
        <w:ind w:left="720"/>
        <w:contextualSpacing/>
        <w:jc w:val="both"/>
        <w:rPr>
          <w:noProof/>
          <w:szCs w:val="24"/>
          <w:lang w:bidi="si-LK"/>
        </w:rPr>
      </w:pPr>
    </w:p>
    <w:p w14:paraId="6C498074" w14:textId="77777777" w:rsidR="003A1FE8" w:rsidRPr="00E46CD9" w:rsidRDefault="003A1FE8" w:rsidP="006112E4">
      <w:pPr>
        <w:spacing w:after="10" w:line="360" w:lineRule="auto"/>
        <w:ind w:firstLine="360"/>
        <w:jc w:val="both"/>
        <w:rPr>
          <w:noProof/>
          <w:szCs w:val="24"/>
          <w:lang w:bidi="si-LK"/>
        </w:rPr>
      </w:pPr>
      <w:r w:rsidRPr="003A1FE8">
        <w:rPr>
          <w:noProof/>
          <w:szCs w:val="24"/>
          <w:lang w:bidi="si-LK"/>
        </w:rPr>
        <w:t>To make activated carbons with a high specific surface and well-developed porosity, hydroxides like KOH and NaOH have been commonly used.</w:t>
      </w:r>
      <w:r w:rsidRPr="003A1FE8">
        <w:t xml:space="preserve"> </w:t>
      </w:r>
      <w:r w:rsidRPr="003A1FE8">
        <w:rPr>
          <w:noProof/>
          <w:szCs w:val="24"/>
          <w:lang w:bidi="si-LK"/>
        </w:rPr>
        <w:t>However, since KOH is harmful to humans and aquatic creatures, its use as a chemical agent should be carefully regarded in terms of environmental sustainability</w:t>
      </w:r>
      <w:r w:rsidRPr="003A1FE8">
        <w:rPr>
          <w:noProof/>
          <w:szCs w:val="24"/>
          <w:lang w:bidi="si-LK"/>
        </w:rPr>
        <w:fldChar w:fldCharType="begin" w:fldLock="1"/>
      </w:r>
      <w:r w:rsidR="002358FC">
        <w:rPr>
          <w:noProof/>
          <w:szCs w:val="24"/>
          <w:lang w:bidi="si-LK"/>
        </w:rPr>
        <w:instrText>ADDIN CSL_CITATION {"citationItems":[{"id":"ITEM-1","itemData":{"DOI":"10.2166/wpt.2020.094","ISSN":"1751231X","abstract":"Well-developed surface areas and porous structures that render high adsorption capacity are necessary for pollutant removal from wastewater by activated carbons. Activated carbons from natural resources, and agricultural and industrial waste materials are produced using chemical agents, including KOH, H3PO4,K2CO3, ZnCl2 and NaOH. This study is intended to highlight the effects of those agents on the physical properties of the activated carbons. The operating conditions, i.e., temperature, time and ratio, show an interplay towards the physical properties at varying degree. The yield, pore size, mesoporosity and surface area of activated carbons derived using different chemical agents correlate well with the impregnation ratio. Generally, the pore size, mesoporosity and surface area increase, while the yield decreases with increasing ratio (over a given range). Higher ratio and temperature are recommended for KOH, K2CO3 and NaOH activation, to endow activated carbons with greater surface area.","author":[{"dropping-particle":"","family":"Amran","given":"Fadina","non-dropping-particle":"","parse-names":false,"suffix":""},{"dropping-particle":"","family":"Zaini","given":"Muhammad Abbas Ahmad","non-dropping-particle":"","parse-names":false,"suffix":""}],"container-title":"Water Practice and Technology","id":"ITEM-1","issue":"4","issued":{"date-parts":[["2020"]]},"page":"854-876","title":"Effects of chemical activating agents on physical properties of activated carbons – A commentary","type":"article-journal","volume":"15"},"uris":["http://www.mendeley.com/documents/?uuid=bc16a306-80b2-4175-a414-eb4aaed7a6dd"]}],"mendeley":{"formattedCitation":"&lt;sup&gt;36&lt;/sup&gt;","plainTextFormattedCitation":"36","previouslyFormattedCitation":"&lt;sup&gt;36&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36</w:t>
      </w:r>
      <w:r w:rsidRPr="003A1FE8">
        <w:rPr>
          <w:noProof/>
          <w:szCs w:val="24"/>
          <w:lang w:bidi="si-LK"/>
        </w:rPr>
        <w:fldChar w:fldCharType="end"/>
      </w:r>
      <w:r w:rsidRPr="003A1FE8">
        <w:rPr>
          <w:noProof/>
          <w:szCs w:val="24"/>
          <w:lang w:bidi="si-LK"/>
        </w:rPr>
        <w:t>.</w:t>
      </w:r>
    </w:p>
    <w:p w14:paraId="5AD1C7D1" w14:textId="77777777" w:rsidR="003A1FE8" w:rsidRDefault="003A1FE8" w:rsidP="001D16D7">
      <w:pPr>
        <w:spacing w:after="10" w:line="360" w:lineRule="auto"/>
        <w:jc w:val="both"/>
      </w:pPr>
      <w:r w:rsidRPr="003A1FE8">
        <w:rPr>
          <w:noProof/>
          <w:szCs w:val="24"/>
          <w:lang w:bidi="si-LK"/>
        </w:rPr>
        <w:t>KOH activation results in activated carbon with a higher specific surface area and good pore growth.</w:t>
      </w:r>
      <w:r w:rsidR="00736C1C">
        <w:t xml:space="preserve"> </w:t>
      </w:r>
    </w:p>
    <w:p w14:paraId="3CEB897F" w14:textId="77777777" w:rsidR="006112E4" w:rsidRPr="003A1FE8" w:rsidRDefault="006112E4" w:rsidP="001D16D7">
      <w:pPr>
        <w:spacing w:after="10" w:line="360" w:lineRule="auto"/>
        <w:jc w:val="both"/>
      </w:pPr>
    </w:p>
    <w:p w14:paraId="3306AE8B" w14:textId="77777777" w:rsidR="003A1FE8" w:rsidRDefault="003A1FE8" w:rsidP="006112E4">
      <w:pPr>
        <w:spacing w:after="10" w:line="360" w:lineRule="auto"/>
        <w:ind w:firstLine="720"/>
        <w:jc w:val="both"/>
        <w:rPr>
          <w:noProof/>
          <w:szCs w:val="24"/>
          <w:lang w:bidi="si-LK"/>
        </w:rPr>
      </w:pPr>
      <w:r w:rsidRPr="003A1FE8">
        <w:rPr>
          <w:noProof/>
          <w:szCs w:val="24"/>
          <w:lang w:bidi="si-LK"/>
        </w:rPr>
        <w:t>During carbonization, KOH acts as a dehydrating agent, removing any water from the precursor, which would otherwise result in the formation of tar, which could clog the pores</w:t>
      </w:r>
      <w:r w:rsidRPr="003A1FE8">
        <w:rPr>
          <w:noProof/>
          <w:szCs w:val="24"/>
          <w:lang w:bidi="si-LK"/>
        </w:rPr>
        <w:fldChar w:fldCharType="begin" w:fldLock="1"/>
      </w:r>
      <w:r w:rsidR="002358FC">
        <w:rPr>
          <w:noProof/>
          <w:szCs w:val="24"/>
          <w:lang w:bidi="si-LK"/>
        </w:rPr>
        <w:instrText>ADDIN CSL_CITATION {"citationItems":[{"id":"ITEM-1","itemData":{"DOI":"10.5714/CL.2015.16.4.275","ISSN":"22334998","abstract":"Over the years, the furnace has been used as a common heating method to manufacture activated carbon. In a furnace, heat is transferred through conduction and convection. The outer surface of the sample is in contact with the generated heat, which slowly diffuses inwards as a result of the thermal gradient between the surface and the core of the material’s particles. Another method of heating employs microwave irradiation. Even though it is less energy- and time-consuming, the microwave method has several critical issues with respect to temperature control and thermal runaway, especially in the scaling-up of the microwave heating process [1].","author":[{"dropping-particle":"","family":"Hui","given":"Tang Shu","non-dropping-particle":"","parse-names":false,"suffix":""},{"dropping-particle":"","family":"Zaini","given":"Muhammad Abbas Ahmad","non-dropping-particle":"","parse-names":false,"suffix":""}],"container-title":"Carbon Letters","id":"ITEM-1","issue":"4","issued":{"date-parts":[["2015"]]},"page":"275-280","title":"Potassium hydroxide activation of activated carbon: A commentary","type":"article-journal","volume":"16"},"uris":["http://www.mendeley.com/documents/?uuid=5c47d9c1-efe4-4565-8f87-58e0bebfb41c"]}],"mendeley":{"formattedCitation":"&lt;sup&gt;62&lt;/sup&gt;","plainTextFormattedCitation":"62","previouslyFormattedCitation":"&lt;sup&gt;62&lt;/sup&gt;"},"properties":{"noteIndex":0},"schema":"https://github.com/citation-style-language/schema/raw/master/csl-citation.json"}</w:instrText>
      </w:r>
      <w:r w:rsidRPr="003A1FE8">
        <w:rPr>
          <w:noProof/>
          <w:szCs w:val="24"/>
          <w:lang w:bidi="si-LK"/>
        </w:rPr>
        <w:fldChar w:fldCharType="separate"/>
      </w:r>
      <w:r w:rsidR="00C70704" w:rsidRPr="00C70704">
        <w:rPr>
          <w:noProof/>
          <w:szCs w:val="24"/>
          <w:vertAlign w:val="superscript"/>
          <w:lang w:bidi="si-LK"/>
        </w:rPr>
        <w:t>62</w:t>
      </w:r>
      <w:r w:rsidRPr="003A1FE8">
        <w:rPr>
          <w:noProof/>
          <w:szCs w:val="24"/>
          <w:lang w:bidi="si-LK"/>
        </w:rPr>
        <w:fldChar w:fldCharType="end"/>
      </w:r>
      <w:r w:rsidRPr="003A1FE8">
        <w:rPr>
          <w:noProof/>
          <w:szCs w:val="24"/>
          <w:lang w:bidi="si-LK"/>
        </w:rPr>
        <w:t>. The carbonization process is defined as follows:</w:t>
      </w:r>
    </w:p>
    <w:p w14:paraId="2262E96F" w14:textId="77777777" w:rsidR="004658D1" w:rsidRPr="003A1FE8" w:rsidRDefault="004658D1" w:rsidP="006112E4">
      <w:pPr>
        <w:spacing w:after="10" w:line="360" w:lineRule="auto"/>
        <w:ind w:firstLine="720"/>
        <w:jc w:val="both"/>
        <w:rPr>
          <w:noProof/>
          <w:szCs w:val="24"/>
          <w:lang w:bidi="si-LK"/>
        </w:rPr>
      </w:pPr>
    </w:p>
    <w:p w14:paraId="47A2001F" w14:textId="77777777" w:rsidR="003A1FE8" w:rsidRDefault="003A1FE8" w:rsidP="00C501BA">
      <w:pPr>
        <w:spacing w:after="10" w:line="360" w:lineRule="auto"/>
        <w:ind w:left="720" w:firstLine="720"/>
        <w:jc w:val="both"/>
      </w:pPr>
      <w:r w:rsidRPr="003A1FE8">
        <w:t>Dried precursor → Char + Tar + Gasses</w:t>
      </w:r>
    </w:p>
    <w:p w14:paraId="2CEB72F7" w14:textId="77777777" w:rsidR="004658D1" w:rsidRDefault="004658D1" w:rsidP="00C501BA">
      <w:pPr>
        <w:spacing w:after="10" w:line="360" w:lineRule="auto"/>
        <w:ind w:left="720" w:firstLine="720"/>
        <w:jc w:val="both"/>
      </w:pPr>
    </w:p>
    <w:p w14:paraId="5FA62F11" w14:textId="77777777" w:rsidR="004658D1" w:rsidRDefault="004658D1" w:rsidP="004658D1">
      <w:pPr>
        <w:spacing w:after="10" w:line="360" w:lineRule="auto"/>
        <w:jc w:val="both"/>
      </w:pPr>
    </w:p>
    <w:p w14:paraId="05688801" w14:textId="77777777" w:rsidR="003A1FE8" w:rsidRDefault="003A1FE8" w:rsidP="004658D1">
      <w:pPr>
        <w:spacing w:after="10" w:line="360" w:lineRule="auto"/>
        <w:jc w:val="both"/>
        <w:rPr>
          <w:szCs w:val="24"/>
        </w:rPr>
      </w:pPr>
      <w:r w:rsidRPr="003A1FE8">
        <w:rPr>
          <w:szCs w:val="24"/>
        </w:rPr>
        <w:lastRenderedPageBreak/>
        <w:t>During the process of activation, the following reactions take place</w:t>
      </w:r>
      <w:r w:rsidRPr="003A1FE8">
        <w:rPr>
          <w:szCs w:val="24"/>
        </w:rPr>
        <w:fldChar w:fldCharType="begin" w:fldLock="1"/>
      </w:r>
      <w:r w:rsidR="002358FC">
        <w:rPr>
          <w:szCs w:val="24"/>
        </w:rPr>
        <w:instrText>ADDIN CSL_CITATION {"citationItems":[{"id":"ITEM-1","itemData":{"DOI":"10.1016/S0008-6223(02)00279-8","ISSN":"00086223","abstract":"Direct mixing of an anthracite with hydroxides (KOH or NaOH) and heat treatment up to 730 °C has shown to be a very good activation procedure to obtain activated carbons with very high surface areas and high micropore volumes. The reactions involved during the heat treatment of these hydroxide/anthracite mixtures have been analysed to deep into the fundamental of the knowledge of this chemical activation process, that has not been studied before. For this purpose, the present paper analyses the drying process, the atmosphere during the carbonisation, the chemical state of the activating agents (NaOH, KOH and Na2CO3) and the chemical reactions occurring during the heat treatment which have been followed by FTIR and TPD. The analysis of our results allows us to conclude that steam is a good atmosphere for the carbonisation process, alone or joined with nitrogen, but not as good as pure nitrogen. On the other hand, during the activation process, the presence of CO2 should be avoided because it does not develop porosity. The reactions, and chemical changes, involved during this chemical process are discussed both from a thermodynamical point of view as well as identifying the reaction products (H2 by TPD and Na2CO3 by FTIR). As a result, this paper helps to cover the present lack of understanding of the fundamentals of the reactions of an anthracite with hydroxides which are necessary to understand the activation of the material. © 2002 Elsevier Science Ltd. All rights reserved.","author":[{"dropping-particle":"","family":"Lillo-Ródenas","given":"M. A.","non-dropping-particle":"","parse-names":false,"suffix":""},{"dropping-particle":"","family":"Cazorla-Amorós","given":"D.","non-dropping-particle":"","parse-names":false,"suffix":""},{"dropping-particle":"","family":"Linares-Solano","given":"A.","non-dropping-particle":"","parse-names":false,"suffix":""}],"container-title":"Carbon","id":"ITEM-1","issue":"2","issued":{"date-parts":[["2003"]]},"page":"267-275","title":"Understanding chemical reactions between carbons and NaOH and KOH: An insight into the chemical activation mechanism","type":"article-journal","volume":"41"},"uris":["http://www.mendeley.com/documents/?uuid=88a30570-594f-4d51-b00a-218934137cbc"]}],"mendeley":{"formattedCitation":"&lt;sup&gt;63&lt;/sup&gt;","plainTextFormattedCitation":"63","previouslyFormattedCitation":"&lt;sup&gt;63&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63</w:t>
      </w:r>
      <w:r w:rsidRPr="003A1FE8">
        <w:rPr>
          <w:szCs w:val="24"/>
        </w:rPr>
        <w:fldChar w:fldCharType="end"/>
      </w:r>
      <w:r w:rsidRPr="003A1FE8">
        <w:rPr>
          <w:szCs w:val="24"/>
        </w:rPr>
        <w:t>.</w:t>
      </w:r>
    </w:p>
    <w:p w14:paraId="16364643" w14:textId="77777777" w:rsidR="003A1FE8" w:rsidRPr="003525FA" w:rsidRDefault="003A1FE8" w:rsidP="004658D1">
      <w:pPr>
        <w:spacing w:after="10" w:line="360" w:lineRule="auto"/>
        <w:ind w:firstLine="720"/>
        <w:jc w:val="both"/>
        <w:rPr>
          <w:rFonts w:cstheme="minorHAnsi"/>
          <w:noProof/>
          <w:szCs w:val="24"/>
          <w:vertAlign w:val="subscript"/>
          <w:lang w:bidi="si-LK"/>
        </w:rPr>
      </w:pPr>
      <w:r w:rsidRPr="003A1FE8">
        <w:rPr>
          <w:rFonts w:cstheme="minorHAnsi"/>
          <w:noProof/>
          <w:szCs w:val="24"/>
          <w:lang w:bidi="si-LK"/>
        </w:rPr>
        <w:t>C</w:t>
      </w:r>
      <w:r w:rsidR="003525FA">
        <w:rPr>
          <w:rFonts w:cstheme="minorHAnsi"/>
          <w:noProof/>
          <w:szCs w:val="24"/>
          <w:vertAlign w:val="subscript"/>
          <w:lang w:bidi="si-LK"/>
        </w:rPr>
        <w:t>(s)</w:t>
      </w:r>
      <w:r w:rsidRPr="003A1FE8">
        <w:rPr>
          <w:rFonts w:cstheme="minorHAnsi"/>
          <w:noProof/>
          <w:szCs w:val="24"/>
          <w:lang w:bidi="si-LK"/>
        </w:rPr>
        <w:t xml:space="preserve"> + 2KOH</w:t>
      </w:r>
      <w:r w:rsidR="003525FA">
        <w:rPr>
          <w:rFonts w:cstheme="minorHAnsi"/>
          <w:noProof/>
          <w:szCs w:val="24"/>
          <w:vertAlign w:val="subscript"/>
          <w:lang w:bidi="si-LK"/>
        </w:rPr>
        <w:t>(aq)</w:t>
      </w:r>
      <w:r w:rsidRPr="003A1FE8">
        <w:rPr>
          <w:rFonts w:cstheme="minorHAnsi"/>
          <w:noProof/>
          <w:szCs w:val="24"/>
          <w:lang w:bidi="si-LK"/>
        </w:rPr>
        <w:t xml:space="preserve"> </w:t>
      </w:r>
      <m:oMath>
        <m:r>
          <w:rPr>
            <w:rFonts w:ascii="Cambria Math" w:hAnsi="Cambria Math" w:cstheme="minorHAnsi"/>
            <w:noProof/>
            <w:szCs w:val="24"/>
            <w:lang w:bidi="si-LK"/>
          </w:rPr>
          <m:t>↔</m:t>
        </m:r>
      </m:oMath>
      <w:r w:rsidRPr="003A1FE8">
        <w:rPr>
          <w:rFonts w:cstheme="minorHAnsi"/>
          <w:noProof/>
          <w:szCs w:val="24"/>
          <w:lang w:bidi="si-LK"/>
        </w:rPr>
        <w:t>2K</w:t>
      </w:r>
      <w:r w:rsidR="003525FA">
        <w:rPr>
          <w:rFonts w:cstheme="minorHAnsi"/>
          <w:noProof/>
          <w:szCs w:val="24"/>
          <w:vertAlign w:val="subscript"/>
          <w:lang w:bidi="si-LK"/>
        </w:rPr>
        <w:t>(s)</w:t>
      </w:r>
      <w:r w:rsidRPr="003A1FE8">
        <w:rPr>
          <w:rFonts w:cstheme="minorHAnsi"/>
          <w:noProof/>
          <w:szCs w:val="24"/>
          <w:lang w:bidi="si-LK"/>
        </w:rPr>
        <w:t xml:space="preserve"> + </w:t>
      </w:r>
      <m:oMath>
        <m:sSub>
          <m:sSubPr>
            <m:ctrlPr>
              <w:rPr>
                <w:rFonts w:ascii="Cambria Math" w:hAnsi="Cambria Math" w:cstheme="minorHAnsi"/>
                <w:i/>
                <w:noProof/>
                <w:szCs w:val="24"/>
                <w:lang w:bidi="si-LK"/>
              </w:rPr>
            </m:ctrlPr>
          </m:sSubPr>
          <m:e>
            <m:r>
              <m:rPr>
                <m:sty m:val="p"/>
              </m:rPr>
              <w:rPr>
                <w:rFonts w:ascii="Cambria Math" w:hAnsi="Cambria Math" w:cstheme="minorHAnsi"/>
                <w:noProof/>
                <w:szCs w:val="24"/>
                <w:lang w:bidi="si-LK"/>
              </w:rPr>
              <m:t>H</m:t>
            </m:r>
          </m:e>
          <m:sub>
            <m:r>
              <w:rPr>
                <w:rFonts w:ascii="Cambria Math" w:hAnsi="Cambria Math" w:cstheme="minorHAnsi"/>
                <w:noProof/>
                <w:szCs w:val="24"/>
                <w:lang w:bidi="si-LK"/>
              </w:rPr>
              <m:t>2</m:t>
            </m:r>
          </m:sub>
        </m:sSub>
      </m:oMath>
      <w:r w:rsidR="003525FA">
        <w:rPr>
          <w:rFonts w:eastAsiaTheme="minorEastAsia" w:cstheme="minorHAnsi"/>
          <w:noProof/>
          <w:szCs w:val="24"/>
          <w:vertAlign w:val="subscript"/>
          <w:lang w:bidi="si-LK"/>
        </w:rPr>
        <w:t>(g)</w:t>
      </w:r>
      <w:r w:rsidRPr="003A1FE8">
        <w:rPr>
          <w:rFonts w:cstheme="minorHAnsi"/>
          <w:noProof/>
          <w:szCs w:val="24"/>
          <w:lang w:bidi="si-LK"/>
        </w:rPr>
        <w:t>+ C</w:t>
      </w:r>
      <m:oMath>
        <m:sSub>
          <m:sSubPr>
            <m:ctrlPr>
              <w:rPr>
                <w:rFonts w:ascii="Cambria Math" w:hAnsi="Cambria Math" w:cstheme="minorHAnsi"/>
                <w:noProof/>
                <w:szCs w:val="24"/>
                <w:lang w:bidi="si-LK"/>
              </w:rPr>
            </m:ctrlPr>
          </m:sSubPr>
          <m:e>
            <m:r>
              <m:rPr>
                <m:sty m:val="p"/>
              </m:rPr>
              <w:rPr>
                <w:rFonts w:ascii="Cambria Math" w:hAnsi="Cambria Math" w:cstheme="minorHAnsi"/>
                <w:noProof/>
                <w:szCs w:val="24"/>
                <w:lang w:bidi="si-LK"/>
              </w:rPr>
              <m:t>O</m:t>
            </m:r>
          </m:e>
          <m:sub>
            <m:r>
              <m:rPr>
                <m:sty m:val="p"/>
              </m:rPr>
              <w:rPr>
                <w:rFonts w:ascii="Cambria Math" w:hAnsi="Cambria Math" w:cstheme="minorHAnsi"/>
                <w:noProof/>
                <w:szCs w:val="24"/>
                <w:lang w:bidi="si-LK"/>
              </w:rPr>
              <m:t>2</m:t>
            </m:r>
          </m:sub>
        </m:sSub>
      </m:oMath>
      <w:r w:rsidR="003525FA">
        <w:rPr>
          <w:rFonts w:eastAsiaTheme="minorEastAsia" w:cstheme="minorHAnsi"/>
          <w:noProof/>
          <w:szCs w:val="24"/>
          <w:vertAlign w:val="subscript"/>
          <w:lang w:bidi="si-LK"/>
        </w:rPr>
        <w:t>(g)</w:t>
      </w:r>
    </w:p>
    <w:p w14:paraId="3B323F26" w14:textId="77777777" w:rsidR="003A1FE8" w:rsidRPr="003525FA" w:rsidRDefault="006B08E3" w:rsidP="004658D1">
      <w:pPr>
        <w:spacing w:after="10" w:line="360" w:lineRule="auto"/>
        <w:ind w:firstLine="720"/>
        <w:jc w:val="both"/>
        <w:rPr>
          <w:rFonts w:cstheme="minorHAnsi"/>
          <w:noProof/>
          <w:szCs w:val="24"/>
          <w:vertAlign w:val="subscript"/>
          <w:lang w:bidi="si-LK"/>
        </w:rPr>
      </w:pPr>
      <w:r>
        <w:rPr>
          <w:rFonts w:cstheme="minorHAnsi"/>
          <w:noProof/>
          <w:szCs w:val="24"/>
          <w:lang w:bidi="si-LK"/>
        </w:rPr>
        <w:t>C</w:t>
      </w:r>
      <w:r w:rsidR="003525FA">
        <w:rPr>
          <w:rFonts w:cstheme="minorHAnsi"/>
          <w:noProof/>
          <w:szCs w:val="24"/>
          <w:vertAlign w:val="subscript"/>
          <w:lang w:bidi="si-LK"/>
        </w:rPr>
        <w:t>(s)</w:t>
      </w:r>
      <w:r>
        <w:rPr>
          <w:rFonts w:cstheme="minorHAnsi"/>
          <w:noProof/>
          <w:szCs w:val="24"/>
          <w:lang w:bidi="si-LK"/>
        </w:rPr>
        <w:t xml:space="preserve"> + 2KOH</w:t>
      </w:r>
      <w:r w:rsidR="003525FA">
        <w:rPr>
          <w:rFonts w:cstheme="minorHAnsi"/>
          <w:noProof/>
          <w:szCs w:val="24"/>
          <w:vertAlign w:val="subscript"/>
          <w:lang w:bidi="si-LK"/>
        </w:rPr>
        <w:t>(aq)</w:t>
      </w:r>
      <w:r>
        <w:rPr>
          <w:rFonts w:cstheme="minorHAnsi"/>
          <w:noProof/>
          <w:szCs w:val="24"/>
          <w:lang w:bidi="si-LK"/>
        </w:rPr>
        <w:t xml:space="preserve"> </w:t>
      </w:r>
      <m:oMath>
        <m:r>
          <w:rPr>
            <w:rFonts w:ascii="Cambria Math" w:hAnsi="Cambria Math" w:cstheme="minorHAnsi"/>
            <w:noProof/>
            <w:szCs w:val="24"/>
            <w:lang w:bidi="si-LK"/>
          </w:rPr>
          <m:t>↔</m:t>
        </m:r>
      </m:oMath>
      <w:r w:rsidR="003A1FE8" w:rsidRPr="003A1FE8">
        <w:rPr>
          <w:rFonts w:cstheme="minorHAnsi"/>
          <w:noProof/>
          <w:szCs w:val="24"/>
          <w:lang w:bidi="si-LK"/>
        </w:rPr>
        <w:t xml:space="preserve"> 2K</w:t>
      </w:r>
      <w:r w:rsidR="003525FA">
        <w:rPr>
          <w:rFonts w:cstheme="minorHAnsi"/>
          <w:noProof/>
          <w:szCs w:val="24"/>
          <w:vertAlign w:val="subscript"/>
          <w:lang w:bidi="si-LK"/>
        </w:rPr>
        <w:t>(s)</w:t>
      </w:r>
      <w:r w:rsidR="003A1FE8" w:rsidRPr="003A1FE8">
        <w:rPr>
          <w:rFonts w:cstheme="minorHAnsi"/>
          <w:noProof/>
          <w:szCs w:val="24"/>
          <w:lang w:bidi="si-LK"/>
        </w:rPr>
        <w:t xml:space="preserve"> + </w:t>
      </w:r>
      <m:oMath>
        <m:sSub>
          <m:sSubPr>
            <m:ctrlPr>
              <w:rPr>
                <w:rFonts w:ascii="Cambria Math" w:hAnsi="Cambria Math" w:cstheme="minorHAnsi"/>
                <w:i/>
                <w:noProof/>
                <w:szCs w:val="24"/>
                <w:lang w:bidi="si-LK"/>
              </w:rPr>
            </m:ctrlPr>
          </m:sSubPr>
          <m:e>
            <m:r>
              <m:rPr>
                <m:sty m:val="p"/>
              </m:rPr>
              <w:rPr>
                <w:rFonts w:ascii="Cambria Math" w:hAnsi="Cambria Math" w:cstheme="minorHAnsi"/>
                <w:noProof/>
                <w:szCs w:val="24"/>
                <w:lang w:bidi="si-LK"/>
              </w:rPr>
              <m:t>H</m:t>
            </m:r>
          </m:e>
          <m:sub>
            <m:r>
              <w:rPr>
                <w:rFonts w:ascii="Cambria Math" w:hAnsi="Cambria Math" w:cstheme="minorHAnsi"/>
                <w:noProof/>
                <w:szCs w:val="24"/>
                <w:lang w:bidi="si-LK"/>
              </w:rPr>
              <m:t>2</m:t>
            </m:r>
          </m:sub>
        </m:sSub>
      </m:oMath>
      <w:r w:rsidR="003A1FE8" w:rsidRPr="003A1FE8">
        <w:rPr>
          <w:rFonts w:cstheme="minorHAnsi"/>
          <w:noProof/>
          <w:szCs w:val="24"/>
          <w:lang w:bidi="si-LK"/>
        </w:rPr>
        <w:t>O</w:t>
      </w:r>
      <w:r w:rsidR="003525FA">
        <w:rPr>
          <w:rFonts w:cstheme="minorHAnsi"/>
          <w:noProof/>
          <w:szCs w:val="24"/>
          <w:vertAlign w:val="subscript"/>
          <w:lang w:bidi="si-LK"/>
        </w:rPr>
        <w:t>(l)</w:t>
      </w:r>
      <w:r w:rsidR="003A1FE8" w:rsidRPr="003A1FE8">
        <w:rPr>
          <w:rFonts w:cstheme="minorHAnsi"/>
          <w:noProof/>
          <w:szCs w:val="24"/>
          <w:lang w:bidi="si-LK"/>
        </w:rPr>
        <w:t xml:space="preserve"> + CO</w:t>
      </w:r>
      <w:r w:rsidR="003525FA">
        <w:rPr>
          <w:rFonts w:cstheme="minorHAnsi"/>
          <w:noProof/>
          <w:szCs w:val="24"/>
          <w:vertAlign w:val="subscript"/>
          <w:lang w:bidi="si-LK"/>
        </w:rPr>
        <w:t>(g)</w:t>
      </w:r>
    </w:p>
    <w:p w14:paraId="11AD613C" w14:textId="77777777" w:rsidR="003A1FE8" w:rsidRPr="003525FA" w:rsidRDefault="003A1FE8" w:rsidP="004658D1">
      <w:pPr>
        <w:spacing w:after="10" w:line="360" w:lineRule="auto"/>
        <w:ind w:firstLine="720"/>
        <w:jc w:val="both"/>
        <w:rPr>
          <w:rFonts w:cstheme="minorHAnsi"/>
          <w:noProof/>
          <w:szCs w:val="24"/>
          <w:vertAlign w:val="subscript"/>
          <w:lang w:bidi="si-LK"/>
        </w:rPr>
      </w:pPr>
      <w:r w:rsidRPr="003A1FE8">
        <w:rPr>
          <w:rFonts w:cstheme="minorHAnsi"/>
          <w:noProof/>
          <w:szCs w:val="24"/>
          <w:lang w:bidi="si-LK"/>
        </w:rPr>
        <w:t>C</w:t>
      </w:r>
      <m:oMath>
        <m:sSub>
          <m:sSubPr>
            <m:ctrlPr>
              <w:rPr>
                <w:rFonts w:ascii="Cambria Math" w:hAnsi="Cambria Math" w:cstheme="minorHAnsi"/>
                <w:noProof/>
                <w:szCs w:val="24"/>
                <w:lang w:bidi="si-LK"/>
              </w:rPr>
            </m:ctrlPr>
          </m:sSubPr>
          <m:e>
            <m:r>
              <m:rPr>
                <m:sty m:val="p"/>
              </m:rPr>
              <w:rPr>
                <w:rFonts w:ascii="Cambria Math" w:hAnsi="Cambria Math" w:cstheme="minorHAnsi"/>
                <w:noProof/>
                <w:szCs w:val="24"/>
                <w:lang w:bidi="si-LK"/>
              </w:rPr>
              <m:t>O</m:t>
            </m:r>
          </m:e>
          <m:sub>
            <m:r>
              <m:rPr>
                <m:sty m:val="p"/>
              </m:rPr>
              <w:rPr>
                <w:rFonts w:ascii="Cambria Math" w:hAnsi="Cambria Math" w:cstheme="minorHAnsi"/>
                <w:noProof/>
                <w:szCs w:val="24"/>
                <w:lang w:bidi="si-LK"/>
              </w:rPr>
              <m:t>2</m:t>
            </m:r>
          </m:sub>
        </m:sSub>
      </m:oMath>
      <w:r w:rsidR="003525FA">
        <w:rPr>
          <w:rFonts w:eastAsiaTheme="minorEastAsia" w:cstheme="minorHAnsi"/>
          <w:noProof/>
          <w:szCs w:val="24"/>
          <w:vertAlign w:val="subscript"/>
          <w:lang w:bidi="si-LK"/>
        </w:rPr>
        <w:t>(g)</w:t>
      </w:r>
      <w:r w:rsidR="006B08E3">
        <w:rPr>
          <w:rFonts w:cstheme="minorHAnsi"/>
          <w:noProof/>
          <w:szCs w:val="24"/>
          <w:lang w:bidi="si-LK"/>
        </w:rPr>
        <w:t>+ 2KOH</w:t>
      </w:r>
      <w:r w:rsidR="003525FA">
        <w:rPr>
          <w:rFonts w:cstheme="minorHAnsi"/>
          <w:noProof/>
          <w:szCs w:val="24"/>
          <w:vertAlign w:val="subscript"/>
          <w:lang w:bidi="si-LK"/>
        </w:rPr>
        <w:t>(aq)</w:t>
      </w:r>
      <w:r w:rsidR="006B08E3">
        <w:rPr>
          <w:rFonts w:cstheme="minorHAnsi"/>
          <w:noProof/>
          <w:szCs w:val="24"/>
          <w:lang w:bidi="si-LK"/>
        </w:rPr>
        <w:t xml:space="preserve"> </w:t>
      </w:r>
      <m:oMath>
        <m:r>
          <w:rPr>
            <w:rFonts w:ascii="Cambria Math" w:hAnsi="Cambria Math" w:cstheme="minorHAnsi"/>
            <w:noProof/>
            <w:szCs w:val="24"/>
            <w:lang w:bidi="si-LK"/>
          </w:rPr>
          <m:t>↔</m:t>
        </m:r>
      </m:oMath>
      <w:r w:rsidRPr="003A1FE8">
        <w:rPr>
          <w:rFonts w:cstheme="minorHAnsi"/>
          <w:noProof/>
          <w:szCs w:val="24"/>
          <w:lang w:bidi="si-LK"/>
        </w:rPr>
        <w:t xml:space="preserve"> </w:t>
      </w:r>
      <m:oMath>
        <m:sSub>
          <m:sSubPr>
            <m:ctrlPr>
              <w:rPr>
                <w:rFonts w:ascii="Cambria Math" w:hAnsi="Cambria Math" w:cstheme="minorHAnsi"/>
                <w:iCs/>
                <w:noProof/>
                <w:szCs w:val="24"/>
                <w:lang w:bidi="si-LK"/>
              </w:rPr>
            </m:ctrlPr>
          </m:sSubPr>
          <m:e>
            <m:r>
              <m:rPr>
                <m:sty m:val="p"/>
              </m:rPr>
              <w:rPr>
                <w:rFonts w:ascii="Cambria Math" w:hAnsi="Cambria Math" w:cstheme="minorHAnsi"/>
                <w:noProof/>
                <w:szCs w:val="24"/>
                <w:lang w:bidi="si-LK"/>
              </w:rPr>
              <m:t>K</m:t>
            </m:r>
          </m:e>
          <m:sub>
            <m:r>
              <m:rPr>
                <m:sty m:val="p"/>
              </m:rPr>
              <w:rPr>
                <w:rFonts w:ascii="Cambria Math" w:hAnsi="Cambria Math" w:cstheme="minorHAnsi"/>
                <w:noProof/>
                <w:szCs w:val="24"/>
                <w:lang w:bidi="si-LK"/>
              </w:rPr>
              <m:t>2</m:t>
            </m:r>
          </m:sub>
        </m:sSub>
        <m:sSub>
          <m:sSubPr>
            <m:ctrlPr>
              <w:rPr>
                <w:rFonts w:ascii="Cambria Math" w:hAnsi="Cambria Math" w:cstheme="minorHAnsi"/>
                <w:iCs/>
                <w:noProof/>
                <w:szCs w:val="24"/>
                <w:lang w:bidi="si-LK"/>
              </w:rPr>
            </m:ctrlPr>
          </m:sSubPr>
          <m:e>
            <m:r>
              <m:rPr>
                <m:sty m:val="p"/>
              </m:rPr>
              <w:rPr>
                <w:rFonts w:ascii="Cambria Math" w:hAnsi="Cambria Math" w:cstheme="minorHAnsi"/>
                <w:noProof/>
                <w:szCs w:val="24"/>
                <w:lang w:bidi="si-LK"/>
              </w:rPr>
              <m:t>CO</m:t>
            </m:r>
          </m:e>
          <m:sub>
            <m:r>
              <m:rPr>
                <m:sty m:val="p"/>
              </m:rPr>
              <w:rPr>
                <w:rFonts w:ascii="Cambria Math" w:hAnsi="Cambria Math" w:cstheme="minorHAnsi"/>
                <w:noProof/>
                <w:szCs w:val="24"/>
                <w:lang w:bidi="si-LK"/>
              </w:rPr>
              <m:t>3</m:t>
            </m:r>
          </m:sub>
        </m:sSub>
      </m:oMath>
      <w:r w:rsidR="003525FA">
        <w:rPr>
          <w:rFonts w:eastAsiaTheme="minorEastAsia" w:cstheme="minorHAnsi"/>
          <w:iCs/>
          <w:noProof/>
          <w:szCs w:val="24"/>
          <w:vertAlign w:val="subscript"/>
          <w:lang w:bidi="si-LK"/>
        </w:rPr>
        <w:t>(aq)</w:t>
      </w:r>
      <w:r w:rsidRPr="003A1FE8">
        <w:rPr>
          <w:rFonts w:cstheme="minorHAnsi"/>
          <w:noProof/>
          <w:szCs w:val="24"/>
          <w:lang w:bidi="si-LK"/>
        </w:rPr>
        <w:t xml:space="preserve"> + </w:t>
      </w:r>
      <m:oMath>
        <m:sSub>
          <m:sSubPr>
            <m:ctrlPr>
              <w:rPr>
                <w:rFonts w:ascii="Cambria Math" w:hAnsi="Cambria Math" w:cstheme="minorHAnsi"/>
                <w:i/>
                <w:noProof/>
                <w:szCs w:val="24"/>
                <w:lang w:bidi="si-LK"/>
              </w:rPr>
            </m:ctrlPr>
          </m:sSubPr>
          <m:e>
            <m:r>
              <m:rPr>
                <m:sty m:val="p"/>
              </m:rPr>
              <w:rPr>
                <w:rFonts w:ascii="Cambria Math" w:hAnsi="Cambria Math" w:cstheme="minorHAnsi"/>
                <w:noProof/>
                <w:szCs w:val="24"/>
                <w:lang w:bidi="si-LK"/>
              </w:rPr>
              <m:t>H</m:t>
            </m:r>
          </m:e>
          <m:sub>
            <m:r>
              <w:rPr>
                <w:rFonts w:ascii="Cambria Math" w:hAnsi="Cambria Math" w:cstheme="minorHAnsi"/>
                <w:noProof/>
                <w:szCs w:val="24"/>
                <w:lang w:bidi="si-LK"/>
              </w:rPr>
              <m:t>2</m:t>
            </m:r>
          </m:sub>
        </m:sSub>
      </m:oMath>
      <w:r w:rsidRPr="003A1FE8">
        <w:rPr>
          <w:rFonts w:cstheme="minorHAnsi"/>
          <w:noProof/>
          <w:szCs w:val="24"/>
          <w:lang w:bidi="si-LK"/>
        </w:rPr>
        <w:t>O</w:t>
      </w:r>
      <w:r w:rsidR="003525FA">
        <w:rPr>
          <w:rFonts w:cstheme="minorHAnsi"/>
          <w:noProof/>
          <w:szCs w:val="24"/>
          <w:vertAlign w:val="subscript"/>
          <w:lang w:bidi="si-LK"/>
        </w:rPr>
        <w:t>(l)</w:t>
      </w:r>
    </w:p>
    <w:p w14:paraId="4377F8C3" w14:textId="77777777" w:rsidR="004658D1" w:rsidRPr="003A1FE8" w:rsidRDefault="004658D1" w:rsidP="001D16D7">
      <w:pPr>
        <w:spacing w:after="10" w:line="360" w:lineRule="auto"/>
        <w:ind w:left="2160"/>
        <w:jc w:val="both"/>
        <w:rPr>
          <w:rFonts w:cstheme="minorHAnsi"/>
          <w:noProof/>
          <w:szCs w:val="24"/>
          <w:lang w:bidi="si-LK"/>
        </w:rPr>
      </w:pPr>
    </w:p>
    <w:p w14:paraId="6C8F32FE" w14:textId="77777777" w:rsidR="003A1FE8" w:rsidRPr="003A1FE8" w:rsidRDefault="003A1FE8" w:rsidP="00C501BA">
      <w:pPr>
        <w:spacing w:after="10" w:line="360" w:lineRule="auto"/>
        <w:ind w:firstLine="720"/>
        <w:jc w:val="both"/>
        <w:rPr>
          <w:noProof/>
          <w:szCs w:val="24"/>
          <w:lang w:bidi="si-LK"/>
        </w:rPr>
      </w:pPr>
      <w:r w:rsidRPr="003A1FE8">
        <w:rPr>
          <w:noProof/>
          <w:szCs w:val="24"/>
          <w:lang w:bidi="si-LK"/>
        </w:rPr>
        <w:t>Mesopores and micropores are developed as a result of the potassium intercalation into the carbon network during the process of activation. There is also the possibility of secondary reactions, such as the reaction mentioned below.</w:t>
      </w:r>
    </w:p>
    <w:p w14:paraId="4CA43887" w14:textId="77777777" w:rsidR="003A1FE8" w:rsidRPr="003A1FE8" w:rsidRDefault="003A1FE8" w:rsidP="001D16D7">
      <w:pPr>
        <w:spacing w:after="10" w:line="360" w:lineRule="auto"/>
        <w:jc w:val="both"/>
        <w:rPr>
          <w:rFonts w:cstheme="minorHAnsi"/>
          <w:noProof/>
          <w:szCs w:val="24"/>
          <w:lang w:bidi="si-LK"/>
        </w:rPr>
      </w:pPr>
    </w:p>
    <w:p w14:paraId="53196F6E" w14:textId="77777777" w:rsidR="003A1FE8" w:rsidRPr="003525FA" w:rsidRDefault="00DF6C48" w:rsidP="001D16D7">
      <w:pPr>
        <w:spacing w:after="10" w:line="360" w:lineRule="auto"/>
        <w:ind w:left="1440" w:firstLine="720"/>
        <w:jc w:val="both"/>
        <w:rPr>
          <w:rFonts w:cstheme="minorHAnsi"/>
          <w:noProof/>
          <w:szCs w:val="24"/>
          <w:vertAlign w:val="subscript"/>
          <w:lang w:bidi="si-LK"/>
        </w:rPr>
      </w:pPr>
      <m:oMath>
        <m:sSub>
          <m:sSubPr>
            <m:ctrlPr>
              <w:rPr>
                <w:rFonts w:ascii="Cambria Math" w:hAnsi="Cambria Math" w:cstheme="minorHAnsi"/>
                <w:i/>
                <w:szCs w:val="24"/>
              </w:rPr>
            </m:ctrlPr>
          </m:sSubPr>
          <m:e>
            <m:r>
              <m:rPr>
                <m:sty m:val="p"/>
              </m:rPr>
              <w:rPr>
                <w:rFonts w:ascii="Cambria Math" w:hAnsi="Cambria Math" w:cstheme="minorHAnsi"/>
                <w:szCs w:val="24"/>
              </w:rPr>
              <m:t>H</m:t>
            </m:r>
          </m:e>
          <m:sub>
            <m:r>
              <w:rPr>
                <w:rFonts w:ascii="Cambria Math" w:hAnsi="Cambria Math" w:cstheme="minorHAnsi"/>
                <w:szCs w:val="24"/>
              </w:rPr>
              <m:t>2</m:t>
            </m:r>
          </m:sub>
        </m:sSub>
      </m:oMath>
      <w:r w:rsidR="006B08E3">
        <w:rPr>
          <w:rFonts w:cstheme="minorHAnsi"/>
          <w:szCs w:val="24"/>
        </w:rPr>
        <w:t>O</w:t>
      </w:r>
      <w:r w:rsidR="003525FA">
        <w:rPr>
          <w:rFonts w:cstheme="minorHAnsi"/>
          <w:szCs w:val="24"/>
          <w:vertAlign w:val="subscript"/>
        </w:rPr>
        <w:t>(l)</w:t>
      </w:r>
      <w:r w:rsidR="006B08E3">
        <w:rPr>
          <w:rFonts w:cstheme="minorHAnsi"/>
          <w:szCs w:val="24"/>
        </w:rPr>
        <w:t xml:space="preserve"> + C</w:t>
      </w:r>
      <w:r w:rsidR="003525FA">
        <w:rPr>
          <w:rFonts w:cstheme="minorHAnsi"/>
          <w:szCs w:val="24"/>
          <w:vertAlign w:val="subscript"/>
        </w:rPr>
        <w:t>(s)</w:t>
      </w:r>
      <w:r w:rsidR="006B08E3">
        <w:rPr>
          <w:rFonts w:cstheme="minorHAnsi"/>
          <w:szCs w:val="24"/>
        </w:rPr>
        <w:t xml:space="preserve"> + 2KOH</w:t>
      </w:r>
      <w:r w:rsidR="003525FA">
        <w:rPr>
          <w:rFonts w:cstheme="minorHAnsi"/>
          <w:szCs w:val="24"/>
          <w:vertAlign w:val="subscript"/>
        </w:rPr>
        <w:t>(aq)</w:t>
      </w:r>
      <w:r w:rsidR="006B08E3">
        <w:rPr>
          <w:rFonts w:cstheme="minorHAnsi"/>
          <w:szCs w:val="24"/>
        </w:rPr>
        <w:t xml:space="preserve"> </w:t>
      </w:r>
      <m:oMath>
        <m:r>
          <w:rPr>
            <w:rFonts w:ascii="Cambria Math" w:hAnsi="Cambria Math" w:cstheme="minorHAnsi"/>
            <w:szCs w:val="24"/>
          </w:rPr>
          <m:t>↔</m:t>
        </m:r>
        <m:sSub>
          <m:sSubPr>
            <m:ctrlPr>
              <w:rPr>
                <w:rFonts w:ascii="Cambria Math" w:hAnsi="Cambria Math" w:cstheme="minorHAnsi"/>
                <w:iCs/>
                <w:szCs w:val="24"/>
              </w:rPr>
            </m:ctrlPr>
          </m:sSubPr>
          <m:e>
            <m:r>
              <m:rPr>
                <m:sty m:val="p"/>
              </m:rPr>
              <w:rPr>
                <w:rFonts w:ascii="Cambria Math" w:hAnsi="Cambria Math" w:cstheme="minorHAnsi"/>
                <w:szCs w:val="24"/>
              </w:rPr>
              <m:t>K</m:t>
            </m:r>
          </m:e>
          <m:sub>
            <m:r>
              <m:rPr>
                <m:sty m:val="p"/>
              </m:rPr>
              <w:rPr>
                <w:rFonts w:ascii="Cambria Math" w:hAnsi="Cambria Math" w:cstheme="minorHAnsi"/>
                <w:szCs w:val="24"/>
              </w:rPr>
              <m:t>2</m:t>
            </m:r>
          </m:sub>
        </m:sSub>
        <m:sSub>
          <m:sSubPr>
            <m:ctrlPr>
              <w:rPr>
                <w:rFonts w:ascii="Cambria Math" w:hAnsi="Cambria Math" w:cstheme="minorHAnsi"/>
                <w:iCs/>
                <w:szCs w:val="24"/>
              </w:rPr>
            </m:ctrlPr>
          </m:sSubPr>
          <m:e>
            <m:r>
              <m:rPr>
                <m:sty m:val="p"/>
              </m:rPr>
              <w:rPr>
                <w:rFonts w:ascii="Cambria Math" w:hAnsi="Cambria Math" w:cstheme="minorHAnsi"/>
                <w:szCs w:val="24"/>
              </w:rPr>
              <m:t>CO</m:t>
            </m:r>
          </m:e>
          <m:sub>
            <m:r>
              <m:rPr>
                <m:sty m:val="p"/>
              </m:rPr>
              <w:rPr>
                <w:rFonts w:ascii="Cambria Math" w:hAnsi="Cambria Math" w:cstheme="minorHAnsi"/>
                <w:szCs w:val="24"/>
              </w:rPr>
              <m:t>3</m:t>
            </m:r>
          </m:sub>
        </m:sSub>
      </m:oMath>
      <w:r w:rsidR="003525FA">
        <w:rPr>
          <w:rFonts w:eastAsiaTheme="minorEastAsia" w:cstheme="minorHAnsi"/>
          <w:iCs/>
          <w:szCs w:val="24"/>
        </w:rPr>
        <w:t xml:space="preserve"> </w:t>
      </w:r>
      <w:r w:rsidR="003525FA">
        <w:rPr>
          <w:rFonts w:eastAsiaTheme="minorEastAsia" w:cstheme="minorHAnsi"/>
          <w:iCs/>
          <w:szCs w:val="24"/>
          <w:vertAlign w:val="subscript"/>
        </w:rPr>
        <w:t>(aq)</w:t>
      </w:r>
      <w:r w:rsidR="003A1FE8" w:rsidRPr="003A1FE8">
        <w:rPr>
          <w:rFonts w:cstheme="minorHAnsi"/>
          <w:szCs w:val="24"/>
        </w:rPr>
        <w:t xml:space="preserve"> + </w:t>
      </w:r>
      <m:oMath>
        <m:sSub>
          <m:sSubPr>
            <m:ctrlPr>
              <w:rPr>
                <w:rFonts w:ascii="Cambria Math" w:hAnsi="Cambria Math" w:cstheme="minorHAnsi"/>
                <w:i/>
                <w:szCs w:val="24"/>
              </w:rPr>
            </m:ctrlPr>
          </m:sSubPr>
          <m:e>
            <m:r>
              <m:rPr>
                <m:sty m:val="p"/>
              </m:rPr>
              <w:rPr>
                <w:rFonts w:ascii="Cambria Math" w:hAnsi="Cambria Math" w:cstheme="minorHAnsi"/>
                <w:szCs w:val="24"/>
              </w:rPr>
              <m:t>H</m:t>
            </m:r>
          </m:e>
          <m:sub>
            <m:r>
              <w:rPr>
                <w:rFonts w:ascii="Cambria Math" w:hAnsi="Cambria Math" w:cstheme="minorHAnsi"/>
                <w:szCs w:val="24"/>
              </w:rPr>
              <m:t>2</m:t>
            </m:r>
          </m:sub>
        </m:sSub>
      </m:oMath>
      <w:r w:rsidR="003525FA">
        <w:rPr>
          <w:rFonts w:eastAsiaTheme="minorEastAsia" w:cstheme="minorHAnsi"/>
          <w:szCs w:val="24"/>
          <w:vertAlign w:val="subscript"/>
        </w:rPr>
        <w:t>(g)</w:t>
      </w:r>
    </w:p>
    <w:p w14:paraId="11D4A761" w14:textId="77777777" w:rsidR="00AD7FDF" w:rsidRPr="00AD7FDF" w:rsidRDefault="00AD7FDF" w:rsidP="001D16D7">
      <w:pPr>
        <w:spacing w:after="10" w:line="360" w:lineRule="auto"/>
        <w:ind w:left="1440" w:firstLine="720"/>
        <w:jc w:val="both"/>
        <w:rPr>
          <w:rFonts w:cstheme="minorHAnsi"/>
          <w:noProof/>
          <w:szCs w:val="24"/>
          <w:lang w:bidi="si-LK"/>
        </w:rPr>
      </w:pPr>
    </w:p>
    <w:p w14:paraId="2625F49B" w14:textId="77777777" w:rsidR="003A1FE8" w:rsidRPr="003A1FE8" w:rsidRDefault="003A1FE8" w:rsidP="001D16D7">
      <w:pPr>
        <w:pStyle w:val="Heading2"/>
        <w:spacing w:before="0" w:line="360" w:lineRule="auto"/>
      </w:pPr>
      <w:bookmarkStart w:id="140" w:name="_Toc72583211"/>
      <w:bookmarkStart w:id="141" w:name="_Toc73005593"/>
      <w:bookmarkStart w:id="142" w:name="_Toc73009097"/>
      <w:bookmarkStart w:id="143" w:name="_Toc77027987"/>
      <w:bookmarkStart w:id="144" w:name="_Toc80362437"/>
      <w:r w:rsidRPr="003A1FE8">
        <w:t>Adsorption properties of tire pyrolysis char</w:t>
      </w:r>
      <w:bookmarkEnd w:id="140"/>
      <w:bookmarkEnd w:id="141"/>
      <w:bookmarkEnd w:id="142"/>
      <w:bookmarkEnd w:id="143"/>
      <w:bookmarkEnd w:id="144"/>
    </w:p>
    <w:p w14:paraId="192592E9" w14:textId="77777777" w:rsidR="003A1FE8" w:rsidRPr="003A1FE8" w:rsidRDefault="003A1FE8" w:rsidP="001D16D7">
      <w:pPr>
        <w:spacing w:after="10" w:line="360" w:lineRule="auto"/>
        <w:jc w:val="both"/>
      </w:pPr>
    </w:p>
    <w:p w14:paraId="5181BBC0" w14:textId="77777777" w:rsidR="001A77B9" w:rsidRPr="003A1FE8" w:rsidRDefault="003A1FE8" w:rsidP="00C501BA">
      <w:pPr>
        <w:spacing w:after="10" w:line="360" w:lineRule="auto"/>
        <w:ind w:firstLine="576"/>
        <w:jc w:val="both"/>
        <w:rPr>
          <w:szCs w:val="24"/>
        </w:rPr>
      </w:pPr>
      <w:r w:rsidRPr="003A1FE8">
        <w:rPr>
          <w:szCs w:val="24"/>
        </w:rPr>
        <w:t>Adsorption is one of the most cost-effective and efficient wastewater treatment technologies, and activated carbon has long been one of the most widely used adsorb</w:t>
      </w:r>
      <w:r w:rsidR="001E255C">
        <w:rPr>
          <w:szCs w:val="24"/>
        </w:rPr>
        <w:t xml:space="preserve">ents for adsorption processes. </w:t>
      </w:r>
      <w:r w:rsidRPr="003A1FE8">
        <w:rPr>
          <w:szCs w:val="24"/>
        </w:rPr>
        <w:t>Many studies have shown that pyrolysis char can be utilized effectively as a precursor of adsorbent and they have shown that activating tire char can produce a substance with similar properties to commercially available activated carbon, such as high surface area and porosity. As a result, this would be a sound solution for both the wastewater treatment and waste tire disposal problem.</w:t>
      </w:r>
      <w:r w:rsidR="001E255C">
        <w:rPr>
          <w:szCs w:val="24"/>
        </w:rPr>
        <w:t xml:space="preserve"> </w:t>
      </w:r>
      <w:r w:rsidR="001A77B9" w:rsidRPr="003A1FE8">
        <w:rPr>
          <w:szCs w:val="24"/>
        </w:rPr>
        <w:t>Many countries and environmental protection agencies are constantly limiting the use of chemicals and tightening discharge restrictions to minimize the serious problems caused by water contamination.</w:t>
      </w:r>
      <w:r w:rsidR="001A77B9">
        <w:rPr>
          <w:szCs w:val="24"/>
        </w:rPr>
        <w:t xml:space="preserve"> W</w:t>
      </w:r>
      <w:r w:rsidR="001A77B9" w:rsidRPr="003A1FE8">
        <w:rPr>
          <w:szCs w:val="24"/>
        </w:rPr>
        <w:t xml:space="preserve">astewaters containing toxic materials like dyes, organic pollutants, and metal ions must be treated carefully before being discharged. </w:t>
      </w:r>
    </w:p>
    <w:p w14:paraId="790C9D0C" w14:textId="77777777" w:rsidR="003A1FE8" w:rsidRPr="003A1FE8" w:rsidRDefault="003A1FE8" w:rsidP="001D16D7">
      <w:pPr>
        <w:spacing w:after="10" w:line="360" w:lineRule="auto"/>
        <w:jc w:val="both"/>
        <w:rPr>
          <w:szCs w:val="24"/>
        </w:rPr>
      </w:pPr>
    </w:p>
    <w:p w14:paraId="73F1CF91" w14:textId="77777777" w:rsidR="003A1FE8" w:rsidRDefault="003A1FE8" w:rsidP="00C501BA">
      <w:pPr>
        <w:spacing w:after="10" w:line="360" w:lineRule="auto"/>
        <w:ind w:firstLine="576"/>
        <w:jc w:val="both"/>
        <w:rPr>
          <w:szCs w:val="24"/>
        </w:rPr>
      </w:pPr>
      <w:r w:rsidRPr="003A1FE8">
        <w:rPr>
          <w:szCs w:val="24"/>
        </w:rPr>
        <w:t>Millions of people in different countries of the world suffering from a lack of fresh and clean water. Rapid industrialization, unplanned urbanization, and population expansion have greatly influenced severe water pollution. The discharge of untreated toxic industrial wastes and dumping of effluents from industries can be considered as major sources of natural water pollution</w:t>
      </w:r>
      <w:r w:rsidRPr="003A1FE8">
        <w:rPr>
          <w:szCs w:val="24"/>
        </w:rPr>
        <w:fldChar w:fldCharType="begin" w:fldLock="1"/>
      </w:r>
      <w:r w:rsidR="002358FC">
        <w:rPr>
          <w:szCs w:val="24"/>
        </w:rPr>
        <w:instrText>ADDIN CSL_CITATION {"citationItems":[{"id":"ITEM-1","itemData":{"DOI":"10.1016/j.cej.2010.01.007","ISSN":"13858947","abstract":"Adsorption process has been proven one of the best water treatment technologies around the world and activated carbon is undoubtedly considered as universal adsorbent for the removal of diverse types of pollutants from water. However, widespread use of commercial activated carbon is sometimes restricted due to its higher costs. Attempts have been made to develop inexpensive adsorbents utilizing numerous agro-industrial and municipal waste materials. Use of waste materials as low-cost adsorbents is attractive due to their contribution in the reduction of costs for waste disposal, therefore contributing to environmental protection. In this review, an extensive list of low-cost adsorbents (prepared by utilizing different types of waste materials) from vast literature has been compiled and their adsorption capacities for various aquatic pollutants as available in the literature are presented. It is evident from the literature survey that various low-cost adsorbents have shown good potential for the removal of various aquatic pollutants. However, there are few issues and drawbacks on the use of low-cost adsorbents in water treatment that have been discussed in this paper. Additionally, more research is needed to find the practical utility of low-cost adsorbents on commercial scale. © 2010 Elsevier B.V. All rights reserved.","author":[{"dropping-particle":"","family":"Bhatnagar","given":"Amit","non-dropping-particle":"","parse-names":false,"suffix":""},{"dropping-particle":"","family":"Sillanpää","given":"Mika","non-dropping-particle":"","parse-names":false,"suffix":""}],"container-title":"Chemical Engineering Journal","id":"ITEM-1","issued":{"date-parts":[["2010"]]},"title":"Utilization of agro-industrial and municipal waste materials as potential adsorbents for water treatment-A review","type":"article"},"uris":["http://www.mendeley.com/documents/?uuid=4ff66dfc-6b85-4606-9c19-1fd0f959789a"]}],"mendeley":{"formattedCitation":"&lt;sup&gt;64&lt;/sup&gt;","plainTextFormattedCitation":"64","previouslyFormattedCitation":"&lt;sup&gt;64&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64</w:t>
      </w:r>
      <w:r w:rsidRPr="003A1FE8">
        <w:rPr>
          <w:szCs w:val="24"/>
        </w:rPr>
        <w:fldChar w:fldCharType="end"/>
      </w:r>
      <w:r w:rsidRPr="003A1FE8">
        <w:rPr>
          <w:szCs w:val="24"/>
        </w:rPr>
        <w:t xml:space="preserve">. Organic dyes can be considered as one of the most hazardous pollutants in natural water bodies. Dyes have largely influenced human life in </w:t>
      </w:r>
      <w:r w:rsidRPr="003A1FE8">
        <w:rPr>
          <w:szCs w:val="24"/>
        </w:rPr>
        <w:lastRenderedPageBreak/>
        <w:t>many fields. Today, around 100,000 synthetic dyes are utilized commercially and over 700,000 tons of dyes are produced every year</w:t>
      </w:r>
      <w:r w:rsidRPr="003A1FE8">
        <w:rPr>
          <w:szCs w:val="24"/>
        </w:rPr>
        <w:fldChar w:fldCharType="begin" w:fldLock="1"/>
      </w:r>
      <w:r w:rsidR="002358FC">
        <w:rPr>
          <w:szCs w:val="24"/>
        </w:rPr>
        <w:instrText>ADDIN CSL_CITATION {"citationItems":[{"id":"ITEM-1","itemData":{"DOI":"10.2339/politeknik.386963","ISSN":"1302-0900","abstract":"One of the major pollutants in water resources are organic dyes that are\nwidely used by different industries. Methylene blue (MB) is one of them\nwhich is quite harmful for aquatic life. This pollutant must be removed\nwith proper methods. Adsorption is one of the most popular methods\nbecause of its high purification yield and known as a cost effective\nprocess if the sorbent is inexpensive. In this study, biochar which is\nused as an adsorbent has been produced from hazelnut shells used as the\nraw material. Chemical, thermal and surface characteristics of raw\nhazelnut shell were investigated by FT-IR, TG/DTG, SEM and elemental\nanalysis. Biochar characteristics were determined by FT-IR, BET and SEM\nanalysis. The effect of different adsorption parameters such as pH,\ninitial dye concentration, contact time, adsorbent dosage and\ntemperature on the adsorption of MB onto hazelnut shell char were\nexamined in batch experiments. The equilibrium of adsorption was modeled\nusing Langmuir and Freundlich isotherm models. The maximum adsorption\nyield of MB was found to be 83% at pH 4.0, adsorbent dosage of 4 g/L,\ncontact time of 300 min., initial dye concentration of 15 mg/L and\ntemperature of 45 degrees C. In addition, the Freundlich isotherm was\nfound to be the best fitting isotherm model for the adsorption process.\nThe pseudo-first-order and pseudo-second-order kinetic models were\napplied to the experimental data and thermodynamic parameters such as\nGibbs free energy, enthalpy and entropy were determined.","author":[{"dropping-particle":"","family":"Kaya","given":"Nihan","non-dropping-particle":"","parse-names":false,"suffix":""},{"dropping-particle":"","family":"Yıldız","given":"Zeynep","non-dropping-particle":"","parse-names":false,"suffix":""},{"dropping-particle":"","family":"Ceylan","given":"Selim","non-dropping-particle":"","parse-names":false,"suffix":""}],"container-title":"Journal of Polytechnic","id":"ITEM-1","issued":{"date-parts":[["2018"]]},"title":"Preparation and Characterisation of Biochar from Hazelnut Shell and Its Adsorption Properties for Methylene Blue Dye","type":"article-journal"},"uris":["http://www.mendeley.com/documents/?uuid=f9b11bea-9b2f-4595-a41c-478066138a64"]}],"mendeley":{"formattedCitation":"&lt;sup&gt;65&lt;/sup&gt;","plainTextFormattedCitation":"65","previouslyFormattedCitation":"&lt;sup&gt;65&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65</w:t>
      </w:r>
      <w:r w:rsidRPr="003A1FE8">
        <w:rPr>
          <w:szCs w:val="24"/>
        </w:rPr>
        <w:fldChar w:fldCharType="end"/>
      </w:r>
      <w:r w:rsidRPr="003A1FE8">
        <w:rPr>
          <w:szCs w:val="24"/>
        </w:rPr>
        <w:t>. These synthetic dyes are greatly applied in textile, paper, paint, food, plastics, printing, cosmetic and pharmaceutical industries</w:t>
      </w:r>
      <w:r w:rsidRPr="003A1FE8">
        <w:rPr>
          <w:szCs w:val="24"/>
        </w:rPr>
        <w:fldChar w:fldCharType="begin" w:fldLock="1"/>
      </w:r>
      <w:r w:rsidR="002358FC">
        <w:rPr>
          <w:szCs w:val="24"/>
        </w:rPr>
        <w:instrText>ADDIN CSL_CITATION {"citationItems":[{"id":"ITEM-1","itemData":{"DOI":"10.2339/politeknik.386963","ISSN":"1302-0900","abstract":"One of the major pollutants in water resources are organic dyes that are\nwidely used by different industries. Methylene blue (MB) is one of them\nwhich is quite harmful for aquatic life. This pollutant must be removed\nwith proper methods. Adsorption is one of the most popular methods\nbecause of its high purification yield and known as a cost effective\nprocess if the sorbent is inexpensive. In this study, biochar which is\nused as an adsorbent has been produced from hazelnut shells used as the\nraw material. Chemical, thermal and surface characteristics of raw\nhazelnut shell were investigated by FT-IR, TG/DTG, SEM and elemental\nanalysis. Biochar characteristics were determined by FT-IR, BET and SEM\nanalysis. The effect of different adsorption parameters such as pH,\ninitial dye concentration, contact time, adsorbent dosage and\ntemperature on the adsorption of MB onto hazelnut shell char were\nexamined in batch experiments. The equilibrium of adsorption was modeled\nusing Langmuir and Freundlich isotherm models. The maximum adsorption\nyield of MB was found to be 83% at pH 4.0, adsorbent dosage of 4 g/L,\ncontact time of 300 min., initial dye concentration of 15 mg/L and\ntemperature of 45 degrees C. In addition, the Freundlich isotherm was\nfound to be the best fitting isotherm model for the adsorption process.\nThe pseudo-first-order and pseudo-second-order kinetic models were\napplied to the experimental data and thermodynamic parameters such as\nGibbs free energy, enthalpy and entropy were determined.","author":[{"dropping-particle":"","family":"Kaya","given":"Nihan","non-dropping-particle":"","parse-names":false,"suffix":""},{"dropping-particle":"","family":"Yıldız","given":"Zeynep","non-dropping-particle":"","parse-names":false,"suffix":""},{"dropping-particle":"","family":"Ceylan","given":"Selim","non-dropping-particle":"","parse-names":false,"suffix":""}],"container-title":"Journal of Polytechnic","id":"ITEM-1","issued":{"date-parts":[["2018"]]},"title":"Preparation and Characterisation of Biochar from Hazelnut Shell and Its Adsorption Properties for Methylene Blue Dye","type":"article-journal"},"uris":["http://www.mendeley.com/documents/?uuid=f9b11bea-9b2f-4595-a41c-478066138a64"]},{"id":"ITEM-2","itemData":{"DOI":"10.4236/jep.2014.513129","ISSN":"2152-2197","abstract":"See, stats, and : https : // www. researchgate. net/ publication / 276498034 Adsorption Solution - Activated Produced Article DOI : 10 . 4236 / jep . 2014 . 513129 CITATIONS 2 READS 14 5 , including : Omotayo Ladoke 43 SEE Segun Osun 8 SEE All - text , letting . Available : Omotayo Retrieved : 14 Abstract This study investigated the adsorption of Methylene Blue (MB) present in wastewater onto the ac - tivated carbon produce from Lantana camara stem . The agricultural material (Lantana camara stem) was carbonized at 300˚C for 2 h , ground and steam - activated . The Steam - Activated Lantana camara (SALC) stem carbon was characterized using Scanning Electron Microscope (SEM) and Fourier Transform Infrared (FTIR) Spectrophotometry before and after adsorption . Batch model experiments were conducted at 20˚C to study the effects of pH , agitation time , adsorbent dosage and initial concentration of methylene blue . The equilibrium adsorption isotherms and kinetics were investigated . The FTIR bands at 3500 , 2500 , 2196 and 1682 cm −1 were shifted to 3646 . 3 , 3030 , 2822 , 1709 . 05 cm −1 after MB adsorption . Similarly , the Scanning Electron Microscopy (SEM) analysis showed that the average pore size on the activated carbon was 20 µm . The Methylene Blue (MB) uptake increased with the increase in pH . Similarly , the dye adsorption increased as contact time increased , and reached equilibrium at 60 minutes . The removal of the dye increased when the dosage was increased from 0 . 5 - 2 . 0 g • L −1 , at different dye concentrations (50 - 200 mg • L −1) . The percentage removal decreased with increasing initial dye concentration for SALC . The adsorption isotherm data fitted well to the Freundlich isotherm (R 2 = 0 . 989) while the experi - mental data fitted very well to the pseudo - second - order kinetic model (R 2 = 0 . 99) . This study sug - gests that adsorbent prepared from Lantana camara stem can be used effectively for the adsorp - tion of methylene blue in wastewater .","author":[{"dropping-particle":"","family":"Amuda","given":"Omotayo Sarafadeen","non-dropping-particle":"","parse-names":false,"suffix":""},{"dropping-particle":"","family":"Olayiwola","given":"Akeem Olusegun","non-dropping-particle":"","parse-names":false,"suffix":""},{"dropping-particle":"","family":"Alade","given":"Abass Olanrewaju","non-dropping-particle":"","parse-names":false,"suffix":""},{"dropping-particle":"","family":"Farombi","given":"Abolaji Grace","non-dropping-particle":"","parse-names":false,"suffix":""},{"dropping-particle":"","family":"Adebisi","given":"Segun Akanmu","non-dropping-particle":"","parse-names":false,"suffix":""}],"container-title":"Journal of Environmental Protection","id":"ITEM-2","issued":{"date-parts":[["2014"]]},"title":"Adsorption of Methylene Blue from Aqueous Solution Using Steam-Activated Carbon Produced from &amp;lt;i&amp;gt;Lantana camara&amp;lt;/i&amp;gt; Stem","type":"article-journal"},"uris":["http://www.mendeley.com/documents/?uuid=18d2c0eb-5ef2-43a4-99c6-91c3b9f6f498"]}],"mendeley":{"formattedCitation":"&lt;sup&gt;65,66&lt;/sup&gt;","plainTextFormattedCitation":"65,66","previouslyFormattedCitation":"&lt;sup&gt;65,66&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65,66</w:t>
      </w:r>
      <w:r w:rsidRPr="003A1FE8">
        <w:rPr>
          <w:szCs w:val="24"/>
        </w:rPr>
        <w:fldChar w:fldCharType="end"/>
      </w:r>
      <w:r w:rsidRPr="003A1FE8">
        <w:rPr>
          <w:szCs w:val="24"/>
        </w:rPr>
        <w:t>. Many such industries discharge effluents containing the residues of dyes. During the process of dying, it is estimated that over 10-15</w:t>
      </w:r>
      <m:oMath>
        <m:r>
          <w:rPr>
            <w:rFonts w:ascii="Cambria Math" w:hAnsi="Cambria Math"/>
            <w:szCs w:val="24"/>
          </w:rPr>
          <m:t>%</m:t>
        </m:r>
      </m:oMath>
      <w:r w:rsidRPr="003A1FE8">
        <w:rPr>
          <w:rFonts w:eastAsiaTheme="minorEastAsia"/>
          <w:szCs w:val="24"/>
        </w:rPr>
        <w:t xml:space="preserve"> of the dyes are removed in the effluents</w:t>
      </w:r>
      <w:r w:rsidRPr="003A1FE8">
        <w:rPr>
          <w:rFonts w:eastAsiaTheme="minorEastAsia"/>
          <w:szCs w:val="24"/>
        </w:rPr>
        <w:fldChar w:fldCharType="begin" w:fldLock="1"/>
      </w:r>
      <w:r w:rsidR="002358FC">
        <w:rPr>
          <w:rFonts w:eastAsiaTheme="minorEastAsia"/>
          <w:szCs w:val="24"/>
        </w:rPr>
        <w:instrText>ADDIN CSL_CITATION {"citationItems":[{"id":"ITEM-1","itemData":{"abstract":"In this article, adsorption process has been found to be one of the best treatment methods for Methylene blue (MB) removals. As the control of water pollution has become an increasing importance in recent years, the use of physical/chemical treatments such as membrane filtration, reverse osmosis, coagulation/flocculation and fenton reagents are not economically feasible. The use of different biosorbent as an alternative low cost adsorbent in the removal of methylene blue has been extensively studied and compiled, together with their adsorption capacities and experimental conditions such as adsorbent dose, pH of the solution, temperature and equilibrium time. But, there are issues as regards to draw back in the use of activated sorbents which were also discussed briefly. However, it is evident from the results of experiments in the literatures surveyed that various low-cost adsorbents have shown good potential for MB.","author":[{"dropping-particle":"","family":"Mohammed","given":"M a","non-dropping-particle":"","parse-names":false,"suffix":""},{"dropping-particle":"","family":"Shitu","given":"a","non-dropping-particle":"","parse-names":false,"suffix":""},{"dropping-particle":"","family":"Ibrahim","given":"a","non-dropping-particle":"","parse-names":false,"suffix":""}],"container-title":"Research Journal of Chemical Sciences","id":"ITEM-1","issued":{"date-parts":[["2014"]]},"title":"Removal of Methylene Blue Using Low Cost Adsorbent : A Review","type":"article-journal"},"uris":["http://www.mendeley.com/documents/?uuid=d5fd110f-fede-47a5-880b-5a77ed02c131"]}],"mendeley":{"formattedCitation":"&lt;sup&gt;67&lt;/sup&gt;","plainTextFormattedCitation":"67","previouslyFormattedCitation":"&lt;sup&gt;67&lt;/sup&gt;"},"properties":{"noteIndex":0},"schema":"https://github.com/citation-style-language/schema/raw/master/csl-citation.json"}</w:instrText>
      </w:r>
      <w:r w:rsidRPr="003A1FE8">
        <w:rPr>
          <w:rFonts w:eastAsiaTheme="minorEastAsia"/>
          <w:szCs w:val="24"/>
        </w:rPr>
        <w:fldChar w:fldCharType="separate"/>
      </w:r>
      <w:r w:rsidR="00C70704" w:rsidRPr="00C70704">
        <w:rPr>
          <w:rFonts w:eastAsiaTheme="minorEastAsia"/>
          <w:noProof/>
          <w:szCs w:val="24"/>
          <w:vertAlign w:val="superscript"/>
        </w:rPr>
        <w:t>67</w:t>
      </w:r>
      <w:r w:rsidRPr="003A1FE8">
        <w:rPr>
          <w:rFonts w:eastAsiaTheme="minorEastAsia"/>
          <w:szCs w:val="24"/>
        </w:rPr>
        <w:fldChar w:fldCharType="end"/>
      </w:r>
      <w:r w:rsidRPr="003A1FE8">
        <w:rPr>
          <w:rFonts w:eastAsiaTheme="minorEastAsia"/>
          <w:szCs w:val="24"/>
        </w:rPr>
        <w:t xml:space="preserve">. Textile industries alone consume dyes approximately over </w:t>
      </w:r>
      <m:oMath>
        <m:sSup>
          <m:sSupPr>
            <m:ctrlPr>
              <w:rPr>
                <w:rFonts w:ascii="Cambria Math" w:eastAsiaTheme="minorEastAsia" w:hAnsi="Cambria Math"/>
                <w:szCs w:val="24"/>
              </w:rPr>
            </m:ctrlPr>
          </m:sSupPr>
          <m:e>
            <m:r>
              <m:rPr>
                <m:sty m:val="p"/>
              </m:rPr>
              <w:rPr>
                <w:rFonts w:ascii="Cambria Math" w:eastAsiaTheme="minorEastAsia" w:hAnsi="Cambria Math"/>
                <w:szCs w:val="24"/>
              </w:rPr>
              <m:t>10</m:t>
            </m:r>
          </m:e>
          <m:sup>
            <m:r>
              <m:rPr>
                <m:sty m:val="p"/>
              </m:rPr>
              <w:rPr>
                <w:rFonts w:ascii="Cambria Math" w:eastAsiaTheme="minorEastAsia" w:hAnsi="Cambria Math"/>
                <w:szCs w:val="24"/>
              </w:rPr>
              <m:t>7</m:t>
            </m:r>
          </m:sup>
        </m:sSup>
      </m:oMath>
      <w:r w:rsidRPr="003A1FE8">
        <w:rPr>
          <w:rFonts w:eastAsiaTheme="minorEastAsia"/>
          <w:szCs w:val="24"/>
        </w:rPr>
        <w:t xml:space="preserve">  kg/year as total and it is estimated that 90% of this total ends up on fabrics</w:t>
      </w:r>
      <w:r w:rsidRPr="003A1FE8">
        <w:rPr>
          <w:rFonts w:eastAsiaTheme="minorEastAsia"/>
          <w:szCs w:val="24"/>
        </w:rPr>
        <w:fldChar w:fldCharType="begin" w:fldLock="1"/>
      </w:r>
      <w:r w:rsidR="002358FC">
        <w:rPr>
          <w:rFonts w:eastAsiaTheme="minorEastAsia"/>
          <w:szCs w:val="24"/>
        </w:rPr>
        <w:instrText>ADDIN CSL_CITATION {"citationItems":[{"id":"ITEM-1","itemData":{"DOI":"10.1007/s11144-010-0247-2","ISSN":"18785190","abstract":"This study aims at describing the removal of methylene blue (MB) from aqueous solution using bone charcoal (BC) as an adsorbent material. The effects of dye concentration, pH, contact time and the adsorbent dose were investigated. The chemical composition and solid structure of BC were analyzed using X-ray diffraction (XRD) and scanning electronic microscopy (SEM). The surface area was measured via the Brunauer-Emmett-Teller (BET) isotherm. The experimental data were analyzed with Langmuir, Freundlich and Temkin isotherm models. The results show that the main component of BC is calcium hydroxylapatite (Ca 5(PO4)3OH). The BETSuface area of BC is approximately 100 m2/g. The experimental adsorption isotherm complies with Langmuir equation model (R 2 = 0.99) and the maximum amount of adsorption (q max) was 5 mg/g. The elevation of BC dose led to a decrease in q max, however, increasing the pH led to the elevation of dye adsorption. The kinetic studies revealed that the adsorption of MB is rapid and complies with the pseudo second-order kinetic (R 2 &gt; 0.99). Apart from R 2, four error functions have been used for the validation of data. Analysis of data with Dubinin-Radushkevich isotherm showed that the energy of MB adsorption process onto BC was 2.65 kJ/mol, which implies that the adsorption of MB with BC is a physical adsorption. © 2010 Akadémiai Kiadó, Budapest, Hungary.","author":[{"dropping-particle":"","family":"Ghanizadeh","given":"Gh","non-dropping-particle":"","parse-names":false,"suffix":""},{"dropping-particle":"","family":"Asgari","given":"G.","non-dropping-particle":"","parse-names":false,"suffix":""}],"container-title":"Reaction Kinetics, Mechanisms and Catalysis","id":"ITEM-1","issued":{"date-parts":[["2011"]]},"title":"Adsorption kinetics and isotherm of methylene blue and its removal from aqueous solution using bone charcoal","type":"article-journal"},"uris":["http://www.mendeley.com/documents/?uuid=1811d734-a141-48ec-81f1-1b4a5158efee"]}],"mendeley":{"formattedCitation":"&lt;sup&gt;68&lt;/sup&gt;","plainTextFormattedCitation":"68","previouslyFormattedCitation":"&lt;sup&gt;68&lt;/sup&gt;"},"properties":{"noteIndex":0},"schema":"https://github.com/citation-style-language/schema/raw/master/csl-citation.json"}</w:instrText>
      </w:r>
      <w:r w:rsidRPr="003A1FE8">
        <w:rPr>
          <w:rFonts w:eastAsiaTheme="minorEastAsia"/>
          <w:szCs w:val="24"/>
        </w:rPr>
        <w:fldChar w:fldCharType="separate"/>
      </w:r>
      <w:r w:rsidR="00C70704" w:rsidRPr="00C70704">
        <w:rPr>
          <w:rFonts w:eastAsiaTheme="minorEastAsia"/>
          <w:noProof/>
          <w:szCs w:val="24"/>
          <w:vertAlign w:val="superscript"/>
        </w:rPr>
        <w:t>68</w:t>
      </w:r>
      <w:r w:rsidRPr="003A1FE8">
        <w:rPr>
          <w:rFonts w:eastAsiaTheme="minorEastAsia"/>
          <w:szCs w:val="24"/>
        </w:rPr>
        <w:fldChar w:fldCharType="end"/>
      </w:r>
      <w:r w:rsidRPr="003A1FE8">
        <w:rPr>
          <w:rFonts w:eastAsiaTheme="minorEastAsia"/>
          <w:szCs w:val="24"/>
        </w:rPr>
        <w:t>.</w:t>
      </w:r>
    </w:p>
    <w:p w14:paraId="1EB4D168" w14:textId="77777777" w:rsidR="00AD7FDF" w:rsidRPr="00AD7FDF" w:rsidRDefault="00AD7FDF" w:rsidP="001D16D7">
      <w:pPr>
        <w:spacing w:after="10" w:line="360" w:lineRule="auto"/>
        <w:jc w:val="both"/>
        <w:rPr>
          <w:szCs w:val="24"/>
        </w:rPr>
      </w:pPr>
    </w:p>
    <w:p w14:paraId="19D253A2" w14:textId="77777777" w:rsidR="00660494" w:rsidRDefault="003A1FE8" w:rsidP="001D16D7">
      <w:pPr>
        <w:keepNext/>
        <w:spacing w:after="10" w:line="360" w:lineRule="auto"/>
        <w:jc w:val="both"/>
      </w:pPr>
      <w:r w:rsidRPr="003A1FE8">
        <w:rPr>
          <w:noProof/>
          <w:lang w:val="en-GB" w:eastAsia="en-GB"/>
        </w:rPr>
        <w:drawing>
          <wp:inline distT="0" distB="0" distL="0" distR="0" wp14:anchorId="34246201" wp14:editId="72D093E8">
            <wp:extent cx="6197650" cy="497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Lst>
                    </a:blip>
                    <a:srcRect t="2129" b="7239"/>
                    <a:stretch/>
                  </pic:blipFill>
                  <pic:spPr bwMode="auto">
                    <a:xfrm>
                      <a:off x="0" y="0"/>
                      <a:ext cx="6364228" cy="5105687"/>
                    </a:xfrm>
                    <a:prstGeom prst="rect">
                      <a:avLst/>
                    </a:prstGeom>
                    <a:ln>
                      <a:noFill/>
                    </a:ln>
                    <a:extLst>
                      <a:ext uri="{53640926-AAD7-44D8-BBD7-CCE9431645EC}">
                        <a14:shadowObscured xmlns:a14="http://schemas.microsoft.com/office/drawing/2010/main"/>
                      </a:ext>
                    </a:extLst>
                  </pic:spPr>
                </pic:pic>
              </a:graphicData>
            </a:graphic>
          </wp:inline>
        </w:drawing>
      </w:r>
    </w:p>
    <w:p w14:paraId="34DF20F4" w14:textId="77777777" w:rsidR="002421E3" w:rsidRPr="00C501BA" w:rsidRDefault="00660494" w:rsidP="00C501BA">
      <w:pPr>
        <w:pStyle w:val="Caption"/>
        <w:spacing w:line="360" w:lineRule="auto"/>
        <w:ind w:firstLine="720"/>
        <w:jc w:val="both"/>
        <w:rPr>
          <w:i w:val="0"/>
          <w:iCs w:val="0"/>
          <w:color w:val="auto"/>
          <w:sz w:val="24"/>
          <w:szCs w:val="24"/>
        </w:rPr>
      </w:pPr>
      <w:bookmarkStart w:id="145" w:name="_Toc80342665"/>
      <w:r w:rsidRPr="00C501BA">
        <w:rPr>
          <w:b/>
          <w:bCs/>
          <w:i w:val="0"/>
          <w:iCs w:val="0"/>
          <w:color w:val="auto"/>
          <w:sz w:val="24"/>
          <w:szCs w:val="24"/>
        </w:rPr>
        <w:t xml:space="preserve">Figure </w:t>
      </w:r>
      <w:r w:rsidR="00A25B39" w:rsidRPr="00C501BA">
        <w:rPr>
          <w:b/>
          <w:bCs/>
          <w:i w:val="0"/>
          <w:iCs w:val="0"/>
          <w:color w:val="auto"/>
          <w:sz w:val="24"/>
          <w:szCs w:val="24"/>
        </w:rPr>
        <w:fldChar w:fldCharType="begin"/>
      </w:r>
      <w:r w:rsidR="00A25B39" w:rsidRPr="00C501BA">
        <w:rPr>
          <w:b/>
          <w:bCs/>
          <w:i w:val="0"/>
          <w:iCs w:val="0"/>
          <w:color w:val="auto"/>
          <w:sz w:val="24"/>
          <w:szCs w:val="24"/>
        </w:rPr>
        <w:instrText xml:space="preserve"> STYLEREF 1 \s </w:instrText>
      </w:r>
      <w:r w:rsidR="00A25B39" w:rsidRPr="00C501BA">
        <w:rPr>
          <w:b/>
          <w:bCs/>
          <w:i w:val="0"/>
          <w:iCs w:val="0"/>
          <w:color w:val="auto"/>
          <w:sz w:val="24"/>
          <w:szCs w:val="24"/>
        </w:rPr>
        <w:fldChar w:fldCharType="separate"/>
      </w:r>
      <w:r w:rsidR="00A25B39" w:rsidRPr="00C501BA">
        <w:rPr>
          <w:b/>
          <w:bCs/>
          <w:i w:val="0"/>
          <w:iCs w:val="0"/>
          <w:noProof/>
          <w:color w:val="auto"/>
          <w:sz w:val="24"/>
          <w:szCs w:val="24"/>
        </w:rPr>
        <w:t>1</w:t>
      </w:r>
      <w:r w:rsidR="00A25B39" w:rsidRPr="00C501BA">
        <w:rPr>
          <w:b/>
          <w:bCs/>
          <w:i w:val="0"/>
          <w:iCs w:val="0"/>
          <w:color w:val="auto"/>
          <w:sz w:val="24"/>
          <w:szCs w:val="24"/>
        </w:rPr>
        <w:fldChar w:fldCharType="end"/>
      </w:r>
      <w:r w:rsidR="00A25B39" w:rsidRPr="00C501BA">
        <w:rPr>
          <w:b/>
          <w:bCs/>
          <w:i w:val="0"/>
          <w:iCs w:val="0"/>
          <w:color w:val="auto"/>
          <w:sz w:val="24"/>
          <w:szCs w:val="24"/>
        </w:rPr>
        <w:t>.</w:t>
      </w:r>
      <w:r w:rsidR="00A25B39" w:rsidRPr="00C501BA">
        <w:rPr>
          <w:b/>
          <w:bCs/>
          <w:i w:val="0"/>
          <w:iCs w:val="0"/>
          <w:color w:val="auto"/>
          <w:sz w:val="24"/>
          <w:szCs w:val="24"/>
        </w:rPr>
        <w:fldChar w:fldCharType="begin"/>
      </w:r>
      <w:r w:rsidR="00A25B39" w:rsidRPr="00C501BA">
        <w:rPr>
          <w:b/>
          <w:bCs/>
          <w:i w:val="0"/>
          <w:iCs w:val="0"/>
          <w:color w:val="auto"/>
          <w:sz w:val="24"/>
          <w:szCs w:val="24"/>
        </w:rPr>
        <w:instrText xml:space="preserve"> SEQ Figure \* ARABIC \s 1 </w:instrText>
      </w:r>
      <w:r w:rsidR="00A25B39" w:rsidRPr="00C501BA">
        <w:rPr>
          <w:b/>
          <w:bCs/>
          <w:i w:val="0"/>
          <w:iCs w:val="0"/>
          <w:color w:val="auto"/>
          <w:sz w:val="24"/>
          <w:szCs w:val="24"/>
        </w:rPr>
        <w:fldChar w:fldCharType="separate"/>
      </w:r>
      <w:r w:rsidR="00A25B39" w:rsidRPr="00C501BA">
        <w:rPr>
          <w:b/>
          <w:bCs/>
          <w:i w:val="0"/>
          <w:iCs w:val="0"/>
          <w:noProof/>
          <w:color w:val="auto"/>
          <w:sz w:val="24"/>
          <w:szCs w:val="24"/>
        </w:rPr>
        <w:t>3</w:t>
      </w:r>
      <w:r w:rsidR="00A25B39" w:rsidRPr="00C501BA">
        <w:rPr>
          <w:b/>
          <w:bCs/>
          <w:i w:val="0"/>
          <w:iCs w:val="0"/>
          <w:color w:val="auto"/>
          <w:sz w:val="24"/>
          <w:szCs w:val="24"/>
        </w:rPr>
        <w:fldChar w:fldCharType="end"/>
      </w:r>
      <w:r w:rsidRPr="00C501BA">
        <w:rPr>
          <w:i w:val="0"/>
          <w:iCs w:val="0"/>
          <w:color w:val="auto"/>
          <w:sz w:val="24"/>
          <w:szCs w:val="24"/>
        </w:rPr>
        <w:t>. The sources of synthetic dyes in aquatic environment</w:t>
      </w:r>
      <w:r w:rsidRPr="00C501BA">
        <w:rPr>
          <w:i w:val="0"/>
          <w:iCs w:val="0"/>
          <w:color w:val="auto"/>
          <w:sz w:val="24"/>
          <w:szCs w:val="24"/>
        </w:rPr>
        <w:fldChar w:fldCharType="begin" w:fldLock="1"/>
      </w:r>
      <w:r w:rsidR="002358FC" w:rsidRPr="00C501BA">
        <w:rPr>
          <w:i w:val="0"/>
          <w:iCs w:val="0"/>
          <w:color w:val="auto"/>
          <w:sz w:val="24"/>
          <w:szCs w:val="24"/>
        </w:rPr>
        <w:instrText>ADDIN CSL_CITATION {"citationItems":[{"id":"ITEM-1","itemData":{"DOI":"10.1016/j.scitotenv.2020.137222","ISSN":"18791026","PMID":"32084689","abstract":"In recent years interest in the fate of chemical compounds in the aquatic environment has increased. There are many reports of the presence of chemical compounds such as pesticides, steroid hormones or antibiotics in the aquatic environment. At present, little is known about synthetic organic dyes as contaminants of water bodies. These dyes are omnipresent in many application areas from the textile, tannery, cosmetic and food industries to human and veterinary medicine. Their large-scale production and widespread applications have caused synthetic organic dyes to permeate into different compartments of water and soil environment. So far, dyes have been determined in environmental samples such as water, suspended particulate matters, sediment and wild fish. For this reason, they are considered micropollutants of aquatic ecosystems. Due to the toxicological properties and pharmacological activity of some synthetic organic dyes their occurrence in water bodies should be monitored. The hazard potential of synthetic organic dyes should be assessed, especially their influence on aquatic biota, not least because dyes in water ecosystems may pose a threat to animal or human health as higher-order consumers. This review collects scientific data considering application areas, toxicity, sources, environmental occurrence and the fate of synthetic organic dyes and the ecological implications of synthetic organic dyes presence in the total environment. Moreover, analytical methods for dye determination and methods for dye removal from wastewater are described.","author":[{"dropping-particle":"","family":"Tkaczyk","given":"Angelika","non-dropping-particle":"","parse-names":false,"suffix":""},{"dropping-particle":"","family":"Mitrowska","given":"Kamila","non-dropping-particle":"","parse-names":false,"suffix":""},{"dropping-particle":"","family":"Posyniak","given":"Andrzej","non-dropping-particle":"","parse-names":false,"suffix":""}],"container-title":"Science of the Total Environment","id":"ITEM-1","issued":{"date-parts":[["2020"]]},"title":"Synthetic organic dyes as contaminants of the aquatic environment and their implications for ecosystems: A review","type":"article"},"uris":["http://www.mendeley.com/documents/?uuid=a2a34c3e-c664-4db1-b998-23cee31183b7"]}],"mendeley":{"formattedCitation":"&lt;sup&gt;69&lt;/sup&gt;","plainTextFormattedCitation":"69","previouslyFormattedCitation":"&lt;sup&gt;69&lt;/sup&gt;"},"properties":{"noteIndex":0},"schema":"https://github.com/citation-style-language/schema/raw/master/csl-citation.json"}</w:instrText>
      </w:r>
      <w:r w:rsidRPr="00C501BA">
        <w:rPr>
          <w:i w:val="0"/>
          <w:iCs w:val="0"/>
          <w:color w:val="auto"/>
          <w:sz w:val="24"/>
          <w:szCs w:val="24"/>
        </w:rPr>
        <w:fldChar w:fldCharType="separate"/>
      </w:r>
      <w:r w:rsidR="00C70704" w:rsidRPr="00C501BA">
        <w:rPr>
          <w:i w:val="0"/>
          <w:iCs w:val="0"/>
          <w:noProof/>
          <w:color w:val="auto"/>
          <w:sz w:val="24"/>
          <w:szCs w:val="24"/>
          <w:vertAlign w:val="superscript"/>
        </w:rPr>
        <w:t>69</w:t>
      </w:r>
      <w:bookmarkEnd w:id="145"/>
      <w:r w:rsidRPr="00C501BA">
        <w:rPr>
          <w:i w:val="0"/>
          <w:iCs w:val="0"/>
          <w:color w:val="auto"/>
          <w:sz w:val="24"/>
          <w:szCs w:val="24"/>
        </w:rPr>
        <w:fldChar w:fldCharType="end"/>
      </w:r>
    </w:p>
    <w:p w14:paraId="6F0005D5" w14:textId="77777777" w:rsidR="003A1FE8" w:rsidRPr="003A1FE8" w:rsidRDefault="003A1FE8" w:rsidP="00C501BA">
      <w:pPr>
        <w:spacing w:after="10" w:line="360" w:lineRule="auto"/>
        <w:ind w:firstLine="720"/>
        <w:jc w:val="both"/>
        <w:rPr>
          <w:szCs w:val="24"/>
        </w:rPr>
      </w:pPr>
      <w:r w:rsidRPr="003A1FE8">
        <w:rPr>
          <w:szCs w:val="24"/>
        </w:rPr>
        <w:lastRenderedPageBreak/>
        <w:t>The presence of dyes even at very low concentrations in water resources is highly visible and decreases the light penetration and this may subsequently threats the photosynthesis of aqueous flora</w:t>
      </w:r>
      <w:r w:rsidRPr="003A1FE8">
        <w:rPr>
          <w:szCs w:val="24"/>
        </w:rPr>
        <w:fldChar w:fldCharType="begin" w:fldLock="1"/>
      </w:r>
      <w:r w:rsidR="002358FC">
        <w:rPr>
          <w:szCs w:val="24"/>
        </w:rPr>
        <w:instrText>ADDIN CSL_CITATION {"citationItems":[{"id":"ITEM-1","itemData":{"DOI":"10.4236/jep.2014.513129","ISSN":"2152-2197","abstract":"See, stats, and : https : // www. researchgate. net/ publication / 276498034 Adsorption Solution - Activated Produced Article DOI : 10 . 4236 / jep . 2014 . 513129 CITATIONS 2 READS 14 5 , including : Omotayo Ladoke 43 SEE Segun Osun 8 SEE All - text , letting . Available : Omotayo Retrieved : 14 Abstract This study investigated the adsorption of Methylene Blue (MB) present in wastewater onto the ac - tivated carbon produce from Lantana camara stem . The agricultural material (Lantana camara stem) was carbonized at 300˚C for 2 h , ground and steam - activated . The Steam - Activated Lantana camara (SALC) stem carbon was characterized using Scanning Electron Microscope (SEM) and Fourier Transform Infrared (FTIR) Spectrophotometry before and after adsorption . Batch model experiments were conducted at 20˚C to study the effects of pH , agitation time , adsorbent dosage and initial concentration of methylene blue . The equilibrium adsorption isotherms and kinetics were investigated . The FTIR bands at 3500 , 2500 , 2196 and 1682 cm −1 were shifted to 3646 . 3 , 3030 , 2822 , 1709 . 05 cm −1 after MB adsorption . Similarly , the Scanning Electron Microscopy (SEM) analysis showed that the average pore size on the activated carbon was 20 µm . The Methylene Blue (MB) uptake increased with the increase in pH . Similarly , the dye adsorption increased as contact time increased , and reached equilibrium at 60 minutes . The removal of the dye increased when the dosage was increased from 0 . 5 - 2 . 0 g • L −1 , at different dye concentrations (50 - 200 mg • L −1) . The percentage removal decreased with increasing initial dye concentration for SALC . The adsorption isotherm data fitted well to the Freundlich isotherm (R 2 = 0 . 989) while the experi - mental data fitted very well to the pseudo - second - order kinetic model (R 2 = 0 . 99) . This study sug - gests that adsorbent prepared from Lantana camara stem can be used effectively for the adsorp - tion of methylene blue in wastewater .","author":[{"dropping-particle":"","family":"Amuda","given":"Omotayo Sarafadeen","non-dropping-particle":"","parse-names":false,"suffix":""},{"dropping-particle":"","family":"Olayiwola","given":"Akeem Olusegun","non-dropping-particle":"","parse-names":false,"suffix":""},{"dropping-particle":"","family":"Alade","given":"Abass Olanrewaju","non-dropping-particle":"","parse-names":false,"suffix":""},{"dropping-particle":"","family":"Farombi","given":"Abolaji Grace","non-dropping-particle":"","parse-names":false,"suffix":""},{"dropping-particle":"","family":"Adebisi","given":"Segun Akanmu","non-dropping-particle":"","parse-names":false,"suffix":""}],"container-title":"Journal of Environmental Protection","id":"ITEM-1","issued":{"date-parts":[["2014"]]},"title":"Adsorption of Methylene Blue from Aqueous Solution Using Steam-Activated Carbon Produced from &amp;lt;i&amp;gt;Lantana camara&amp;lt;/i&amp;gt; Stem","type":"article-journal"},"uris":["http://www.mendeley.com/documents/?uuid=18d2c0eb-5ef2-43a4-99c6-91c3b9f6f498"]}],"mendeley":{"formattedCitation":"&lt;sup&gt;66&lt;/sup&gt;","plainTextFormattedCitation":"66","previouslyFormattedCitation":"&lt;sup&gt;66&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66</w:t>
      </w:r>
      <w:r w:rsidRPr="003A1FE8">
        <w:rPr>
          <w:szCs w:val="24"/>
        </w:rPr>
        <w:fldChar w:fldCharType="end"/>
      </w:r>
      <w:r w:rsidRPr="003A1FE8">
        <w:rPr>
          <w:szCs w:val="24"/>
        </w:rPr>
        <w:t>and damages the aesthetic nature of water bodies.</w:t>
      </w:r>
    </w:p>
    <w:p w14:paraId="6EECAA5F" w14:textId="77777777" w:rsidR="003A1FE8" w:rsidRDefault="003A1FE8" w:rsidP="001D16D7">
      <w:pPr>
        <w:spacing w:after="10" w:line="360" w:lineRule="auto"/>
        <w:jc w:val="both"/>
        <w:rPr>
          <w:szCs w:val="24"/>
        </w:rPr>
      </w:pPr>
      <w:r w:rsidRPr="003A1FE8">
        <w:rPr>
          <w:szCs w:val="24"/>
        </w:rPr>
        <w:t>Moreover, the degradation products of dyes are mutagenic and carcinogenic. Most of the synthetic dyes cause skin irritation which provokes mutations and cancer in extreme cases, allergy, dermatitis, dysfunction of kidney, liver, brain, reproductive system, and central nervous system</w:t>
      </w:r>
      <w:r w:rsidRPr="003A1FE8">
        <w:rPr>
          <w:szCs w:val="24"/>
        </w:rPr>
        <w:fldChar w:fldCharType="begin" w:fldLock="1"/>
      </w:r>
      <w:r w:rsidR="002358FC">
        <w:rPr>
          <w:szCs w:val="24"/>
        </w:rPr>
        <w:instrText>ADDIN CSL_CITATION {"citationItems":[{"id":"ITEM-1","itemData":{"abstract":"In this article, adsorption process has been found to be one of the best treatment methods for Methylene blue (MB) removals. As the control of water pollution has become an increasing importance in recent years, the use of physical/chemical treatments such as membrane filtration, reverse osmosis, coagulation/flocculation and fenton reagents are not economically feasible. The use of different biosorbent as an alternative low cost adsorbent in the removal of methylene blue has been extensively studied and compiled, together with their adsorption capacities and experimental conditions such as adsorbent dose, pH of the solution, temperature and equilibrium time. But, there are issues as regards to draw back in the use of activated sorbents which were also discussed briefly. However, it is evident from the results of experiments in the literatures surveyed that various low-cost adsorbents have shown good potential for MB.","author":[{"dropping-particle":"","family":"Mohammed","given":"M a","non-dropping-particle":"","parse-names":false,"suffix":""},{"dropping-particle":"","family":"Shitu","given":"a","non-dropping-particle":"","parse-names":false,"suffix":""},{"dropping-particle":"","family":"Ibrahim","given":"a","non-dropping-particle":"","parse-names":false,"suffix":""}],"container-title":"Research Journal of Chemical Sciences","id":"ITEM-1","issued":{"date-parts":[["2014"]]},"title":"Removal of Methylene Blue Using Low Cost Adsorbent : A Review","type":"article-journal"},"uris":["http://www.mendeley.com/documents/?uuid=d5fd110f-fede-47a5-880b-5a77ed02c131"]},{"id":"ITEM-2","itemData":{"DOI":"10.4236/jep.2014.513129","ISSN":"2152-2197","abstract":"See, stats, and : https : // www. researchgate. net/ publication / 276498034 Adsorption Solution - Activated Produced Article DOI : 10 . 4236 / jep . 2014 . 513129 CITATIONS 2 READS 14 5 , including : Omotayo Ladoke 43 SEE Segun Osun 8 SEE All - text , letting . Available : Omotayo Retrieved : 14 Abstract This study investigated the adsorption of Methylene Blue (MB) present in wastewater onto the ac - tivated carbon produce from Lantana camara stem . The agricultural material (Lantana camara stem) was carbonized at 300˚C for 2 h , ground and steam - activated . The Steam - Activated Lantana camara (SALC) stem carbon was characterized using Scanning Electron Microscope (SEM) and Fourier Transform Infrared (FTIR) Spectrophotometry before and after adsorption . Batch model experiments were conducted at 20˚C to study the effects of pH , agitation time , adsorbent dosage and initial concentration of methylene blue . The equilibrium adsorption isotherms and kinetics were investigated . The FTIR bands at 3500 , 2500 , 2196 and 1682 cm −1 were shifted to 3646 . 3 , 3030 , 2822 , 1709 . 05 cm −1 after MB adsorption . Similarly , the Scanning Electron Microscopy (SEM) analysis showed that the average pore size on the activated carbon was 20 µm . The Methylene Blue (MB) uptake increased with the increase in pH . Similarly , the dye adsorption increased as contact time increased , and reached equilibrium at 60 minutes . The removal of the dye increased when the dosage was increased from 0 . 5 - 2 . 0 g • L −1 , at different dye concentrations (50 - 200 mg • L −1) . The percentage removal decreased with increasing initial dye concentration for SALC . The adsorption isotherm data fitted well to the Freundlich isotherm (R 2 = 0 . 989) while the experi - mental data fitted very well to the pseudo - second - order kinetic model (R 2 = 0 . 99) . This study sug - gests that adsorbent prepared from Lantana camara stem can be used effectively for the adsorp - tion of methylene blue in wastewater .","author":[{"dropping-particle":"","family":"Amuda","given":"Omotayo Sarafadeen","non-dropping-particle":"","parse-names":false,"suffix":""},{"dropping-particle":"","family":"Olayiwola","given":"Akeem Olusegun","non-dropping-particle":"","parse-names":false,"suffix":""},{"dropping-particle":"","family":"Alade","given":"Abass Olanrewaju","non-dropping-particle":"","parse-names":false,"suffix":""},{"dropping-particle":"","family":"Farombi","given":"Abolaji Grace","non-dropping-particle":"","parse-names":false,"suffix":""},{"dropping-particle":"","family":"Adebisi","given":"Segun Akanmu","non-dropping-particle":"","parse-names":false,"suffix":""}],"container-title":"Journal of Environmental Protection","id":"ITEM-2","issued":{"date-parts":[["2014"]]},"title":"Adsorption of Methylene Blue from Aqueous Solution Using Steam-Activated Carbon Produced from &amp;lt;i&amp;gt;Lantana camara&amp;lt;/i&amp;gt; Stem","type":"article-journal"},"uris":["http://www.mendeley.com/documents/?uuid=18d2c0eb-5ef2-43a4-99c6-91c3b9f6f498"]}],"mendeley":{"formattedCitation":"&lt;sup&gt;66,67&lt;/sup&gt;","plainTextFormattedCitation":"66,67","previouslyFormattedCitation":"&lt;sup&gt;66,67&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66,67</w:t>
      </w:r>
      <w:r w:rsidRPr="003A1FE8">
        <w:rPr>
          <w:szCs w:val="24"/>
        </w:rPr>
        <w:fldChar w:fldCharType="end"/>
      </w:r>
      <w:r w:rsidRPr="003A1FE8">
        <w:rPr>
          <w:szCs w:val="24"/>
        </w:rPr>
        <w:t>.</w:t>
      </w:r>
    </w:p>
    <w:p w14:paraId="0850F13B" w14:textId="77777777" w:rsidR="00C501BA" w:rsidRPr="003A1FE8" w:rsidRDefault="00C501BA" w:rsidP="001D16D7">
      <w:pPr>
        <w:spacing w:after="10" w:line="360" w:lineRule="auto"/>
        <w:jc w:val="both"/>
        <w:rPr>
          <w:szCs w:val="24"/>
        </w:rPr>
      </w:pPr>
    </w:p>
    <w:p w14:paraId="24431B82" w14:textId="77777777" w:rsidR="003A1FE8" w:rsidRPr="003A1FE8" w:rsidRDefault="003A1FE8" w:rsidP="001D16D7">
      <w:pPr>
        <w:pStyle w:val="Heading2"/>
        <w:spacing w:before="0" w:line="360" w:lineRule="auto"/>
      </w:pPr>
      <w:bookmarkStart w:id="146" w:name="_Toc72583213"/>
      <w:bookmarkStart w:id="147" w:name="_Toc73005595"/>
      <w:bookmarkStart w:id="148" w:name="_Toc73009099"/>
      <w:bookmarkStart w:id="149" w:name="_Toc77027988"/>
      <w:bookmarkStart w:id="150" w:name="_Toc80362438"/>
      <w:r w:rsidRPr="003A1FE8">
        <w:t>Dye bearing wastewater treatment</w:t>
      </w:r>
      <w:bookmarkEnd w:id="146"/>
      <w:bookmarkEnd w:id="147"/>
      <w:bookmarkEnd w:id="148"/>
      <w:bookmarkEnd w:id="149"/>
      <w:bookmarkEnd w:id="150"/>
    </w:p>
    <w:p w14:paraId="3D83111C" w14:textId="77777777" w:rsidR="003A1FE8" w:rsidRPr="003A1FE8" w:rsidRDefault="003A1FE8" w:rsidP="001D16D7">
      <w:pPr>
        <w:spacing w:after="10" w:line="360" w:lineRule="auto"/>
        <w:jc w:val="both"/>
      </w:pPr>
    </w:p>
    <w:p w14:paraId="68343291" w14:textId="77777777" w:rsidR="003A1FE8" w:rsidRPr="003A1FE8" w:rsidRDefault="003A1FE8" w:rsidP="00C501BA">
      <w:pPr>
        <w:spacing w:after="10" w:line="360" w:lineRule="auto"/>
        <w:ind w:firstLine="576"/>
        <w:jc w:val="both"/>
        <w:rPr>
          <w:szCs w:val="24"/>
        </w:rPr>
      </w:pPr>
      <w:r w:rsidRPr="003A1FE8">
        <w:rPr>
          <w:szCs w:val="24"/>
        </w:rPr>
        <w:t>Dyes discharged by various industries have strong persistent colour</w:t>
      </w:r>
      <w:r w:rsidRPr="003A1FE8">
        <w:rPr>
          <w:szCs w:val="24"/>
        </w:rPr>
        <w:fldChar w:fldCharType="begin" w:fldLock="1"/>
      </w:r>
      <w:r w:rsidR="002358FC">
        <w:rPr>
          <w:szCs w:val="24"/>
        </w:rPr>
        <w:instrText>ADDIN CSL_CITATION {"citationItems":[{"id":"ITEM-1","itemData":{"DOI":"10.1016/j.jhazmat.2010.11.091","ISSN":"03043894","PMID":"21163571","abstract":"A mesoporous carbon developed from waste tire rubber, characterized by chemical analysis, FTIR, and SEM studies, was used as an adsorbent for the removal and recovery of a hazardous azo dye, Acid Blue 113. Surface area, porosity, and density were determined. The adsorption of the dye over the prepared adsorbent and a commercial activated carbon was achieved under different pH, adsorbate concentration, sieve size, adsorbent dosage, contact time and temperature conditions. Langmuir and Freundlich adsorption isotherm models were applied and thermodynamic parameters were calculated. Kinetic studies indicated that the adsorption process follow first order kinetics and particle diffusion mechanisms are operative. By percolating the dye solution through fixed-bed columns the bulk removal of the Acid Blue 113 was carried out and necessary parameters were determined to find out the percentage saturation of both the columns. Recovery of the dye was made by eluting 0.1. M NaOH through the column. © 2010 Elsevier B.V.","author":[{"dropping-particle":"","family":"Gupta","given":"V. K.","non-dropping-particle":"","parse-names":false,"suffix":""},{"dropping-particle":"","family":"Gupta","given":"Bina","non-dropping-particle":"","parse-names":false,"suffix":""},{"dropping-particle":"","family":"Rastogi","given":"Arshi","non-dropping-particle":"","parse-names":false,"suffix":""},{"dropping-particle":"","family":"Agarwal","given":"Shilpi","non-dropping-particle":"","parse-names":false,"suffix":""},{"dropping-particle":"","family":"Nayak","given":"Arunima","non-dropping-particle":"","parse-names":false,"suffix":""}],"container-title":"Journal of Hazardous Materials","id":"ITEM-1","issued":{"date-parts":[["2011"]]},"title":"A comparative investigation on adsorption performances of mesoporous activated carbon prepared from waste rubber tire and activated carbon for a hazardous azo dye-Acid Blue 113","type":"article-journal"},"uris":["http://www.mendeley.com/documents/?uuid=32d8481a-f00e-4d61-b32e-8f84c6358a1e"]}],"mendeley":{"formattedCitation":"&lt;sup&gt;70&lt;/sup&gt;","plainTextFormattedCitation":"70","previouslyFormattedCitation":"&lt;sup&gt;70&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70</w:t>
      </w:r>
      <w:r w:rsidRPr="003A1FE8">
        <w:rPr>
          <w:szCs w:val="24"/>
        </w:rPr>
        <w:fldChar w:fldCharType="end"/>
      </w:r>
      <w:r w:rsidRPr="003A1FE8">
        <w:rPr>
          <w:szCs w:val="24"/>
        </w:rPr>
        <w:t>. Therefore water bodies bearing dyes show high chemical and biological oxygen demands</w:t>
      </w:r>
      <w:r w:rsidRPr="003A1FE8">
        <w:rPr>
          <w:szCs w:val="24"/>
        </w:rPr>
        <w:fldChar w:fldCharType="begin" w:fldLock="1"/>
      </w:r>
      <w:r w:rsidR="002358FC">
        <w:rPr>
          <w:szCs w:val="24"/>
        </w:rPr>
        <w:instrText>ADDIN CSL_CITATION {"citationItems":[{"id":"ITEM-1","itemData":{"DOI":"10.1007/s40090-016-0085-9","ISSN":"22285547","abstract":"Background: (Metroxylon spp.) waste is an inexpensive and abundantly available material with the characteristics of a good adsorbent for treating dye from wastewater. We studied the effectiveness of alkali and acid modification in enhancing the adsorption capacity of sago waste. The untreated and treated adsorbent was characterized by FTIR, elemental analysis and BET surface area. The capacity of each adsorbent to adsorb MB was evaluated at different pH values, adsorbent dosage and initial dye concentrations and contact time. Results: According to the results obtained, alkali treatment more than doubled the sorption capacity of sago waste by increasing the porosity, surface area and number of adsorption sites. The alkali-treated material also adsorbed significantly more than many known biosorbents. The effects of the initial concentration of methylene blue, solution pH and adsorbent dosage on methylene blue removal are reported. Equilibrium data were best represented by the Langmuir isotherm model with adsorption capacities of 83.5, 212.8 and 36.82 mg/g for untreated, potassium hydroxide-treated and phosphoric acid-treated sago wastes, respectively. The kinetics of adsorption were best described by a pseudo-second-order model (R2 = 0.999). Conclusions: The alkali treatment of sago waste demonstrates the use of a low-cost agricultural waste and a simple modification process to produce an effective adsorbent for removing cationic dye from wastewater.","author":[{"dropping-particle":"","family":"Amode","given":"Jeminat O.","non-dropping-particle":"","parse-names":false,"suffix":""},{"dropping-particle":"","family":"Santos","given":"Jose H.","non-dropping-particle":"","parse-names":false,"suffix":""},{"dropping-particle":"","family":"Md. Alam","given":"Zahangir","non-dropping-particle":"","parse-names":false,"suffix":""},{"dropping-particle":"","family":"Mirza","given":"Aminul H.","non-dropping-particle":"","parse-names":false,"suffix":""},{"dropping-particle":"","family":"Mei","given":"Chan C.","non-dropping-particle":"","parse-names":false,"suffix":""}],"container-title":"International Journal of Industrial Chemistry","id":"ITEM-1","issued":{"date-parts":[["2016"]]},"title":"Adsorption of methylene blue from aqueous solution using untreated and treated (Metroxylon spp.) waste adsorbent: equilibrium and kinetics studies","type":"article-journal"},"uris":["http://www.mendeley.com/documents/?uuid=c1e6ce97-6eb5-4f45-a1de-803eaf60d011"]}],"mendeley":{"formattedCitation":"&lt;sup&gt;71&lt;/sup&gt;","plainTextFormattedCitation":"71","previouslyFormattedCitation":"&lt;sup&gt;71&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71</w:t>
      </w:r>
      <w:r w:rsidRPr="003A1FE8">
        <w:rPr>
          <w:szCs w:val="24"/>
        </w:rPr>
        <w:fldChar w:fldCharType="end"/>
      </w:r>
      <w:r w:rsidRPr="003A1FE8">
        <w:rPr>
          <w:szCs w:val="24"/>
        </w:rPr>
        <w:t>.</w:t>
      </w:r>
    </w:p>
    <w:p w14:paraId="3584C4E2" w14:textId="77777777" w:rsidR="003A1FE8" w:rsidRPr="003A1FE8" w:rsidRDefault="003A1FE8" w:rsidP="001D16D7">
      <w:pPr>
        <w:spacing w:after="10" w:line="360" w:lineRule="auto"/>
        <w:jc w:val="both"/>
        <w:rPr>
          <w:szCs w:val="24"/>
        </w:rPr>
      </w:pPr>
      <w:r w:rsidRPr="003A1FE8">
        <w:rPr>
          <w:szCs w:val="24"/>
        </w:rPr>
        <w:t>However, the effluents of dye-contaminated industries should be treated before they discharge into the environment. Due to the aromatic structure, non-biodegradability, and synthetic origins of dyes, the treating of dye effluents before discharge is rather difficult. Various methods have been widely used for the treatment of dye-bearing wastewater.</w:t>
      </w:r>
    </w:p>
    <w:p w14:paraId="4181F4A2" w14:textId="77777777" w:rsidR="003A1FE8" w:rsidRPr="003A1FE8" w:rsidRDefault="003A1FE8" w:rsidP="001D16D7">
      <w:pPr>
        <w:spacing w:after="10" w:line="360" w:lineRule="auto"/>
        <w:jc w:val="both"/>
        <w:rPr>
          <w:szCs w:val="24"/>
        </w:rPr>
      </w:pPr>
      <w:r w:rsidRPr="003A1FE8">
        <w:rPr>
          <w:szCs w:val="24"/>
        </w:rPr>
        <w:t>Such as</w:t>
      </w:r>
    </w:p>
    <w:p w14:paraId="3192BF39" w14:textId="77777777" w:rsidR="003A1FE8" w:rsidRPr="003A1FE8" w:rsidRDefault="003A1FE8" w:rsidP="001D16D7">
      <w:pPr>
        <w:numPr>
          <w:ilvl w:val="0"/>
          <w:numId w:val="13"/>
        </w:numPr>
        <w:spacing w:after="10" w:line="360" w:lineRule="auto"/>
        <w:contextualSpacing/>
        <w:jc w:val="both"/>
        <w:rPr>
          <w:szCs w:val="24"/>
        </w:rPr>
      </w:pPr>
      <w:r w:rsidRPr="003A1FE8">
        <w:rPr>
          <w:szCs w:val="24"/>
        </w:rPr>
        <w:t>Biodegradation</w:t>
      </w:r>
    </w:p>
    <w:p w14:paraId="65BEB569" w14:textId="77777777" w:rsidR="003A1FE8" w:rsidRPr="003A1FE8" w:rsidRDefault="003A1FE8" w:rsidP="001D16D7">
      <w:pPr>
        <w:numPr>
          <w:ilvl w:val="0"/>
          <w:numId w:val="13"/>
        </w:numPr>
        <w:spacing w:after="10" w:line="360" w:lineRule="auto"/>
        <w:contextualSpacing/>
        <w:jc w:val="both"/>
        <w:rPr>
          <w:szCs w:val="24"/>
        </w:rPr>
      </w:pPr>
      <w:r w:rsidRPr="003A1FE8">
        <w:rPr>
          <w:szCs w:val="24"/>
        </w:rPr>
        <w:t>Chemical oxidation</w:t>
      </w:r>
    </w:p>
    <w:p w14:paraId="604276D4" w14:textId="77777777" w:rsidR="003A1FE8" w:rsidRPr="003A1FE8" w:rsidRDefault="003A1FE8" w:rsidP="001D16D7">
      <w:pPr>
        <w:numPr>
          <w:ilvl w:val="0"/>
          <w:numId w:val="13"/>
        </w:numPr>
        <w:spacing w:after="10" w:line="360" w:lineRule="auto"/>
        <w:contextualSpacing/>
        <w:jc w:val="both"/>
        <w:rPr>
          <w:szCs w:val="24"/>
        </w:rPr>
      </w:pPr>
      <w:r w:rsidRPr="003A1FE8">
        <w:rPr>
          <w:szCs w:val="24"/>
        </w:rPr>
        <w:t>Foam flotation</w:t>
      </w:r>
    </w:p>
    <w:p w14:paraId="70D57C41" w14:textId="77777777" w:rsidR="003A1FE8" w:rsidRPr="003A1FE8" w:rsidRDefault="003A1FE8" w:rsidP="001D16D7">
      <w:pPr>
        <w:numPr>
          <w:ilvl w:val="0"/>
          <w:numId w:val="13"/>
        </w:numPr>
        <w:spacing w:after="10" w:line="360" w:lineRule="auto"/>
        <w:contextualSpacing/>
        <w:jc w:val="both"/>
        <w:rPr>
          <w:szCs w:val="24"/>
        </w:rPr>
      </w:pPr>
      <w:r w:rsidRPr="003A1FE8">
        <w:rPr>
          <w:szCs w:val="24"/>
        </w:rPr>
        <w:t xml:space="preserve">Electrolysis </w:t>
      </w:r>
    </w:p>
    <w:p w14:paraId="490CB044" w14:textId="77777777" w:rsidR="003A1FE8" w:rsidRPr="003A1FE8" w:rsidRDefault="003A1FE8" w:rsidP="001D16D7">
      <w:pPr>
        <w:numPr>
          <w:ilvl w:val="0"/>
          <w:numId w:val="13"/>
        </w:numPr>
        <w:spacing w:after="10" w:line="360" w:lineRule="auto"/>
        <w:contextualSpacing/>
        <w:jc w:val="both"/>
        <w:rPr>
          <w:szCs w:val="24"/>
        </w:rPr>
      </w:pPr>
      <w:r w:rsidRPr="003A1FE8">
        <w:rPr>
          <w:szCs w:val="24"/>
        </w:rPr>
        <w:t>Adsorption</w:t>
      </w:r>
    </w:p>
    <w:p w14:paraId="06D2F4DA" w14:textId="77777777" w:rsidR="003A1FE8" w:rsidRPr="003A1FE8" w:rsidRDefault="003A1FE8" w:rsidP="001D16D7">
      <w:pPr>
        <w:numPr>
          <w:ilvl w:val="0"/>
          <w:numId w:val="13"/>
        </w:numPr>
        <w:spacing w:after="10" w:line="360" w:lineRule="auto"/>
        <w:contextualSpacing/>
        <w:jc w:val="both"/>
        <w:rPr>
          <w:szCs w:val="24"/>
        </w:rPr>
      </w:pPr>
      <w:r w:rsidRPr="003A1FE8">
        <w:rPr>
          <w:szCs w:val="24"/>
        </w:rPr>
        <w:t>Electro-coagulation</w:t>
      </w:r>
    </w:p>
    <w:p w14:paraId="660801FF" w14:textId="77777777" w:rsidR="003A1FE8" w:rsidRPr="003A1FE8" w:rsidRDefault="003A1FE8" w:rsidP="001D16D7">
      <w:pPr>
        <w:numPr>
          <w:ilvl w:val="0"/>
          <w:numId w:val="13"/>
        </w:numPr>
        <w:spacing w:after="10" w:line="360" w:lineRule="auto"/>
        <w:contextualSpacing/>
        <w:jc w:val="both"/>
        <w:rPr>
          <w:szCs w:val="24"/>
        </w:rPr>
      </w:pPr>
      <w:r w:rsidRPr="003A1FE8">
        <w:rPr>
          <w:szCs w:val="24"/>
        </w:rPr>
        <w:t>Photocatalysis</w:t>
      </w:r>
    </w:p>
    <w:p w14:paraId="5C417352" w14:textId="77777777" w:rsidR="003A1FE8" w:rsidRPr="003A1FE8" w:rsidRDefault="003A1FE8" w:rsidP="001D16D7">
      <w:pPr>
        <w:numPr>
          <w:ilvl w:val="0"/>
          <w:numId w:val="13"/>
        </w:numPr>
        <w:spacing w:after="10" w:line="360" w:lineRule="auto"/>
        <w:contextualSpacing/>
        <w:jc w:val="both"/>
        <w:rPr>
          <w:szCs w:val="24"/>
        </w:rPr>
      </w:pPr>
      <w:r w:rsidRPr="003A1FE8">
        <w:rPr>
          <w:szCs w:val="24"/>
        </w:rPr>
        <w:t>Ozonation</w:t>
      </w:r>
    </w:p>
    <w:p w14:paraId="55F1E8E7" w14:textId="77777777" w:rsidR="003A1FE8" w:rsidRPr="003A1FE8" w:rsidRDefault="003A1FE8" w:rsidP="001D16D7">
      <w:pPr>
        <w:numPr>
          <w:ilvl w:val="0"/>
          <w:numId w:val="13"/>
        </w:numPr>
        <w:spacing w:after="10" w:line="360" w:lineRule="auto"/>
        <w:contextualSpacing/>
        <w:jc w:val="both"/>
        <w:rPr>
          <w:szCs w:val="24"/>
        </w:rPr>
      </w:pPr>
      <w:r w:rsidRPr="003A1FE8">
        <w:rPr>
          <w:szCs w:val="24"/>
        </w:rPr>
        <w:t>Membrane filtration</w:t>
      </w:r>
    </w:p>
    <w:p w14:paraId="3C80D723" w14:textId="77777777" w:rsidR="003A1FE8" w:rsidRPr="003A1FE8" w:rsidRDefault="003A1FE8" w:rsidP="001D16D7">
      <w:pPr>
        <w:numPr>
          <w:ilvl w:val="0"/>
          <w:numId w:val="13"/>
        </w:numPr>
        <w:spacing w:after="10" w:line="360" w:lineRule="auto"/>
        <w:contextualSpacing/>
        <w:jc w:val="both"/>
        <w:rPr>
          <w:szCs w:val="24"/>
        </w:rPr>
      </w:pPr>
      <w:r w:rsidRPr="003A1FE8">
        <w:rPr>
          <w:szCs w:val="24"/>
        </w:rPr>
        <w:t>Bio sorption coagulation</w:t>
      </w:r>
    </w:p>
    <w:p w14:paraId="35CA1ECD" w14:textId="77777777" w:rsidR="003A1FE8" w:rsidRPr="003A1FE8" w:rsidRDefault="003A1FE8" w:rsidP="001D16D7">
      <w:pPr>
        <w:numPr>
          <w:ilvl w:val="0"/>
          <w:numId w:val="13"/>
        </w:numPr>
        <w:spacing w:after="10" w:line="360" w:lineRule="auto"/>
        <w:contextualSpacing/>
        <w:jc w:val="both"/>
        <w:rPr>
          <w:szCs w:val="24"/>
        </w:rPr>
      </w:pPr>
      <w:r w:rsidRPr="003A1FE8">
        <w:rPr>
          <w:szCs w:val="24"/>
        </w:rPr>
        <w:t>Liquid-liquid extraction</w:t>
      </w:r>
    </w:p>
    <w:p w14:paraId="260C6415" w14:textId="77777777" w:rsidR="003A1FE8" w:rsidRDefault="003A1FE8" w:rsidP="001D16D7">
      <w:pPr>
        <w:numPr>
          <w:ilvl w:val="0"/>
          <w:numId w:val="13"/>
        </w:numPr>
        <w:spacing w:after="10" w:line="360" w:lineRule="auto"/>
        <w:contextualSpacing/>
        <w:jc w:val="both"/>
        <w:rPr>
          <w:szCs w:val="24"/>
        </w:rPr>
      </w:pPr>
      <w:r w:rsidRPr="003A1FE8">
        <w:rPr>
          <w:szCs w:val="24"/>
        </w:rPr>
        <w:t>Ion exchange</w:t>
      </w:r>
    </w:p>
    <w:p w14:paraId="446849A7" w14:textId="77777777" w:rsidR="00C501BA" w:rsidRDefault="00C501BA" w:rsidP="00C501BA">
      <w:pPr>
        <w:spacing w:after="10" w:line="360" w:lineRule="auto"/>
        <w:contextualSpacing/>
        <w:jc w:val="both"/>
        <w:rPr>
          <w:szCs w:val="24"/>
        </w:rPr>
      </w:pPr>
    </w:p>
    <w:p w14:paraId="6FDE6534" w14:textId="77777777" w:rsidR="00C501BA" w:rsidRDefault="00C501BA" w:rsidP="00C501BA">
      <w:pPr>
        <w:spacing w:after="10" w:line="360" w:lineRule="auto"/>
        <w:contextualSpacing/>
        <w:jc w:val="both"/>
        <w:rPr>
          <w:szCs w:val="24"/>
        </w:rPr>
      </w:pPr>
    </w:p>
    <w:p w14:paraId="41DD7E6A" w14:textId="77777777" w:rsidR="00C501BA" w:rsidRDefault="00C501BA" w:rsidP="00C501BA">
      <w:pPr>
        <w:spacing w:after="10" w:line="360" w:lineRule="auto"/>
        <w:contextualSpacing/>
        <w:jc w:val="both"/>
        <w:rPr>
          <w:szCs w:val="24"/>
        </w:rPr>
      </w:pPr>
    </w:p>
    <w:p w14:paraId="69479287" w14:textId="77777777" w:rsidR="00C501BA" w:rsidRDefault="00C501BA" w:rsidP="00C501BA">
      <w:pPr>
        <w:spacing w:after="10" w:line="360" w:lineRule="auto"/>
        <w:contextualSpacing/>
        <w:jc w:val="both"/>
        <w:rPr>
          <w:szCs w:val="24"/>
        </w:rPr>
      </w:pPr>
    </w:p>
    <w:p w14:paraId="79CD4611" w14:textId="77777777" w:rsidR="00C501BA" w:rsidRPr="003A1FE8" w:rsidRDefault="00C501BA" w:rsidP="00C501BA">
      <w:pPr>
        <w:spacing w:after="10" w:line="360" w:lineRule="auto"/>
        <w:contextualSpacing/>
        <w:jc w:val="both"/>
        <w:rPr>
          <w:szCs w:val="24"/>
        </w:rPr>
      </w:pPr>
    </w:p>
    <w:p w14:paraId="5305F223" w14:textId="77777777" w:rsidR="003A1FE8" w:rsidRPr="003A1FE8" w:rsidRDefault="003A1FE8" w:rsidP="001D16D7">
      <w:pPr>
        <w:spacing w:after="10" w:line="360" w:lineRule="auto"/>
        <w:contextualSpacing/>
        <w:jc w:val="both"/>
        <w:rPr>
          <w:szCs w:val="24"/>
        </w:rPr>
      </w:pPr>
    </w:p>
    <w:p w14:paraId="2626FB36" w14:textId="77777777" w:rsidR="003A1FE8" w:rsidRDefault="003A1FE8" w:rsidP="001D16D7">
      <w:pPr>
        <w:pStyle w:val="Heading3"/>
        <w:spacing w:before="0" w:line="360" w:lineRule="auto"/>
      </w:pPr>
      <w:bookmarkStart w:id="151" w:name="_Toc71815021"/>
      <w:bookmarkStart w:id="152" w:name="_Toc71815652"/>
      <w:bookmarkStart w:id="153" w:name="_Toc72583214"/>
      <w:bookmarkStart w:id="154" w:name="_Toc73005596"/>
      <w:bookmarkStart w:id="155" w:name="_Toc73009100"/>
      <w:bookmarkStart w:id="156" w:name="_Toc77027989"/>
      <w:bookmarkStart w:id="157" w:name="_Toc80362439"/>
      <w:r w:rsidRPr="003A1FE8">
        <w:t>Current treatment technologies for dye removal</w:t>
      </w:r>
      <w:bookmarkEnd w:id="151"/>
      <w:bookmarkEnd w:id="152"/>
      <w:bookmarkEnd w:id="153"/>
      <w:bookmarkEnd w:id="154"/>
      <w:bookmarkEnd w:id="155"/>
      <w:bookmarkEnd w:id="156"/>
      <w:bookmarkEnd w:id="157"/>
    </w:p>
    <w:p w14:paraId="40801FEF" w14:textId="77777777" w:rsidR="001E255C" w:rsidRPr="001E255C" w:rsidRDefault="001E255C" w:rsidP="001D16D7">
      <w:pPr>
        <w:spacing w:line="360" w:lineRule="auto"/>
      </w:pPr>
    </w:p>
    <w:p w14:paraId="0E55DB16" w14:textId="77777777" w:rsidR="003A1FE8" w:rsidRPr="001E255C" w:rsidRDefault="003A1FE8" w:rsidP="00C501BA">
      <w:pPr>
        <w:keepNext/>
        <w:keepLines/>
        <w:spacing w:after="10" w:line="360" w:lineRule="auto"/>
        <w:ind w:firstLine="720"/>
        <w:jc w:val="both"/>
        <w:outlineLvl w:val="1"/>
        <w:rPr>
          <w:rFonts w:eastAsiaTheme="majorEastAsia" w:cstheme="majorBidi"/>
          <w:sz w:val="36"/>
          <w:szCs w:val="26"/>
        </w:rPr>
      </w:pPr>
      <w:bookmarkStart w:id="158" w:name="_Toc73005597"/>
      <w:bookmarkStart w:id="159" w:name="_Toc80342909"/>
      <w:bookmarkStart w:id="160" w:name="_Toc80362440"/>
      <w:bookmarkEnd w:id="158"/>
      <w:r w:rsidRPr="003A1FE8">
        <w:rPr>
          <w:szCs w:val="24"/>
        </w:rPr>
        <w:t>Chromophores are the main components of dye molecules. They are responsible for producing the color. Auxochromes serve as supplements for chromophores and render solubility in water and offer a great affinity towards the fibers.</w:t>
      </w:r>
      <w:bookmarkEnd w:id="159"/>
      <w:bookmarkEnd w:id="160"/>
    </w:p>
    <w:p w14:paraId="0EC28481" w14:textId="77777777" w:rsidR="003A1FE8" w:rsidRPr="003A1FE8" w:rsidRDefault="003A1FE8" w:rsidP="00C501BA">
      <w:pPr>
        <w:spacing w:after="10" w:line="360" w:lineRule="auto"/>
        <w:ind w:firstLine="720"/>
        <w:jc w:val="both"/>
        <w:rPr>
          <w:szCs w:val="24"/>
        </w:rPr>
      </w:pPr>
      <w:r w:rsidRPr="003A1FE8">
        <w:rPr>
          <w:szCs w:val="24"/>
        </w:rPr>
        <w:t>Physical, chemical, and biological treatments are considered as the conventional methods for the treatment of wastewater containing dyestuffs. However, there are both advantages and disadvantages of these methods. Most of these conventional technologies are not applicable at a large scale due to disposal problems, high cost, and a large amount of sludge generation at the end of the process.</w:t>
      </w:r>
    </w:p>
    <w:p w14:paraId="57621477" w14:textId="77777777" w:rsidR="003A1FE8" w:rsidRPr="003A1FE8" w:rsidRDefault="003A1FE8" w:rsidP="001D16D7">
      <w:pPr>
        <w:spacing w:after="10" w:line="360" w:lineRule="auto"/>
        <w:jc w:val="both"/>
        <w:rPr>
          <w:szCs w:val="24"/>
        </w:rPr>
      </w:pPr>
    </w:p>
    <w:p w14:paraId="68B7FDA2" w14:textId="77777777" w:rsidR="003A1FE8" w:rsidRPr="003A1FE8" w:rsidRDefault="003A1FE8" w:rsidP="001D16D7">
      <w:pPr>
        <w:pStyle w:val="Heading4"/>
        <w:spacing w:before="0" w:line="360" w:lineRule="auto"/>
      </w:pPr>
      <w:bookmarkStart w:id="161" w:name="_Toc71815022"/>
      <w:bookmarkStart w:id="162" w:name="_Toc71815653"/>
      <w:bookmarkStart w:id="163" w:name="_Toc72583215"/>
      <w:bookmarkStart w:id="164" w:name="_Toc73005598"/>
      <w:bookmarkStart w:id="165" w:name="_Toc73009101"/>
      <w:bookmarkStart w:id="166" w:name="_Toc77027990"/>
      <w:bookmarkStart w:id="167" w:name="_Toc80362441"/>
      <w:r w:rsidRPr="003A1FE8">
        <w:t>Physical methods</w:t>
      </w:r>
      <w:bookmarkEnd w:id="161"/>
      <w:bookmarkEnd w:id="162"/>
      <w:bookmarkEnd w:id="163"/>
      <w:bookmarkEnd w:id="164"/>
      <w:bookmarkEnd w:id="165"/>
      <w:bookmarkEnd w:id="166"/>
      <w:bookmarkEnd w:id="167"/>
    </w:p>
    <w:p w14:paraId="758A18F9" w14:textId="77777777" w:rsidR="003A1FE8" w:rsidRPr="003A1FE8" w:rsidRDefault="003A1FE8" w:rsidP="001D16D7">
      <w:pPr>
        <w:keepNext/>
        <w:keepLines/>
        <w:spacing w:after="10" w:line="360" w:lineRule="auto"/>
        <w:jc w:val="both"/>
        <w:outlineLvl w:val="3"/>
        <w:rPr>
          <w:rFonts w:eastAsiaTheme="majorEastAsia" w:cstheme="majorBidi"/>
          <w:iCs/>
          <w:sz w:val="28"/>
        </w:rPr>
      </w:pPr>
    </w:p>
    <w:p w14:paraId="4DED0297" w14:textId="77777777" w:rsidR="003A1FE8" w:rsidRPr="003A1FE8" w:rsidRDefault="003A1FE8" w:rsidP="00C501BA">
      <w:pPr>
        <w:spacing w:after="10" w:line="360" w:lineRule="auto"/>
        <w:ind w:firstLine="720"/>
        <w:jc w:val="both"/>
        <w:rPr>
          <w:szCs w:val="24"/>
        </w:rPr>
      </w:pPr>
      <w:r w:rsidRPr="003A1FE8">
        <w:rPr>
          <w:szCs w:val="24"/>
        </w:rPr>
        <w:t>Several technologies such as reverse osmosis, membrane filtration, electrolysis, and adsorption are involved in the physical treatment method. One of the major drawbacks of this method, especially membrane filtration is the restricted lifetime before the fouling of membrane occurs and therefore high cost is spent for the periodic replacement. However, among all these physical methods, adsorption has been reported to be the most efficient and effective method for removing dyes from wastewater bodies.</w:t>
      </w:r>
    </w:p>
    <w:p w14:paraId="188937B2" w14:textId="77777777" w:rsidR="003A1FE8" w:rsidRPr="003A1FE8" w:rsidRDefault="003A1FE8" w:rsidP="001D16D7">
      <w:pPr>
        <w:spacing w:after="10" w:line="360" w:lineRule="auto"/>
        <w:jc w:val="both"/>
        <w:rPr>
          <w:szCs w:val="24"/>
        </w:rPr>
      </w:pPr>
      <w:r w:rsidRPr="003A1FE8">
        <w:rPr>
          <w:szCs w:val="24"/>
        </w:rPr>
        <w:t>The adsorption process has many distinct advantages due to ease of operation and the low cost of the application in the process of decoloration. Activated carbon is one of the most important adsorbent materials which is utilized to t</w:t>
      </w:r>
      <w:r w:rsidR="00B102A8">
        <w:rPr>
          <w:szCs w:val="24"/>
        </w:rPr>
        <w:t xml:space="preserve">reat dye-containing wastewater. </w:t>
      </w:r>
      <w:r w:rsidRPr="003A1FE8">
        <w:rPr>
          <w:szCs w:val="24"/>
        </w:rPr>
        <w:t>But it is an expensive adsorbent because of its high cost of production and regeneration. Therefore, the application of activated carbon however is limited due to its high cost</w:t>
      </w:r>
      <w:r w:rsidRPr="003A1FE8">
        <w:rPr>
          <w:szCs w:val="24"/>
        </w:rPr>
        <w:fldChar w:fldCharType="begin" w:fldLock="1"/>
      </w:r>
      <w:r w:rsidR="002358FC">
        <w:rPr>
          <w:szCs w:val="24"/>
        </w:rPr>
        <w:instrText>ADDIN CSL_CITATION {"citationItems":[{"id":"ITEM-1","itemData":{"abstract":"In this article, adsorption process has been found to be one of the best treatment methods for Methylene blue (MB) removals. As the control of water pollution has become an increasing importance in recent years, the use of physical/chemical treatments such as membrane filtration, reverse osmosis, coagulation/flocculation and fenton reagents are not economically feasible. The use of different biosorbent as an alternative low cost adsorbent in the removal of methylene blue has been extensively studied and compiled, together with their adsorption capacities and experimental conditions such as adsorbent dose, pH of the solution, temperature and equilibrium time. But, there are issues as regards to draw back in the use of activated sorbents which were also discussed briefly. However, it is evident from the results of experiments in the literatures surveyed that various low-cost adsorbents have shown good potential for MB.","author":[{"dropping-particle":"","family":"Mohammed","given":"M a","non-dropping-particle":"","parse-names":false,"suffix":""},{"dropping-particle":"","family":"Shitu","given":"a","non-dropping-particle":"","parse-names":false,"suffix":""},{"dropping-particle":"","family":"Ibrahim","given":"a","non-dropping-particle":"","parse-names":false,"suffix":""}],"container-title":"Research Journal of Chemical Sciences","id":"ITEM-1","issued":{"date-parts":[["2014"]]},"title":"Removal of Methylene Blue Using Low Cost Adsorbent : A Review","type":"article-journal"},"uris":["http://www.mendeley.com/documents/?uuid=d5fd110f-fede-47a5-880b-5a77ed02c131"]}],"mendeley":{"formattedCitation":"&lt;sup&gt;67&lt;/sup&gt;","plainTextFormattedCitation":"67","previouslyFormattedCitation":"&lt;sup&gt;67&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67</w:t>
      </w:r>
      <w:r w:rsidRPr="003A1FE8">
        <w:rPr>
          <w:szCs w:val="24"/>
        </w:rPr>
        <w:fldChar w:fldCharType="end"/>
      </w:r>
      <w:r w:rsidRPr="003A1FE8">
        <w:rPr>
          <w:szCs w:val="24"/>
        </w:rPr>
        <w:t xml:space="preserve">.To </w:t>
      </w:r>
      <w:r w:rsidRPr="003A1FE8">
        <w:rPr>
          <w:szCs w:val="24"/>
        </w:rPr>
        <w:lastRenderedPageBreak/>
        <w:t>investigate different effective and cheaper adsorbents and many non-conventional adsorbents having low cost have been suggested by many researchers.</w:t>
      </w:r>
    </w:p>
    <w:p w14:paraId="632A5D29" w14:textId="77777777" w:rsidR="003A1FE8" w:rsidRPr="003A1FE8" w:rsidRDefault="003A1FE8" w:rsidP="001D16D7">
      <w:pPr>
        <w:spacing w:after="10" w:line="360" w:lineRule="auto"/>
        <w:jc w:val="both"/>
        <w:rPr>
          <w:szCs w:val="24"/>
        </w:rPr>
      </w:pPr>
    </w:p>
    <w:p w14:paraId="6B44E241" w14:textId="77777777" w:rsidR="003A1FE8" w:rsidRDefault="003A1FE8" w:rsidP="001D16D7">
      <w:pPr>
        <w:spacing w:after="10" w:line="360" w:lineRule="auto"/>
        <w:jc w:val="both"/>
        <w:rPr>
          <w:szCs w:val="24"/>
        </w:rPr>
      </w:pPr>
    </w:p>
    <w:p w14:paraId="4CA8DB30" w14:textId="77777777" w:rsidR="00C501BA" w:rsidRPr="003A1FE8" w:rsidRDefault="00C501BA" w:rsidP="001D16D7">
      <w:pPr>
        <w:spacing w:after="10" w:line="360" w:lineRule="auto"/>
        <w:jc w:val="both"/>
        <w:rPr>
          <w:szCs w:val="24"/>
        </w:rPr>
      </w:pPr>
    </w:p>
    <w:p w14:paraId="04ED98C8" w14:textId="77777777" w:rsidR="003A1FE8" w:rsidRPr="003A1FE8" w:rsidRDefault="003A1FE8" w:rsidP="001D16D7">
      <w:pPr>
        <w:pStyle w:val="Heading4"/>
        <w:spacing w:before="0" w:line="360" w:lineRule="auto"/>
      </w:pPr>
      <w:bookmarkStart w:id="168" w:name="_Toc71815023"/>
      <w:bookmarkStart w:id="169" w:name="_Toc71815654"/>
      <w:bookmarkStart w:id="170" w:name="_Toc72583216"/>
      <w:bookmarkStart w:id="171" w:name="_Toc73005599"/>
      <w:bookmarkStart w:id="172" w:name="_Toc73009102"/>
      <w:bookmarkStart w:id="173" w:name="_Toc77027991"/>
      <w:bookmarkStart w:id="174" w:name="_Toc80362442"/>
      <w:r w:rsidRPr="003A1FE8">
        <w:t>Chemical treatment</w:t>
      </w:r>
      <w:bookmarkEnd w:id="168"/>
      <w:bookmarkEnd w:id="169"/>
      <w:bookmarkEnd w:id="170"/>
      <w:bookmarkEnd w:id="171"/>
      <w:bookmarkEnd w:id="172"/>
      <w:bookmarkEnd w:id="173"/>
      <w:bookmarkEnd w:id="174"/>
    </w:p>
    <w:p w14:paraId="2A0AEA0E" w14:textId="77777777" w:rsidR="003A1FE8" w:rsidRPr="003A1FE8" w:rsidRDefault="003A1FE8" w:rsidP="001D16D7">
      <w:pPr>
        <w:spacing w:after="10" w:line="360" w:lineRule="auto"/>
        <w:jc w:val="both"/>
      </w:pPr>
    </w:p>
    <w:p w14:paraId="7FC1D3CE" w14:textId="77777777" w:rsidR="003A1FE8" w:rsidRPr="003A1FE8" w:rsidRDefault="003A1FE8" w:rsidP="00C501BA">
      <w:pPr>
        <w:spacing w:after="10" w:line="360" w:lineRule="auto"/>
        <w:ind w:firstLine="720"/>
        <w:jc w:val="both"/>
        <w:rPr>
          <w:szCs w:val="24"/>
        </w:rPr>
      </w:pPr>
      <w:r w:rsidRPr="003A1FE8">
        <w:rPr>
          <w:szCs w:val="24"/>
        </w:rPr>
        <w:t>Chemical treatment involves coagulation/flocculation</w:t>
      </w:r>
      <w:r w:rsidRPr="003A1FE8">
        <w:rPr>
          <w:szCs w:val="24"/>
        </w:rPr>
        <w:fldChar w:fldCharType="begin" w:fldLock="1"/>
      </w:r>
      <w:r w:rsidR="002358FC">
        <w:rPr>
          <w:szCs w:val="24"/>
        </w:rPr>
        <w:instrText>ADDIN CSL_CITATION {"citationItems":[{"id":"ITEM-1","itemData":{"DOI":"10.1016/j.jhazmat.2006.09.076","ISSN":"03043894","PMID":"17070993","abstract":"Removal of three direct dyes (Direct Black 19, Direct Red 28, and Direct Blue 86) by coagulation with three different Al based coagulants was investigated. The main purpose of this paper is to examine the coagulation features of polymeric aluminum coagulants in treatment of dye-polluted waters and the emphasis was placed on the roles of preformed Al species, particularly Al13. The performance of Al13 in coagulation of dyes was observed through jar tests by comparing traditional Al salt, polyaluminum chloride (PACl), and purified Al13. The results showed that under most cases Al13 had significantly higher efficiency in removal of direct dyes than traditional Al salt and commercial PACl with the exception of Direct Red 28 removal under high pH range. The coagulation of direct dyes could be greatly affected by pH. Reducing pH was favorable for preformed Al species in a broad pH range. For traditional Al coagulant, efficient dye removal only occurred in a relatively narrow pH range of near 6.0. The outstanding coagulation behavior of Al13 could be ascribed to its high charge neutralization ability, relative stability and potential self-assembly tendency. © 2006 Elsevier B.V. All rights reserved.","author":[{"dropping-particle":"","family":"Shi","given":"Baoyou","non-dropping-particle":"","parse-names":false,"suffix":""},{"dropping-particle":"","family":"Li","given":"Guohong","non-dropping-particle":"","parse-names":false,"suffix":""},{"dropping-particle":"","family":"Wang","given":"Dongsheng","non-dropping-particle":"","parse-names":false,"suffix":""},{"dropping-particle":"","family":"Feng","given":"Chenghong","non-dropping-particle":"","parse-names":false,"suffix":""},{"dropping-particle":"","family":"Tang","given":"Hongxiao","non-dropping-particle":"","parse-names":false,"suffix":""}],"container-title":"Journal of Hazardous Materials","id":"ITEM-1","issued":{"date-parts":[["2007"]]},"title":"Removal of direct dyes by coagulation: The performance of preformed polymeric aluminum species","type":"article-journal"},"uris":["http://www.mendeley.com/documents/?uuid=a5a118cf-a7bf-40f5-994d-9a86ed5986ea"]},{"id":"ITEM-2","itemData":{"DOI":"10.1007/BF03325910","ISSN":"17352630","abstract":"Chemically enhanced wastewater treatment is attracting substantial interest among the currently employed chemical unit processes in wastewater treatment. Coagulation-flocculation has received considerable attention for yielding high pollutant removal, especially color removal. This investigation presents a novel formulation of coagulation-flocculation for color removal from industrial wastewater and illustrates its efficiency, with aid of measurement of solid sludge content, suspended solid content, percentage of solid recovery, UV absorption in wastewater effluent from two automotive factories. The results show that the novel formulation can remove color content from wastewater efficiently. The treated wastewater had UV absorption close to distillated water and color was removed up to 96% by flocculation / coagulation treatment. © Supplement Winter 2006.","author":[{"dropping-particle":"","family":"Rahbar","given":"M. S.","non-dropping-particle":"","parse-names":false,"suffix":""},{"dropping-particle":"","family":"Alipour","given":"E.","non-dropping-particle":"","parse-names":false,"suffix":""},{"dropping-particle":"","family":"Sedighi","given":"R. E.","non-dropping-particle":"","parse-names":false,"suffix":""}],"container-title":"International Journal of Environmental Science and Technology","id":"ITEM-2","issued":{"date-parts":[["2006"]]},"title":"Color removal from industrial wastewater with a novel coagulant flocculant formulation","type":"article-journal"},"uris":["http://www.mendeley.com/documents/?uuid=a9266fdb-f5d5-426c-828c-47d185346178"]}],"mendeley":{"formattedCitation":"&lt;sup&gt;72,73&lt;/sup&gt;","plainTextFormattedCitation":"72,73","previouslyFormattedCitation":"&lt;sup&gt;72,73&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72,73</w:t>
      </w:r>
      <w:r w:rsidRPr="003A1FE8">
        <w:rPr>
          <w:szCs w:val="24"/>
        </w:rPr>
        <w:fldChar w:fldCharType="end"/>
      </w:r>
      <w:r w:rsidRPr="003A1FE8">
        <w:rPr>
          <w:szCs w:val="24"/>
        </w:rPr>
        <w:t>.Flocculation is induced when it involves the addition of substances such as aluminum, calcium, or ferric ions into the effluents. Other agents such as some synthetic organic polymers and ferric sulphate have been also reported</w:t>
      </w:r>
      <w:r w:rsidRPr="003A1FE8">
        <w:rPr>
          <w:szCs w:val="24"/>
        </w:rPr>
        <w:fldChar w:fldCharType="begin" w:fldLock="1"/>
      </w:r>
      <w:r w:rsidR="002358FC">
        <w:rPr>
          <w:szCs w:val="24"/>
        </w:rPr>
        <w:instrText>ADDIN CSL_CITATION {"citationItems":[{"id":"ITEM-1","itemData":{"DOI":"10.1016/j.jhazmat.2007.06.089","ISSN":"03043894","PMID":"17689006","abstract":"Polyamine flocculants were synthesized by the polycondensation of dimethylamine and epichlorohydrin, in which organic amines, e.g. 1,2-diaminoethane, were used as modifying agents. Different products were obtained by varying the reaction parameters, such as the molar ratio of epichlorohydrin to dimethylamine, the amount of 1,2-diaminoethane and reaction temperature. The polyamine flocculants were characterized by transmission electron microscope (TEM). Their flocculation performance was evaluated with simulated dye liquor and actual printing and dyeing wastewater. The behavior of the flocculants was compared with that of inorganic coagulant, polyaluminum chloride (PAC). The experimental results show that polyamine with the highest viscosity and cationicity could be prepared under following conditions: an epichlorohydrin to dimethylamine molar ratio of 1.5, a reaction temperature of 70 °C, a 3% content of 1,2-diaminoethane in the total reaction monomers and a reaction time of 7 h. Polyamine polymers can, as flocculants for treating simulated and actual dye wastewater, remove color and COD efficiently. The rate of color removal from reactive red liquor, reactive blue liquor and reductive yellow liquor reached as high as 96%, 97% and 96%, respectively. The highest efficiency of color removal and COD removal from polyamine for treating dye wastewater was 90% and 89%, respectively. © 2007 Elsevier B.V. All rights reserved.","author":[{"dropping-particle":"","family":"Yue","given":"Q. Y.","non-dropping-particle":"","parse-names":false,"suffix":""},{"dropping-particle":"","family":"Gao","given":"B. Y.","non-dropping-particle":"","parse-names":false,"suffix":""},{"dropping-particle":"","family":"Wang","given":"Y.","non-dropping-particle":"","parse-names":false,"suffix":""},{"dropping-particle":"","family":"Zhang","given":"H.","non-dropping-particle":"","parse-names":false,"suffix":""},{"dropping-particle":"","family":"Sun","given":"X.","non-dropping-particle":"","parse-names":false,"suffix":""},{"dropping-particle":"","family":"Wang","given":"S. G.","non-dropping-particle":"","parse-names":false,"suffix":""},{"dropping-particle":"","family":"Gu","given":"Roy R.","non-dropping-particle":"","parse-names":false,"suffix":""}],"container-title":"Journal of Hazardous Materials","id":"ITEM-1","issued":{"date-parts":[["2008"]]},"title":"Synthesis of polyamine flocculants and their potential use in treating dye wastewater","type":"article-journal"},"uris":["http://www.mendeley.com/documents/?uuid=6f373294-0a0d-440a-b094-bccb56d16e8f"]},{"id":"ITEM-2","itemData":{"DOI":"10.1016/j.biortech.2005.04.049","ISSN":"09608524","PMID":"16219461","abstract":"A food grade natural mucilage, extracted from the seeds of Tamarindus indica pods, is used as a flocculant for removal of solubilised vat (golden yellow) and direct dye (direct fast scarlet) in aqueous solutions. The maximum removal obtained was 60% for golden yellow after 2 h and was 25% for direct fast scarlet after 1 h. The optimum mucilage dose was 10 mg/l and 15 mg/l for golden yellow and direct fast scarlet, respectively. The pH values also seem to affect the percent removal of both the dyes significantly. In case of vat dye, the pH value of the test samples affected the percent removal significantly. The change was highly significant between neutral and alkaline pH. In case of direct dye, there was no significant change in percent removal at pH 7 and pH 4 whereas a significant change in percent removal was observed between pH 7 and pH 9.2. The plausible mucilage-dye interaction and flocculation mechanism has been discussed. This new flocculant works better in the case of vat dye removal compared with the direct dye. © 2005 Elsevier Ltd. All rights reserved.","author":[{"dropping-particle":"","family":"Mishra","given":"Anuradha","non-dropping-particle":"","parse-names":false,"suffix":""},{"dropping-particle":"","family":"Bajpai","given":"Malvika","non-dropping-particle":"","parse-names":false,"suffix":""}],"container-title":"Bioresource Technology","id":"ITEM-2","issued":{"date-parts":[["2006"]]},"title":"The flocculation performance of Tamarindus mucilage in relation to removal of vat and direct dyes","type":"article-journal"},"uris":["http://www.mendeley.com/documents/?uuid=53558284-292a-4200-94a4-a8ef3113cc7f"]}],"mendeley":{"formattedCitation":"&lt;sup&gt;74,75&lt;/sup&gt;","plainTextFormattedCitation":"74,75","previouslyFormattedCitation":"&lt;sup&gt;74,75&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74,75</w:t>
      </w:r>
      <w:r w:rsidRPr="003A1FE8">
        <w:rPr>
          <w:szCs w:val="24"/>
        </w:rPr>
        <w:fldChar w:fldCharType="end"/>
      </w:r>
      <w:r w:rsidRPr="003A1FE8">
        <w:rPr>
          <w:szCs w:val="24"/>
        </w:rPr>
        <w:t>. Chemical treatment has several advantages such as economic feasibility and efficiency. However, the cost of chemicals required for the chemical treatment process is expensive and there are price fluctuations in the market due to elevated demand. Even though the chemical treatment methods are efficient, the overall drawback is the sludge generation resulting in disposal problems</w:t>
      </w:r>
      <w:r w:rsidRPr="003A1FE8">
        <w:rPr>
          <w:szCs w:val="24"/>
        </w:rPr>
        <w:fldChar w:fldCharType="begin" w:fldLock="1"/>
      </w:r>
      <w:r w:rsidR="002358FC">
        <w:rPr>
          <w:szCs w:val="24"/>
        </w:rPr>
        <w:instrText>ADDIN CSL_CITATION {"citationItems":[{"id":"ITEM-1","itemData":{"abstract":"In this article, adsorption process has been found to be one of the best treatment methods for Methylene blue (MB) removals. As the control of water pollution has become an increasing importance in recent years, the use of physical/chemical treatments such as membrane filtration, reverse osmosis, coagulation/flocculation and fenton reagents are not economically feasible. The use of different biosorbent as an alternative low cost adsorbent in the removal of methylene blue has been extensively studied and compiled, together with their adsorption capacities and experimental conditions such as adsorbent dose, pH of the solution, temperature and equilibrium time. But, there are issues as regards to draw back in the use of activated sorbents which were also discussed briefly. However, it is evident from the results of experiments in the literatures surveyed that various low-cost adsorbents have shown good potential for MB.","author":[{"dropping-particle":"","family":"Mohammed","given":"M a","non-dropping-particle":"","parse-names":false,"suffix":""},{"dropping-particle":"","family":"Shitu","given":"a","non-dropping-particle":"","parse-names":false,"suffix":""},{"dropping-particle":"","family":"Ibrahim","given":"a","non-dropping-particle":"","parse-names":false,"suffix":""}],"container-title":"Research Journal of Chemical Sciences","id":"ITEM-1","issued":{"date-parts":[["2014"]]},"title":"Removal of Methylene Blue Using Low Cost Adsorbent : A Review","type":"article-journal"},"uris":["http://www.mendeley.com/documents/?uuid=d5fd110f-fede-47a5-880b-5a77ed02c131"]}],"mendeley":{"formattedCitation":"&lt;sup&gt;67&lt;/sup&gt;","plainTextFormattedCitation":"67","previouslyFormattedCitation":"&lt;sup&gt;67&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67</w:t>
      </w:r>
      <w:r w:rsidRPr="003A1FE8">
        <w:rPr>
          <w:szCs w:val="24"/>
        </w:rPr>
        <w:fldChar w:fldCharType="end"/>
      </w:r>
      <w:r w:rsidRPr="003A1FE8">
        <w:rPr>
          <w:szCs w:val="24"/>
        </w:rPr>
        <w:t>.</w:t>
      </w:r>
    </w:p>
    <w:p w14:paraId="49E772EE" w14:textId="77777777" w:rsidR="003A1FE8" w:rsidRPr="003A1FE8" w:rsidRDefault="003A1FE8" w:rsidP="001D16D7">
      <w:pPr>
        <w:spacing w:after="10" w:line="360" w:lineRule="auto"/>
        <w:jc w:val="both"/>
        <w:rPr>
          <w:szCs w:val="24"/>
        </w:rPr>
      </w:pPr>
    </w:p>
    <w:p w14:paraId="4F310048" w14:textId="77777777" w:rsidR="003A1FE8" w:rsidRPr="003A1FE8" w:rsidRDefault="003A1FE8" w:rsidP="001D16D7">
      <w:pPr>
        <w:pStyle w:val="Heading4"/>
        <w:spacing w:before="0" w:line="360" w:lineRule="auto"/>
      </w:pPr>
      <w:bookmarkStart w:id="175" w:name="_Toc71815024"/>
      <w:bookmarkStart w:id="176" w:name="_Toc71815655"/>
      <w:bookmarkStart w:id="177" w:name="_Toc72583217"/>
      <w:bookmarkStart w:id="178" w:name="_Toc73005600"/>
      <w:bookmarkStart w:id="179" w:name="_Toc73009103"/>
      <w:bookmarkStart w:id="180" w:name="_Toc77027992"/>
      <w:bookmarkStart w:id="181" w:name="_Toc80362443"/>
      <w:r w:rsidRPr="003A1FE8">
        <w:t>Biological methods</w:t>
      </w:r>
      <w:bookmarkEnd w:id="175"/>
      <w:bookmarkEnd w:id="176"/>
      <w:bookmarkEnd w:id="177"/>
      <w:bookmarkEnd w:id="178"/>
      <w:bookmarkEnd w:id="179"/>
      <w:bookmarkEnd w:id="180"/>
      <w:bookmarkEnd w:id="181"/>
    </w:p>
    <w:p w14:paraId="25E4B29C" w14:textId="77777777" w:rsidR="003A1FE8" w:rsidRPr="003A1FE8" w:rsidRDefault="003A1FE8" w:rsidP="001D16D7">
      <w:pPr>
        <w:spacing w:after="10" w:line="360" w:lineRule="auto"/>
        <w:jc w:val="both"/>
      </w:pPr>
    </w:p>
    <w:p w14:paraId="51A4C617" w14:textId="77777777" w:rsidR="003A1FE8" w:rsidRPr="003A1FE8" w:rsidRDefault="003A1FE8" w:rsidP="00C501BA">
      <w:pPr>
        <w:spacing w:after="10" w:line="360" w:lineRule="auto"/>
        <w:ind w:firstLine="720"/>
        <w:jc w:val="both"/>
        <w:rPr>
          <w:szCs w:val="24"/>
        </w:rPr>
      </w:pPr>
      <w:r w:rsidRPr="003A1FE8">
        <w:rPr>
          <w:szCs w:val="24"/>
        </w:rPr>
        <w:t xml:space="preserve">When compared to physical and chemical methods, the biological treatment method can be considered as an alternative and most economical method. Adsorption by dead or living microbial </w:t>
      </w:r>
      <w:r w:rsidR="00B102A8">
        <w:rPr>
          <w:szCs w:val="24"/>
        </w:rPr>
        <w:t xml:space="preserve">biomass, microbial degradation, </w:t>
      </w:r>
      <w:r w:rsidRPr="003A1FE8">
        <w:rPr>
          <w:szCs w:val="24"/>
        </w:rPr>
        <w:t>bioremediation systems, and fungal decolorization are mainly involved in biodegradation methods that are applied in the treatment of i</w:t>
      </w:r>
      <w:r w:rsidR="00B102A8">
        <w:rPr>
          <w:szCs w:val="24"/>
        </w:rPr>
        <w:t xml:space="preserve">ndustrial wastewater effluents. </w:t>
      </w:r>
      <w:r w:rsidRPr="003A1FE8">
        <w:rPr>
          <w:szCs w:val="24"/>
        </w:rPr>
        <w:t>Different pollutants are accumulated and degraded by microorganisms such as yeast, algae, bacteria, and fungi. But their applications are often limited due to several technical constraints</w:t>
      </w:r>
      <w:r w:rsidRPr="003A1FE8">
        <w:rPr>
          <w:szCs w:val="24"/>
        </w:rPr>
        <w:fldChar w:fldCharType="begin" w:fldLock="1"/>
      </w:r>
      <w:r w:rsidR="002358FC">
        <w:rPr>
          <w:szCs w:val="24"/>
        </w:rPr>
        <w:instrText>ADDIN CSL_CITATION {"citationItems":[{"id":"ITEM-1","itemData":{"DOI":"10.1016/S0960-8524(01)00028-1","ISSN":"09608524","PMID":"11499579","abstract":"In recent years, there has been an intensive research on fungal decolorization of dye wastewater. It is becoming a promising alternative to replace or supplement present treatment processes. This paper examines various fungi, living or dead cells, which are capable of decolorizing dye wastewaters; discusses various mechanisms involved; reports some elution and regeneration methods for fungal biomass; summarizes the present pretreatment methods for increasing the biosorption capacity of fungal biomass; discusses the effect of various factors on decolorization. Copyright © 2001 Elsevier Science Ltd.","author":[{"dropping-particle":"","family":"Fu","given":"Yuzhu","non-dropping-particle":"","parse-names":false,"suffix":""},{"dropping-particle":"","family":"Viraraghavan","given":"T.","non-dropping-particle":"","parse-names":false,"suffix":""}],"container-title":"Bioresource Technology","id":"ITEM-1","issued":{"date-parts":[["2001"]]},"title":"Fungal decolorization of dye wastewaters: A review","type":"article-journal"},"uris":["http://www.mendeley.com/documents/?uuid=fb49675d-7374-4261-9a4d-6848486a117c"]}],"mendeley":{"formattedCitation":"&lt;sup&gt;76&lt;/sup&gt;","plainTextFormattedCitation":"76","previouslyFormattedCitation":"&lt;sup&gt;76&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76</w:t>
      </w:r>
      <w:r w:rsidRPr="003A1FE8">
        <w:rPr>
          <w:szCs w:val="24"/>
        </w:rPr>
        <w:fldChar w:fldCharType="end"/>
      </w:r>
      <w:r w:rsidRPr="003A1FE8">
        <w:rPr>
          <w:szCs w:val="24"/>
        </w:rPr>
        <w:t>. The biological treatment method can be aerobic or anaerobic. However, one of the major drawbacks of these treatments is that it requires a sufficient land area and is affected by diurnal variations and toxicity of chemicals</w:t>
      </w:r>
      <w:r w:rsidRPr="003A1FE8">
        <w:rPr>
          <w:szCs w:val="24"/>
        </w:rPr>
        <w:fldChar w:fldCharType="begin" w:fldLock="1"/>
      </w:r>
      <w:r w:rsidR="002358FC">
        <w:rPr>
          <w:szCs w:val="24"/>
        </w:rPr>
        <w:instrText>ADDIN CSL_CITATION {"citationItems":[{"id":"ITEM-1","itemData":{"DOI":"10.1016/j.biortech.2005.05.001","ISSN":"09608524","PMID":"15993052","abstract":"Adsorption techniques are widely used to remove certain classes of pollutants from waters, especially those that are not easily biodegradable. Dyes represent one of the problematic groups. Currently, a combination of biological treatment and adsorption on activated carbon is becoming more common for removal of dyes from wastewater. Although commercial activated carbon is a preferred sorbent for color removal, its widespread use is restricted due to high cost. As such, alternative non-conventional sorbents have been investigated. It is well-known that natural materials, waste materials from industry and agriculture and biosorbents can be obtained and employed as inexpensive sorbents. In this review, an extensive list of sorbent literature has been compiled. The review (i) presents a critical analysis of these materials; (ii) describes their characteristics, advantages and limitations; and (iii) discusses various mechanisms involved. It is evident from a literature survey of about 210 recent papers that low-cost sorbents have demonstrated outstanding removal capabilities for certain dyes. In particular, chitosan might be a promising adsorbent for environmental and purification purposes. © 2005 Elsevier Ltd. All rights reserved.","author":[{"dropping-particle":"","family":"Crini","given":"Grégorio","non-dropping-particle":"","parse-names":false,"suffix":""}],"container-title":"Bioresource Technology","id":"ITEM-1","issued":{"date-parts":[["2006"]]},"title":"Non-conventional low-cost adsorbents for dye removal: A review","type":"article"},"uris":["http://www.mendeley.com/documents/?uuid=b86c0960-16a6-4287-8418-6e361ad991b3","http://www.mendeley.com/documents/?uuid=a3211f71-ca98-4553-8356-b5cafbcf3d84"]}],"mendeley":{"formattedCitation":"&lt;sup&gt;77&lt;/sup&gt;","plainTextFormattedCitation":"77","previouslyFormattedCitation":"&lt;sup&gt;77&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77</w:t>
      </w:r>
      <w:r w:rsidRPr="003A1FE8">
        <w:rPr>
          <w:szCs w:val="24"/>
        </w:rPr>
        <w:fldChar w:fldCharType="end"/>
      </w:r>
      <w:r w:rsidR="00B102A8">
        <w:rPr>
          <w:szCs w:val="24"/>
        </w:rPr>
        <w:t>.</w:t>
      </w:r>
      <w:r w:rsidRPr="003A1FE8">
        <w:rPr>
          <w:szCs w:val="24"/>
        </w:rPr>
        <w:t>It has been reported that these conventional biological methods have less potential to eliminate colors or dyes from contaminated water bodies.</w:t>
      </w:r>
    </w:p>
    <w:p w14:paraId="39503BC5" w14:textId="77777777" w:rsidR="003A1FE8" w:rsidRPr="003A1FE8" w:rsidRDefault="003A1FE8" w:rsidP="001D16D7">
      <w:pPr>
        <w:spacing w:after="10" w:line="360" w:lineRule="auto"/>
        <w:jc w:val="both"/>
        <w:rPr>
          <w:szCs w:val="24"/>
        </w:rPr>
      </w:pPr>
    </w:p>
    <w:p w14:paraId="5611BF1E" w14:textId="77777777" w:rsidR="003A1FE8" w:rsidRPr="003A1FE8" w:rsidRDefault="00B102A8" w:rsidP="001D16D7">
      <w:pPr>
        <w:pStyle w:val="Heading3"/>
        <w:spacing w:before="0" w:line="360" w:lineRule="auto"/>
      </w:pPr>
      <w:bookmarkStart w:id="182" w:name="_Toc71815025"/>
      <w:bookmarkStart w:id="183" w:name="_Toc71815656"/>
      <w:bookmarkStart w:id="184" w:name="_Toc72583218"/>
      <w:bookmarkStart w:id="185" w:name="_Toc73005601"/>
      <w:bookmarkStart w:id="186" w:name="_Toc73009104"/>
      <w:bookmarkStart w:id="187" w:name="_Toc77027993"/>
      <w:bookmarkStart w:id="188" w:name="_Toc80362444"/>
      <w:r>
        <w:lastRenderedPageBreak/>
        <w:t>Adsorption a</w:t>
      </w:r>
      <w:r w:rsidR="003A1FE8" w:rsidRPr="003A1FE8">
        <w:t>s an effective wastewater treatment process</w:t>
      </w:r>
      <w:bookmarkEnd w:id="182"/>
      <w:bookmarkEnd w:id="183"/>
      <w:bookmarkEnd w:id="184"/>
      <w:bookmarkEnd w:id="185"/>
      <w:bookmarkEnd w:id="186"/>
      <w:bookmarkEnd w:id="187"/>
      <w:bookmarkEnd w:id="188"/>
    </w:p>
    <w:p w14:paraId="01DDD7D7" w14:textId="77777777" w:rsidR="003A1FE8" w:rsidRPr="003A1FE8" w:rsidRDefault="003A1FE8" w:rsidP="001D16D7">
      <w:pPr>
        <w:spacing w:after="10" w:line="360" w:lineRule="auto"/>
        <w:jc w:val="both"/>
      </w:pPr>
    </w:p>
    <w:p w14:paraId="36AE02D6" w14:textId="77777777" w:rsidR="003A1FE8" w:rsidRPr="003A1FE8" w:rsidRDefault="003A1FE8" w:rsidP="00C501BA">
      <w:pPr>
        <w:spacing w:after="10" w:line="360" w:lineRule="auto"/>
        <w:ind w:firstLine="720"/>
        <w:jc w:val="both"/>
        <w:rPr>
          <w:szCs w:val="24"/>
        </w:rPr>
      </w:pPr>
      <w:r w:rsidRPr="003A1FE8">
        <w:rPr>
          <w:szCs w:val="24"/>
        </w:rPr>
        <w:t>Despite the advancement of various dye wastewater treatment technologies, commercial water treatment remains challenging in terms of cost, efficacy, and speed.</w:t>
      </w:r>
      <w:r w:rsidRPr="003A1FE8">
        <w:t xml:space="preserve"> </w:t>
      </w:r>
      <w:r w:rsidRPr="003A1FE8">
        <w:rPr>
          <w:szCs w:val="24"/>
        </w:rPr>
        <w:t>Previous studies have concentrated on the use of adsorption technology to remove dyes from wastewater.</w:t>
      </w:r>
    </w:p>
    <w:p w14:paraId="4CAF9A45" w14:textId="77777777" w:rsidR="003A1FE8" w:rsidRPr="003A1FE8" w:rsidRDefault="003A1FE8" w:rsidP="00C501BA">
      <w:pPr>
        <w:spacing w:after="10" w:line="360" w:lineRule="auto"/>
        <w:ind w:firstLine="720"/>
        <w:jc w:val="both"/>
        <w:rPr>
          <w:szCs w:val="24"/>
        </w:rPr>
      </w:pPr>
      <w:r w:rsidRPr="003A1FE8">
        <w:rPr>
          <w:szCs w:val="24"/>
        </w:rPr>
        <w:t>This technique can manage reasonably high flow rates while still generating a high-quality effluent free of hazardous substances like ozone and free radicals</w:t>
      </w:r>
      <w:r w:rsidRPr="003A1FE8">
        <w:rPr>
          <w:szCs w:val="24"/>
        </w:rPr>
        <w:fldChar w:fldCharType="begin" w:fldLock="1"/>
      </w:r>
      <w:r w:rsidR="002358FC">
        <w:rPr>
          <w:szCs w:val="24"/>
        </w:rPr>
        <w:instrText>ADDIN CSL_CITATION {"citationItems":[{"id":"ITEM-1","itemData":{"DOI":"10.1016/j.jhazmat.2010.06.098","ISSN":"03043894","PMID":"20667651","abstract":"In the present study, the batch technique was adopted under a variety of conditions, viz., amount of adsorbent, contact time, concentration, temperature and pH. By using UV spectrophotometer, concentration of dye was measured before and after adsorption. Dye removal data were fitted into the Langmuir and Freundlich adsorption isotherm equations. The values of their corresponding constants were determined. Thermodynamic parameters like free energy (ΔG), enthalpy (ΔH) and entropy (ΔS) of the systems were calculated by using Langmuir constant. The estimated values for (ΔG) were -8.027×103 and -28.46×103kJmol-1 over activated carbon and activated de-oiled mustard at 303K (30°C), indicate toward a spontaneous process. The adsorption process followed pseudo-first-order model. The values of % removal and kad for dye systems were calculated at different temperatures ranging (303-323K). Desorption studies indicate that elution by dilute NaOH through the fixed bed of the adsorbents columns could be regenerated and a quantitative recovery of Naphthol Yellow S can be achieved. © 2010 Elsevier B.V.","author":[{"dropping-particle":"","family":"Jain","given":"Rajeev","non-dropping-particle":"","parse-names":false,"suffix":""},{"dropping-particle":"","family":"Gupta","given":"V. K.","non-dropping-particle":"","parse-names":false,"suffix":""},{"dropping-particle":"","family":"Sikarwar","given":"Shalini","non-dropping-particle":"","parse-names":false,"suffix":""}],"container-title":"Journal of Hazardous Materials","id":"ITEM-1","issued":{"date-parts":[["2010"]]},"title":"Adsorption and desorption studies on hazardous dye Naphthol Yellow S","type":"article-journal"},"uris":["http://www.mendeley.com/documents/?uuid=586783d4-eed4-41ea-94c0-95841dfc3f7e"]}],"mendeley":{"formattedCitation":"&lt;sup&gt;78&lt;/sup&gt;","plainTextFormattedCitation":"78","previouslyFormattedCitation":"&lt;sup&gt;78&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78</w:t>
      </w:r>
      <w:r w:rsidRPr="003A1FE8">
        <w:rPr>
          <w:szCs w:val="24"/>
        </w:rPr>
        <w:fldChar w:fldCharType="end"/>
      </w:r>
      <w:r w:rsidRPr="003A1FE8">
        <w:rPr>
          <w:szCs w:val="24"/>
        </w:rPr>
        <w:t>. Adsorption process enables the removal of different pollutants and thus has a wide poten</w:t>
      </w:r>
      <w:r w:rsidR="00B102A8">
        <w:rPr>
          <w:szCs w:val="24"/>
        </w:rPr>
        <w:t xml:space="preserve">tial in controlling pollution. </w:t>
      </w:r>
      <w:r w:rsidRPr="003A1FE8">
        <w:rPr>
          <w:szCs w:val="24"/>
        </w:rPr>
        <w:t>Therefore adsorption can be introduced as the most versatile and effective process used extensively for the elimination of organic pollutants from water bodies. It is considered to be superior to other treatment methods in terms of simplicity of design, initial cost, and resilience to toxic substances, and ease of operation</w:t>
      </w:r>
      <w:r w:rsidRPr="003A1FE8">
        <w:rPr>
          <w:szCs w:val="24"/>
        </w:rPr>
        <w:fldChar w:fldCharType="begin" w:fldLock="1"/>
      </w:r>
      <w:r w:rsidR="002358FC">
        <w:rPr>
          <w:szCs w:val="24"/>
        </w:rPr>
        <w:instrText>ADDIN CSL_CITATION {"citationItems":[{"id":"ITEM-1","itemData":{"DOI":"10.1007/s11270-010-0663-y","ISSN":"00496979","abstract":"The kinetics and mechanism of methylene blue adsorption onto raw pine cone biomass (Pinus radiata) was investigated under various physicochemical parameters. The extent of the methylene blue dye adsorption increased with increases in initial dye concentration, contact time and solution pH but decreases with the amount of adsorbent, salt concentration and temperature of the system. Overall the kinetic studies showed that the methylene blue adsorption process followed pseudo-second-order kinetics among various kinetic models tested. The different kinetic parameters including rate constant, half-adsorption time and diffusion coefficient are determined at different physicochemical conditions. Equilibrium data were best represented by Langmuir isotherm among Langmuir and Freundlich adsorption isotherm. The maximum monolayer adsorption capacity of pine cone biomass was 109.89 mg/g at 300C. The value of separation factor, RL, from Langmuir equation and Freundlich constant, n, both give an indication of favourable adsorption. Thermodynamic parameters such as standard Gibbs free energy (δG°), standard enthalpy (δH°), standard entropy (δS°) and the activation energy (A) were calculated. A single-stage batch absorber design for the methylene blue adsorption onto pine cone biomass has been presented based on the Langmuir isotherm model equation. © Springer Science+Business Media B.V. 2010.","author":[{"dropping-particle":"","family":"Sen","given":"Tushar Kanti","non-dropping-particle":"","parse-names":false,"suffix":""},{"dropping-particle":"","family":"Afroze","given":"Sharmeen","non-dropping-particle":"","parse-names":false,"suffix":""},{"dropping-particle":"","family":"Ang","given":"H. M.","non-dropping-particle":"","parse-names":false,"suffix":""}],"container-title":"Water, Air, and Soil Pollution","id":"ITEM-1","issued":{"date-parts":[["2011"]]},"title":"Equilibrium, kinetics and mechanism of removal of methylene blue from aqueous solution by adsorption onto pine cone biomass of Pinus radiata","type":"article-journal"},"uris":["http://www.mendeley.com/documents/?uuid=51ebb20e-9471-4702-95b1-3a84ae19d4a0"]}],"mendeley":{"formattedCitation":"&lt;sup&gt;79&lt;/sup&gt;","plainTextFormattedCitation":"79","previouslyFormattedCitation":"&lt;sup&gt;79&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79</w:t>
      </w:r>
      <w:r w:rsidRPr="003A1FE8">
        <w:rPr>
          <w:szCs w:val="24"/>
        </w:rPr>
        <w:fldChar w:fldCharType="end"/>
      </w:r>
      <w:r w:rsidRPr="003A1FE8">
        <w:rPr>
          <w:szCs w:val="24"/>
        </w:rPr>
        <w:t>.</w:t>
      </w:r>
    </w:p>
    <w:p w14:paraId="07BE2156" w14:textId="77777777" w:rsidR="003A1FE8" w:rsidRPr="003A1FE8" w:rsidRDefault="003A1FE8" w:rsidP="001D16D7">
      <w:pPr>
        <w:spacing w:after="10" w:line="360" w:lineRule="auto"/>
        <w:jc w:val="both"/>
        <w:rPr>
          <w:szCs w:val="24"/>
        </w:rPr>
      </w:pPr>
    </w:p>
    <w:p w14:paraId="241192AC" w14:textId="77777777" w:rsidR="00B102A8" w:rsidRPr="003A1FE8" w:rsidRDefault="00B102A8" w:rsidP="001D16D7">
      <w:pPr>
        <w:spacing w:after="10" w:line="360" w:lineRule="auto"/>
        <w:jc w:val="both"/>
        <w:rPr>
          <w:szCs w:val="24"/>
        </w:rPr>
      </w:pPr>
    </w:p>
    <w:p w14:paraId="51348D53" w14:textId="77777777" w:rsidR="003A1FE8" w:rsidRPr="003A1FE8" w:rsidRDefault="003A1FE8" w:rsidP="001D16D7">
      <w:pPr>
        <w:pStyle w:val="Heading4"/>
        <w:spacing w:before="0" w:line="360" w:lineRule="auto"/>
      </w:pPr>
      <w:bookmarkStart w:id="189" w:name="_Toc71815026"/>
      <w:bookmarkStart w:id="190" w:name="_Toc71815657"/>
      <w:bookmarkStart w:id="191" w:name="_Toc72583219"/>
      <w:bookmarkStart w:id="192" w:name="_Toc73005602"/>
      <w:bookmarkStart w:id="193" w:name="_Toc73009105"/>
      <w:bookmarkStart w:id="194" w:name="_Toc77027994"/>
      <w:bookmarkStart w:id="195" w:name="_Toc80362445"/>
      <w:r w:rsidRPr="003A1FE8">
        <w:t>The process of adsorption</w:t>
      </w:r>
      <w:bookmarkEnd w:id="189"/>
      <w:bookmarkEnd w:id="190"/>
      <w:bookmarkEnd w:id="191"/>
      <w:bookmarkEnd w:id="192"/>
      <w:bookmarkEnd w:id="193"/>
      <w:bookmarkEnd w:id="194"/>
      <w:bookmarkEnd w:id="195"/>
    </w:p>
    <w:p w14:paraId="681E95DF" w14:textId="77777777" w:rsidR="003A1FE8" w:rsidRPr="003A1FE8" w:rsidRDefault="003A1FE8" w:rsidP="001D16D7">
      <w:pPr>
        <w:spacing w:after="10" w:line="360" w:lineRule="auto"/>
        <w:jc w:val="both"/>
      </w:pPr>
    </w:p>
    <w:p w14:paraId="78687B5A" w14:textId="77777777" w:rsidR="003A1FE8" w:rsidRPr="003A1FE8" w:rsidRDefault="003A1FE8" w:rsidP="003525FA">
      <w:pPr>
        <w:spacing w:after="10" w:line="360" w:lineRule="auto"/>
        <w:ind w:firstLine="720"/>
        <w:jc w:val="both"/>
        <w:rPr>
          <w:szCs w:val="24"/>
        </w:rPr>
      </w:pPr>
      <w:r w:rsidRPr="003A1FE8">
        <w:rPr>
          <w:szCs w:val="24"/>
        </w:rPr>
        <w:t>Adsorption can be introduced as an accumulation of a substance at the interface between the solid phase and liquid phase or solid phase and gaseous phase. The substance that is adsorbed at the interface is called “adsorbate” and the solid surface on which adsorption occurs is “adsorbent”. Unbalanced attraction forces at the solid surface are responsi</w:t>
      </w:r>
      <w:r w:rsidR="00B102A8">
        <w:rPr>
          <w:szCs w:val="24"/>
        </w:rPr>
        <w:t>ble for the adsorption process.</w:t>
      </w:r>
      <w:r w:rsidR="00B102A8" w:rsidRPr="003A1FE8">
        <w:rPr>
          <w:szCs w:val="24"/>
        </w:rPr>
        <w:t xml:space="preserve"> There</w:t>
      </w:r>
      <w:r w:rsidRPr="003A1FE8">
        <w:rPr>
          <w:szCs w:val="24"/>
        </w:rPr>
        <w:t xml:space="preserve"> are </w:t>
      </w:r>
      <w:r w:rsidR="00B102A8">
        <w:rPr>
          <w:szCs w:val="24"/>
        </w:rPr>
        <w:t>two methods of adsorption.</w:t>
      </w:r>
      <w:r w:rsidR="00B102A8" w:rsidRPr="003A1FE8">
        <w:rPr>
          <w:szCs w:val="24"/>
        </w:rPr>
        <w:t xml:space="preserve"> They</w:t>
      </w:r>
      <w:r w:rsidRPr="003A1FE8">
        <w:rPr>
          <w:szCs w:val="24"/>
        </w:rPr>
        <w:t xml:space="preserve"> are physisorption</w:t>
      </w:r>
      <w:r w:rsidR="00A3784C">
        <w:rPr>
          <w:szCs w:val="24"/>
        </w:rPr>
        <w:t xml:space="preserve"> (Figure 1.4)</w:t>
      </w:r>
      <w:r w:rsidRPr="003A1FE8">
        <w:rPr>
          <w:szCs w:val="24"/>
        </w:rPr>
        <w:t xml:space="preserve"> and </w:t>
      </w:r>
      <w:r w:rsidR="003525FA" w:rsidRPr="003A1FE8">
        <w:rPr>
          <w:szCs w:val="24"/>
        </w:rPr>
        <w:t>chemisorption</w:t>
      </w:r>
      <w:r w:rsidR="003525FA">
        <w:rPr>
          <w:szCs w:val="24"/>
        </w:rPr>
        <w:t xml:space="preserve"> (</w:t>
      </w:r>
      <w:r w:rsidR="00A3784C">
        <w:rPr>
          <w:szCs w:val="24"/>
        </w:rPr>
        <w:t>Figure 1.5)</w:t>
      </w:r>
      <w:r w:rsidRPr="003A1FE8">
        <w:rPr>
          <w:szCs w:val="24"/>
        </w:rPr>
        <w:t>. In physisorption, adsorption occurs due to weak van der Waals forces. In chemisorption, chemical bonding between the adsorbate and adsorbent renders the adsorption</w:t>
      </w:r>
      <w:r w:rsidRPr="003A1FE8">
        <w:rPr>
          <w:szCs w:val="24"/>
        </w:rPr>
        <w:fldChar w:fldCharType="begin" w:fldLock="1"/>
      </w:r>
      <w:r w:rsidR="002358FC">
        <w:rPr>
          <w:szCs w:val="24"/>
        </w:rPr>
        <w:instrText>ADDIN CSL_CITATION {"citationItems":[{"id":"ITEM-1","itemData":{"DOI":"10.1016/j.cej.2010.01.007","ISSN":"13858947","abstract":"Adsorption process has been proven one of the best water treatment technologies around the world and activated carbon is undoubtedly considered as universal adsorbent for the removal of diverse types of pollutants from water. However, widespread use of commercial activated carbon is sometimes restricted due to its higher costs. Attempts have been made to develop inexpensive adsorbents utilizing numerous agro-industrial and municipal waste materials. Use of waste materials as low-cost adsorbents is attractive due to their contribution in the reduction of costs for waste disposal, therefore contributing to environmental protection. In this review, an extensive list of low-cost adsorbents (prepared by utilizing different types of waste materials) from vast literature has been compiled and their adsorption capacities for various aquatic pollutants as available in the literature are presented. It is evident from the literature survey that various low-cost adsorbents have shown good potential for the removal of various aquatic pollutants. However, there are few issues and drawbacks on the use of low-cost adsorbents in water treatment that have been discussed in this paper. Additionally, more research is needed to find the practical utility of low-cost adsorbents on commercial scale. © 2010 Elsevier B.V. All rights reserved.","author":[{"dropping-particle":"","family":"Bhatnagar","given":"Amit","non-dropping-particle":"","parse-names":false,"suffix":""},{"dropping-particle":"","family":"Sillanpää","given":"Mika","non-dropping-particle":"","parse-names":false,"suffix":""}],"container-title":"Chemical Engineering Journal","id":"ITEM-1","issued":{"date-parts":[["2010"]]},"title":"Utilization of agro-industrial and municipal waste materials as potential adsorbents for water treatment-A review","type":"article"},"uris":["http://www.mendeley.com/documents/?uuid=4ff66dfc-6b85-4606-9c19-1fd0f959789a"]}],"mendeley":{"formattedCitation":"&lt;sup&gt;64&lt;/sup&gt;","plainTextFormattedCitation":"64","previouslyFormattedCitation":"&lt;sup&gt;64&lt;/sup&gt;"},"properties":{"noteIndex":0},"schema":"https://github.com/citation-style-language/schema/raw/master/csl-citation.json"}</w:instrText>
      </w:r>
      <w:r w:rsidRPr="003A1FE8">
        <w:rPr>
          <w:szCs w:val="24"/>
        </w:rPr>
        <w:fldChar w:fldCharType="separate"/>
      </w:r>
      <w:r w:rsidR="00C70704" w:rsidRPr="00C70704">
        <w:rPr>
          <w:noProof/>
          <w:szCs w:val="24"/>
          <w:vertAlign w:val="superscript"/>
        </w:rPr>
        <w:t>64</w:t>
      </w:r>
      <w:r w:rsidRPr="003A1FE8">
        <w:rPr>
          <w:szCs w:val="24"/>
        </w:rPr>
        <w:fldChar w:fldCharType="end"/>
      </w:r>
      <w:r w:rsidRPr="003A1FE8">
        <w:rPr>
          <w:szCs w:val="24"/>
        </w:rPr>
        <w:t>.</w:t>
      </w:r>
    </w:p>
    <w:p w14:paraId="5B5128C0" w14:textId="77777777" w:rsidR="003A1FE8" w:rsidRPr="003A1FE8" w:rsidRDefault="003A1FE8" w:rsidP="001D16D7">
      <w:pPr>
        <w:spacing w:after="10" w:line="360" w:lineRule="auto"/>
        <w:jc w:val="both"/>
        <w:rPr>
          <w:szCs w:val="24"/>
        </w:rPr>
      </w:pPr>
    </w:p>
    <w:p w14:paraId="53952DBB" w14:textId="77777777" w:rsidR="00B102A8" w:rsidRDefault="003A1FE8" w:rsidP="001D16D7">
      <w:pPr>
        <w:keepNext/>
        <w:spacing w:after="10" w:line="360" w:lineRule="auto"/>
        <w:ind w:left="1350"/>
        <w:jc w:val="both"/>
      </w:pPr>
      <w:r w:rsidRPr="003A1FE8">
        <w:rPr>
          <w:noProof/>
          <w:lang w:val="en-GB" w:eastAsia="en-GB"/>
        </w:rPr>
        <w:lastRenderedPageBreak/>
        <w:drawing>
          <wp:inline distT="0" distB="0" distL="0" distR="0" wp14:anchorId="46C7196D" wp14:editId="5F274509">
            <wp:extent cx="3268345" cy="2295525"/>
            <wp:effectExtent l="0" t="0" r="8255" b="9525"/>
            <wp:docPr id="6" name="Picture 6" descr="https://www.emedicalprep.com/wp-content/uploads/2-adsor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emedicalprep.com/wp-content/uploads/2-adsorption.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045" t="7176" r="47563" b="23284"/>
                    <a:stretch/>
                  </pic:blipFill>
                  <pic:spPr bwMode="auto">
                    <a:xfrm>
                      <a:off x="0" y="0"/>
                      <a:ext cx="3377066" cy="2371885"/>
                    </a:xfrm>
                    <a:prstGeom prst="rect">
                      <a:avLst/>
                    </a:prstGeom>
                    <a:noFill/>
                    <a:ln>
                      <a:noFill/>
                    </a:ln>
                    <a:extLst>
                      <a:ext uri="{53640926-AAD7-44D8-BBD7-CCE9431645EC}">
                        <a14:shadowObscured xmlns:a14="http://schemas.microsoft.com/office/drawing/2010/main"/>
                      </a:ext>
                    </a:extLst>
                  </pic:spPr>
                </pic:pic>
              </a:graphicData>
            </a:graphic>
          </wp:inline>
        </w:drawing>
      </w:r>
    </w:p>
    <w:p w14:paraId="1D0852ED" w14:textId="77777777" w:rsidR="001C0834" w:rsidRPr="00C501BA" w:rsidRDefault="00B102A8" w:rsidP="001D16D7">
      <w:pPr>
        <w:pStyle w:val="Caption"/>
        <w:spacing w:line="360" w:lineRule="auto"/>
        <w:ind w:left="2160"/>
        <w:jc w:val="both"/>
        <w:rPr>
          <w:i w:val="0"/>
          <w:iCs w:val="0"/>
          <w:color w:val="auto"/>
          <w:sz w:val="24"/>
          <w:szCs w:val="24"/>
        </w:rPr>
      </w:pPr>
      <w:bookmarkStart w:id="196" w:name="_Toc80342666"/>
      <w:r w:rsidRPr="00C501BA">
        <w:rPr>
          <w:b/>
          <w:bCs/>
          <w:i w:val="0"/>
          <w:iCs w:val="0"/>
          <w:color w:val="auto"/>
          <w:sz w:val="24"/>
          <w:szCs w:val="24"/>
        </w:rPr>
        <w:t xml:space="preserve">Figure </w:t>
      </w:r>
      <w:r w:rsidR="00A25B39" w:rsidRPr="00C501BA">
        <w:rPr>
          <w:b/>
          <w:bCs/>
          <w:i w:val="0"/>
          <w:iCs w:val="0"/>
          <w:color w:val="auto"/>
          <w:sz w:val="24"/>
          <w:szCs w:val="24"/>
        </w:rPr>
        <w:fldChar w:fldCharType="begin"/>
      </w:r>
      <w:r w:rsidR="00A25B39" w:rsidRPr="00C501BA">
        <w:rPr>
          <w:b/>
          <w:bCs/>
          <w:i w:val="0"/>
          <w:iCs w:val="0"/>
          <w:color w:val="auto"/>
          <w:sz w:val="24"/>
          <w:szCs w:val="24"/>
        </w:rPr>
        <w:instrText xml:space="preserve"> STYLEREF 1 \s </w:instrText>
      </w:r>
      <w:r w:rsidR="00A25B39" w:rsidRPr="00C501BA">
        <w:rPr>
          <w:b/>
          <w:bCs/>
          <w:i w:val="0"/>
          <w:iCs w:val="0"/>
          <w:color w:val="auto"/>
          <w:sz w:val="24"/>
          <w:szCs w:val="24"/>
        </w:rPr>
        <w:fldChar w:fldCharType="separate"/>
      </w:r>
      <w:r w:rsidR="00A25B39" w:rsidRPr="00C501BA">
        <w:rPr>
          <w:b/>
          <w:bCs/>
          <w:i w:val="0"/>
          <w:iCs w:val="0"/>
          <w:noProof/>
          <w:color w:val="auto"/>
          <w:sz w:val="24"/>
          <w:szCs w:val="24"/>
        </w:rPr>
        <w:t>1</w:t>
      </w:r>
      <w:r w:rsidR="00A25B39" w:rsidRPr="00C501BA">
        <w:rPr>
          <w:b/>
          <w:bCs/>
          <w:i w:val="0"/>
          <w:iCs w:val="0"/>
          <w:color w:val="auto"/>
          <w:sz w:val="24"/>
          <w:szCs w:val="24"/>
        </w:rPr>
        <w:fldChar w:fldCharType="end"/>
      </w:r>
      <w:r w:rsidR="00A25B39" w:rsidRPr="00C501BA">
        <w:rPr>
          <w:b/>
          <w:bCs/>
          <w:i w:val="0"/>
          <w:iCs w:val="0"/>
          <w:color w:val="auto"/>
          <w:sz w:val="24"/>
          <w:szCs w:val="24"/>
        </w:rPr>
        <w:t>.</w:t>
      </w:r>
      <w:r w:rsidR="00A25B39" w:rsidRPr="00C501BA">
        <w:rPr>
          <w:b/>
          <w:bCs/>
          <w:i w:val="0"/>
          <w:iCs w:val="0"/>
          <w:color w:val="auto"/>
          <w:sz w:val="24"/>
          <w:szCs w:val="24"/>
        </w:rPr>
        <w:fldChar w:fldCharType="begin"/>
      </w:r>
      <w:r w:rsidR="00A25B39" w:rsidRPr="00C501BA">
        <w:rPr>
          <w:b/>
          <w:bCs/>
          <w:i w:val="0"/>
          <w:iCs w:val="0"/>
          <w:color w:val="auto"/>
          <w:sz w:val="24"/>
          <w:szCs w:val="24"/>
        </w:rPr>
        <w:instrText xml:space="preserve"> SEQ Figure \* ARABIC \s 1 </w:instrText>
      </w:r>
      <w:r w:rsidR="00A25B39" w:rsidRPr="00C501BA">
        <w:rPr>
          <w:b/>
          <w:bCs/>
          <w:i w:val="0"/>
          <w:iCs w:val="0"/>
          <w:color w:val="auto"/>
          <w:sz w:val="24"/>
          <w:szCs w:val="24"/>
        </w:rPr>
        <w:fldChar w:fldCharType="separate"/>
      </w:r>
      <w:r w:rsidR="00A25B39" w:rsidRPr="00C501BA">
        <w:rPr>
          <w:b/>
          <w:bCs/>
          <w:i w:val="0"/>
          <w:iCs w:val="0"/>
          <w:noProof/>
          <w:color w:val="auto"/>
          <w:sz w:val="24"/>
          <w:szCs w:val="24"/>
        </w:rPr>
        <w:t>4</w:t>
      </w:r>
      <w:r w:rsidR="00A25B39" w:rsidRPr="00C501BA">
        <w:rPr>
          <w:b/>
          <w:bCs/>
          <w:i w:val="0"/>
          <w:iCs w:val="0"/>
          <w:color w:val="auto"/>
          <w:sz w:val="24"/>
          <w:szCs w:val="24"/>
        </w:rPr>
        <w:fldChar w:fldCharType="end"/>
      </w:r>
      <w:r w:rsidRPr="00C501BA">
        <w:rPr>
          <w:i w:val="0"/>
          <w:iCs w:val="0"/>
          <w:color w:val="auto"/>
          <w:sz w:val="24"/>
          <w:szCs w:val="24"/>
        </w:rPr>
        <w:t>. Physisorption</w:t>
      </w:r>
      <w:bookmarkEnd w:id="196"/>
    </w:p>
    <w:p w14:paraId="63620877" w14:textId="77777777" w:rsidR="00B102A8" w:rsidRDefault="001C0834" w:rsidP="001D16D7">
      <w:pPr>
        <w:keepNext/>
        <w:tabs>
          <w:tab w:val="left" w:pos="1260"/>
        </w:tabs>
        <w:spacing w:after="10" w:line="360" w:lineRule="auto"/>
        <w:jc w:val="both"/>
      </w:pPr>
      <w:r>
        <w:rPr>
          <w:noProof/>
          <w:lang w:bidi="si-LK"/>
        </w:rPr>
        <w:t xml:space="preserve">       </w:t>
      </w:r>
      <w:r w:rsidR="003A1FE8" w:rsidRPr="003A1FE8">
        <w:rPr>
          <w:noProof/>
          <w:lang w:bidi="si-LK"/>
        </w:rPr>
        <w:t xml:space="preserve"> </w:t>
      </w:r>
      <w:r w:rsidR="006116B5">
        <w:rPr>
          <w:noProof/>
          <w:lang w:bidi="si-LK"/>
        </w:rPr>
        <w:t xml:space="preserve">    </w:t>
      </w:r>
      <w:r w:rsidR="006A2123">
        <w:rPr>
          <w:noProof/>
          <w:lang w:bidi="si-LK"/>
        </w:rPr>
        <w:t xml:space="preserve">     </w:t>
      </w:r>
      <w:r w:rsidR="006116B5">
        <w:rPr>
          <w:noProof/>
          <w:lang w:bidi="si-LK"/>
        </w:rPr>
        <w:t xml:space="preserve"> </w:t>
      </w:r>
      <w:r w:rsidR="003A1FE8" w:rsidRPr="003A1FE8">
        <w:rPr>
          <w:noProof/>
          <w:lang w:bidi="si-LK"/>
        </w:rPr>
        <w:t xml:space="preserve"> </w:t>
      </w:r>
      <w:r w:rsidR="003A1FE8" w:rsidRPr="003A1FE8">
        <w:rPr>
          <w:noProof/>
          <w:lang w:val="en-GB" w:eastAsia="en-GB"/>
        </w:rPr>
        <w:drawing>
          <wp:inline distT="0" distB="0" distL="0" distR="0" wp14:anchorId="00904D54" wp14:editId="3AF347F0">
            <wp:extent cx="2986135" cy="1847215"/>
            <wp:effectExtent l="0" t="0" r="5080" b="635"/>
            <wp:docPr id="7" name="Picture 7" descr="https://www.emedicalprep.com/wp-content/uploads/2-adsor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emedicalprep.com/wp-content/uploads/2-adsorption.png"/>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53367" t="21849" r="2382" b="23031"/>
                    <a:stretch/>
                  </pic:blipFill>
                  <pic:spPr bwMode="auto">
                    <a:xfrm>
                      <a:off x="0" y="0"/>
                      <a:ext cx="3144354" cy="1945089"/>
                    </a:xfrm>
                    <a:prstGeom prst="rect">
                      <a:avLst/>
                    </a:prstGeom>
                    <a:noFill/>
                    <a:ln>
                      <a:noFill/>
                    </a:ln>
                    <a:extLst>
                      <a:ext uri="{53640926-AAD7-44D8-BBD7-CCE9431645EC}">
                        <a14:shadowObscured xmlns:a14="http://schemas.microsoft.com/office/drawing/2010/main"/>
                      </a:ext>
                    </a:extLst>
                  </pic:spPr>
                </pic:pic>
              </a:graphicData>
            </a:graphic>
          </wp:inline>
        </w:drawing>
      </w:r>
    </w:p>
    <w:p w14:paraId="42EBAA2D" w14:textId="77777777" w:rsidR="001C0834" w:rsidRPr="00C501BA" w:rsidRDefault="00B102A8" w:rsidP="001D16D7">
      <w:pPr>
        <w:pStyle w:val="Caption"/>
        <w:spacing w:line="360" w:lineRule="auto"/>
        <w:ind w:left="1440" w:firstLine="720"/>
        <w:jc w:val="both"/>
        <w:rPr>
          <w:i w:val="0"/>
          <w:iCs w:val="0"/>
          <w:color w:val="auto"/>
          <w:sz w:val="24"/>
          <w:szCs w:val="24"/>
        </w:rPr>
      </w:pPr>
      <w:bookmarkStart w:id="197" w:name="_Toc80342667"/>
      <w:r w:rsidRPr="00C501BA">
        <w:rPr>
          <w:b/>
          <w:bCs/>
          <w:i w:val="0"/>
          <w:iCs w:val="0"/>
          <w:color w:val="auto"/>
          <w:sz w:val="24"/>
          <w:szCs w:val="24"/>
        </w:rPr>
        <w:t xml:space="preserve">Figure </w:t>
      </w:r>
      <w:r w:rsidR="00A25B39" w:rsidRPr="00C501BA">
        <w:rPr>
          <w:b/>
          <w:bCs/>
          <w:i w:val="0"/>
          <w:iCs w:val="0"/>
          <w:color w:val="auto"/>
          <w:sz w:val="24"/>
          <w:szCs w:val="24"/>
        </w:rPr>
        <w:fldChar w:fldCharType="begin"/>
      </w:r>
      <w:r w:rsidR="00A25B39" w:rsidRPr="00C501BA">
        <w:rPr>
          <w:b/>
          <w:bCs/>
          <w:i w:val="0"/>
          <w:iCs w:val="0"/>
          <w:color w:val="auto"/>
          <w:sz w:val="24"/>
          <w:szCs w:val="24"/>
        </w:rPr>
        <w:instrText xml:space="preserve"> STYLEREF 1 \s </w:instrText>
      </w:r>
      <w:r w:rsidR="00A25B39" w:rsidRPr="00C501BA">
        <w:rPr>
          <w:b/>
          <w:bCs/>
          <w:i w:val="0"/>
          <w:iCs w:val="0"/>
          <w:color w:val="auto"/>
          <w:sz w:val="24"/>
          <w:szCs w:val="24"/>
        </w:rPr>
        <w:fldChar w:fldCharType="separate"/>
      </w:r>
      <w:r w:rsidR="00A25B39" w:rsidRPr="00C501BA">
        <w:rPr>
          <w:b/>
          <w:bCs/>
          <w:i w:val="0"/>
          <w:iCs w:val="0"/>
          <w:noProof/>
          <w:color w:val="auto"/>
          <w:sz w:val="24"/>
          <w:szCs w:val="24"/>
        </w:rPr>
        <w:t>1</w:t>
      </w:r>
      <w:r w:rsidR="00A25B39" w:rsidRPr="00C501BA">
        <w:rPr>
          <w:b/>
          <w:bCs/>
          <w:i w:val="0"/>
          <w:iCs w:val="0"/>
          <w:color w:val="auto"/>
          <w:sz w:val="24"/>
          <w:szCs w:val="24"/>
        </w:rPr>
        <w:fldChar w:fldCharType="end"/>
      </w:r>
      <w:r w:rsidR="00A25B39" w:rsidRPr="00C501BA">
        <w:rPr>
          <w:b/>
          <w:bCs/>
          <w:i w:val="0"/>
          <w:iCs w:val="0"/>
          <w:color w:val="auto"/>
          <w:sz w:val="24"/>
          <w:szCs w:val="24"/>
        </w:rPr>
        <w:t>.</w:t>
      </w:r>
      <w:r w:rsidR="00A25B39" w:rsidRPr="00C501BA">
        <w:rPr>
          <w:b/>
          <w:bCs/>
          <w:i w:val="0"/>
          <w:iCs w:val="0"/>
          <w:color w:val="auto"/>
          <w:sz w:val="24"/>
          <w:szCs w:val="24"/>
        </w:rPr>
        <w:fldChar w:fldCharType="begin"/>
      </w:r>
      <w:r w:rsidR="00A25B39" w:rsidRPr="00C501BA">
        <w:rPr>
          <w:b/>
          <w:bCs/>
          <w:i w:val="0"/>
          <w:iCs w:val="0"/>
          <w:color w:val="auto"/>
          <w:sz w:val="24"/>
          <w:szCs w:val="24"/>
        </w:rPr>
        <w:instrText xml:space="preserve"> SEQ Figure \* ARABIC \s 1 </w:instrText>
      </w:r>
      <w:r w:rsidR="00A25B39" w:rsidRPr="00C501BA">
        <w:rPr>
          <w:b/>
          <w:bCs/>
          <w:i w:val="0"/>
          <w:iCs w:val="0"/>
          <w:color w:val="auto"/>
          <w:sz w:val="24"/>
          <w:szCs w:val="24"/>
        </w:rPr>
        <w:fldChar w:fldCharType="separate"/>
      </w:r>
      <w:r w:rsidR="00A25B39" w:rsidRPr="00C501BA">
        <w:rPr>
          <w:b/>
          <w:bCs/>
          <w:i w:val="0"/>
          <w:iCs w:val="0"/>
          <w:noProof/>
          <w:color w:val="auto"/>
          <w:sz w:val="24"/>
          <w:szCs w:val="24"/>
        </w:rPr>
        <w:t>5</w:t>
      </w:r>
      <w:r w:rsidR="00A25B39" w:rsidRPr="00C501BA">
        <w:rPr>
          <w:b/>
          <w:bCs/>
          <w:i w:val="0"/>
          <w:iCs w:val="0"/>
          <w:color w:val="auto"/>
          <w:sz w:val="24"/>
          <w:szCs w:val="24"/>
        </w:rPr>
        <w:fldChar w:fldCharType="end"/>
      </w:r>
      <w:r w:rsidRPr="00C501BA">
        <w:rPr>
          <w:i w:val="0"/>
          <w:iCs w:val="0"/>
          <w:color w:val="auto"/>
          <w:sz w:val="24"/>
          <w:szCs w:val="24"/>
        </w:rPr>
        <w:t>. Chemisorption</w:t>
      </w:r>
      <w:bookmarkEnd w:id="197"/>
    </w:p>
    <w:p w14:paraId="65EC5E3B" w14:textId="77777777" w:rsidR="003A1FE8" w:rsidRPr="003A1FE8" w:rsidRDefault="003A1FE8" w:rsidP="001D16D7">
      <w:pPr>
        <w:spacing w:after="10" w:line="360" w:lineRule="auto"/>
        <w:jc w:val="both"/>
        <w:rPr>
          <w:noProof/>
          <w:lang w:bidi="si-LK"/>
        </w:rPr>
      </w:pPr>
      <w:r w:rsidRPr="003A1FE8">
        <w:rPr>
          <w:noProof/>
          <w:lang w:bidi="si-LK"/>
        </w:rPr>
        <w:tab/>
      </w:r>
      <w:r w:rsidR="00BC589B">
        <w:rPr>
          <w:noProof/>
          <w:lang w:bidi="si-LK"/>
        </w:rPr>
        <w:tab/>
      </w:r>
      <w:r w:rsidR="00BC589B">
        <w:rPr>
          <w:noProof/>
          <w:lang w:bidi="si-LK"/>
        </w:rPr>
        <w:tab/>
      </w:r>
      <w:r w:rsidR="00BC589B">
        <w:rPr>
          <w:noProof/>
          <w:lang w:bidi="si-LK"/>
        </w:rPr>
        <w:tab/>
      </w:r>
    </w:p>
    <w:p w14:paraId="37E7EE20" w14:textId="77777777" w:rsidR="003A1FE8" w:rsidRPr="003A1FE8" w:rsidRDefault="003A1FE8" w:rsidP="00C501BA">
      <w:pPr>
        <w:spacing w:after="10" w:line="360" w:lineRule="auto"/>
        <w:ind w:firstLine="720"/>
        <w:jc w:val="both"/>
        <w:rPr>
          <w:noProof/>
          <w:lang w:bidi="si-LK"/>
        </w:rPr>
      </w:pPr>
      <w:r w:rsidRPr="003A1FE8">
        <w:rPr>
          <w:noProof/>
          <w:lang w:bidi="si-LK"/>
        </w:rPr>
        <w:t xml:space="preserve">Adsorption technology is achieving a prominent place among other wastewater treatment technologies in the recent world because it can generate high-quality water while being an </w:t>
      </w:r>
      <w:r w:rsidR="00AD7FDF">
        <w:rPr>
          <w:noProof/>
          <w:lang w:bidi="si-LK"/>
        </w:rPr>
        <w:t xml:space="preserve">economically feasible process. </w:t>
      </w:r>
    </w:p>
    <w:p w14:paraId="57A722A8" w14:textId="77777777" w:rsidR="003A1FE8" w:rsidRPr="003A1FE8" w:rsidRDefault="003A1FE8" w:rsidP="00C501BA">
      <w:pPr>
        <w:spacing w:after="10" w:line="360" w:lineRule="auto"/>
        <w:ind w:firstLine="720"/>
        <w:jc w:val="both"/>
        <w:rPr>
          <w:noProof/>
          <w:lang w:bidi="si-LK"/>
        </w:rPr>
      </w:pPr>
      <w:r w:rsidRPr="003A1FE8">
        <w:rPr>
          <w:noProof/>
          <w:lang w:bidi="si-LK"/>
        </w:rPr>
        <w:t>The adsorption process is influenced by several characteristics of the adsorbent such as surface area, size distribution, pore size, density, and surface charge. Consequently, there has been a huge interest regarding the development of new adsorbent substances having various functionalities, diverse compositions, and properties</w:t>
      </w:r>
      <w:r w:rsidRPr="003A1FE8">
        <w:rPr>
          <w:noProof/>
          <w:lang w:bidi="si-LK"/>
        </w:rPr>
        <w:fldChar w:fldCharType="begin" w:fldLock="1"/>
      </w:r>
      <w:r w:rsidR="002358FC">
        <w:rPr>
          <w:noProof/>
          <w:lang w:bidi="si-LK"/>
        </w:rPr>
        <w:instrText>ADDIN CSL_CITATION {"citationItems":[{"id":"ITEM-1","itemData":{"DOI":"10.4236/jep.2014.513129","ISSN":"2152-2197","abstract":"See, stats, and : https : // www. researchgate. net/ publication / 276498034 Adsorption Solution - Activated Produced Article DOI : 10 . 4236 / jep . 2014 . 513129 CITATIONS 2 READS 14 5 , including : Omotayo Ladoke 43 SEE Segun Osun 8 SEE All - text , letting . Available : Omotayo Retrieved : 14 Abstract This study investigated the adsorption of Methylene Blue (MB) present in wastewater onto the ac - tivated carbon produce from Lantana camara stem . The agricultural material (Lantana camara stem) was carbonized at 300˚C for 2 h , ground and steam - activated . The Steam - Activated Lantana camara (SALC) stem carbon was characterized using Scanning Electron Microscope (SEM) and Fourier Transform Infrared (FTIR) Spectrophotometry before and after adsorption . Batch model experiments were conducted at 20˚C to study the effects of pH , agitation time , adsorbent dosage and initial concentration of methylene blue . The equilibrium adsorption isotherms and kinetics were investigated . The FTIR bands at 3500 , 2500 , 2196 and 1682 cm −1 were shifted to 3646 . 3 , 3030 , 2822 , 1709 . 05 cm −1 after MB adsorption . Similarly , the Scanning Electron Microscopy (SEM) analysis showed that the average pore size on the activated carbon was 20 µm . The Methylene Blue (MB) uptake increased with the increase in pH . Similarly , the dye adsorption increased as contact time increased , and reached equilibrium at 60 minutes . The removal of the dye increased when the dosage was increased from 0 . 5 - 2 . 0 g • L −1 , at different dye concentrations (50 - 200 mg • L −1) . The percentage removal decreased with increasing initial dye concentration for SALC . The adsorption isotherm data fitted well to the Freundlich isotherm (R 2 = 0 . 989) while the experi - mental data fitted very well to the pseudo - second - order kinetic model (R 2 = 0 . 99) . This study sug - gests that adsorbent prepared from Lantana camara stem can be used effectively for the adsorp - tion of methylene blue in wastewater .","author":[{"dropping-particle":"","family":"Amuda","given":"Omotayo Sarafadeen","non-dropping-particle":"","parse-names":false,"suffix":""},{"dropping-particle":"","family":"Olayiwola","given":"Akeem Olusegun","non-dropping-particle":"","parse-names":false,"suffix":""},{"dropping-particle":"","family":"Alade","given":"Abass Olanrewaju","non-dropping-particle":"","parse-names":false,"suffix":""},{"dropping-particle":"","family":"Farombi","given":"Abolaji Grace","non-dropping-particle":"","parse-names":false,"suffix":""},{"dropping-particle":"","family":"Adebisi","given":"Segun Akanmu","non-dropping-particle":"","parse-names":false,"suffix":""}],"container-title":"Journal of Environmental Protection","id":"ITEM-1","issued":{"date-parts":[["2014"]]},"title":"Adsorption of Methylene Blue from Aqueous Solution Using Steam-Activated Carbon Produced from &amp;lt;i&amp;gt;Lantana camara&amp;lt;/i&amp;gt; Stem","type":"article-journal"},"uris":["http://www.mendeley.com/documents/?uuid=18d2c0eb-5ef2-43a4-99c6-91c3b9f6f498"]}],"mendeley":{"formattedCitation":"&lt;sup&gt;66&lt;/sup&gt;","plainTextFormattedCitation":"66","previouslyFormattedCitation":"&lt;sup&gt;66&lt;/sup&gt;"},"properties":{"noteIndex":0},"schema":"https://github.com/citation-style-language/schema/raw/master/csl-citation.json"}</w:instrText>
      </w:r>
      <w:r w:rsidRPr="003A1FE8">
        <w:rPr>
          <w:noProof/>
          <w:lang w:bidi="si-LK"/>
        </w:rPr>
        <w:fldChar w:fldCharType="separate"/>
      </w:r>
      <w:r w:rsidR="00C70704" w:rsidRPr="00C70704">
        <w:rPr>
          <w:noProof/>
          <w:vertAlign w:val="superscript"/>
          <w:lang w:bidi="si-LK"/>
        </w:rPr>
        <w:t>66</w:t>
      </w:r>
      <w:r w:rsidRPr="003A1FE8">
        <w:rPr>
          <w:noProof/>
          <w:lang w:bidi="si-LK"/>
        </w:rPr>
        <w:fldChar w:fldCharType="end"/>
      </w:r>
      <w:r w:rsidRPr="003A1FE8">
        <w:rPr>
          <w:noProof/>
          <w:lang w:bidi="si-LK"/>
        </w:rPr>
        <w:t>.</w:t>
      </w:r>
    </w:p>
    <w:p w14:paraId="41E9697D" w14:textId="77777777" w:rsidR="003A1FE8" w:rsidRPr="003A1FE8" w:rsidRDefault="003A1FE8" w:rsidP="001D16D7">
      <w:pPr>
        <w:spacing w:after="10" w:line="360" w:lineRule="auto"/>
        <w:jc w:val="both"/>
        <w:rPr>
          <w:noProof/>
          <w:lang w:bidi="si-LK"/>
        </w:rPr>
      </w:pPr>
      <w:r w:rsidRPr="003A1FE8">
        <w:rPr>
          <w:noProof/>
          <w:lang w:bidi="si-LK"/>
        </w:rPr>
        <w:t xml:space="preserve">Activated carbon is considered the most effective and commonly used adsorbent. </w:t>
      </w:r>
      <w:r w:rsidR="00EC506D">
        <w:rPr>
          <w:noProof/>
          <w:lang w:bidi="si-LK"/>
        </w:rPr>
        <w:t>However, t</w:t>
      </w:r>
      <w:r w:rsidRPr="003A1FE8">
        <w:rPr>
          <w:noProof/>
          <w:lang w:bidi="si-LK"/>
        </w:rPr>
        <w:t>he major disadvantage of commercial activated carbon is its high cost. Therefore many researchers around the world have focused on many low-cost alternative substituents to commercial activated carbon</w:t>
      </w:r>
      <w:r w:rsidRPr="003A1FE8">
        <w:rPr>
          <w:noProof/>
          <w:lang w:bidi="si-LK"/>
        </w:rPr>
        <w:fldChar w:fldCharType="begin" w:fldLock="1"/>
      </w:r>
      <w:r w:rsidR="002358FC">
        <w:rPr>
          <w:noProof/>
          <w:lang w:bidi="si-LK"/>
        </w:rPr>
        <w:instrText>ADDIN CSL_CITATION {"citationItems":[{"id":"ITEM-1","itemData":{"DOI":"10.2339/politeknik.386963","ISSN":"1302-0900","abstract":"One of the major pollutants in water resources are organic dyes that are\nwidely used by different industries. Methylene blue (MB) is one of them\nwhich is quite harmful for aquatic life. This pollutant must be removed\nwith proper methods. Adsorption is one of the most popular methods\nbecause of its high purification yield and known as a cost effective\nprocess if the sorbent is inexpensive. In this study, biochar which is\nused as an adsorbent has been produced from hazelnut shells used as the\nraw material. Chemical, thermal and surface characteristics of raw\nhazelnut shell were investigated by FT-IR, TG/DTG, SEM and elemental\nanalysis. Biochar characteristics were determined by FT-IR, BET and SEM\nanalysis. The effect of different adsorption parameters such as pH,\ninitial dye concentration, contact time, adsorbent dosage and\ntemperature on the adsorption of MB onto hazelnut shell char were\nexamined in batch experiments. The equilibrium of adsorption was modeled\nusing Langmuir and Freundlich isotherm models. The maximum adsorption\nyield of MB was found to be 83% at pH 4.0, adsorbent dosage of 4 g/L,\ncontact time of 300 min., initial dye concentration of 15 mg/L and\ntemperature of 45 degrees C. In addition, the Freundlich isotherm was\nfound to be the best fitting isotherm model for the adsorption process.\nThe pseudo-first-order and pseudo-second-order kinetic models were\napplied to the experimental data and thermodynamic parameters such as\nGibbs free energy, enthalpy and entropy were determined.","author":[{"dropping-particle":"","family":"Kaya","given":"Nihan","non-dropping-particle":"","parse-names":false,"suffix":""},{"dropping-particle":"","family":"Yıldız","given":"Zeynep","non-dropping-particle":"","parse-names":false,"suffix":""},{"dropping-particle":"","family":"Ceylan","given":"Selim","non-dropping-particle":"","parse-names":false,"suffix":""}],"container-title":"Journal of Polytechnic","id":"ITEM-1","issued":{"date-parts":[["2018"]]},"title":"Preparation and Characterisation of Biochar from Hazelnut Shell and Its Adsorption Properties for Methylene Blue Dye","type":"article-journal"},"uris":["http://www.mendeley.com/documents/?uuid=f9b11bea-9b2f-4595-a41c-478066138a64"]}],"mendeley":{"formattedCitation":"&lt;sup&gt;65&lt;/sup&gt;","plainTextFormattedCitation":"65","previouslyFormattedCitation":"&lt;sup&gt;65&lt;/sup&gt;"},"properties":{"noteIndex":0},"schema":"https://github.com/citation-style-language/schema/raw/master/csl-citation.json"}</w:instrText>
      </w:r>
      <w:r w:rsidRPr="003A1FE8">
        <w:rPr>
          <w:noProof/>
          <w:lang w:bidi="si-LK"/>
        </w:rPr>
        <w:fldChar w:fldCharType="separate"/>
      </w:r>
      <w:r w:rsidR="00C70704" w:rsidRPr="00C70704">
        <w:rPr>
          <w:noProof/>
          <w:vertAlign w:val="superscript"/>
          <w:lang w:bidi="si-LK"/>
        </w:rPr>
        <w:t>65</w:t>
      </w:r>
      <w:r w:rsidRPr="003A1FE8">
        <w:rPr>
          <w:noProof/>
          <w:lang w:bidi="si-LK"/>
        </w:rPr>
        <w:fldChar w:fldCharType="end"/>
      </w:r>
      <w:r w:rsidRPr="003A1FE8">
        <w:rPr>
          <w:noProof/>
          <w:lang w:bidi="si-LK"/>
        </w:rPr>
        <w:t>.</w:t>
      </w:r>
    </w:p>
    <w:p w14:paraId="3280ADD0" w14:textId="77777777" w:rsidR="003A1FE8" w:rsidRPr="003A1FE8" w:rsidRDefault="003A1FE8" w:rsidP="00C501BA">
      <w:pPr>
        <w:spacing w:after="10" w:line="360" w:lineRule="auto"/>
        <w:ind w:firstLine="720"/>
        <w:jc w:val="both"/>
        <w:rPr>
          <w:noProof/>
          <w:lang w:bidi="si-LK"/>
        </w:rPr>
      </w:pPr>
      <w:r w:rsidRPr="003A1FE8">
        <w:rPr>
          <w:noProof/>
          <w:lang w:bidi="si-LK"/>
        </w:rPr>
        <w:lastRenderedPageBreak/>
        <w:t xml:space="preserve">In this study, adsorption properties </w:t>
      </w:r>
      <w:r w:rsidR="001D104E">
        <w:rPr>
          <w:noProof/>
          <w:lang w:bidi="si-LK"/>
        </w:rPr>
        <w:t xml:space="preserve">of </w:t>
      </w:r>
      <w:r w:rsidRPr="003A1FE8">
        <w:rPr>
          <w:noProof/>
          <w:lang w:bidi="si-LK"/>
        </w:rPr>
        <w:t>three types of tir</w:t>
      </w:r>
      <w:r w:rsidR="00191208">
        <w:rPr>
          <w:noProof/>
          <w:lang w:bidi="si-LK"/>
        </w:rPr>
        <w:t>e char varieties (tire pyrolystic</w:t>
      </w:r>
      <w:r w:rsidRPr="003A1FE8">
        <w:rPr>
          <w:noProof/>
          <w:lang w:bidi="si-LK"/>
        </w:rPr>
        <w:t xml:space="preserve"> char, demineralized char, and activated char)</w:t>
      </w:r>
      <w:r w:rsidR="00191208">
        <w:rPr>
          <w:noProof/>
          <w:lang w:bidi="si-LK"/>
        </w:rPr>
        <w:t xml:space="preserve"> </w:t>
      </w:r>
      <w:r w:rsidR="001D104E">
        <w:rPr>
          <w:noProof/>
          <w:lang w:bidi="si-LK"/>
        </w:rPr>
        <w:t>on the removal of methylene blue have been in</w:t>
      </w:r>
      <w:r w:rsidR="00E67D6D">
        <w:rPr>
          <w:noProof/>
          <w:lang w:bidi="si-LK"/>
        </w:rPr>
        <w:t xml:space="preserve">vestigated </w:t>
      </w:r>
      <w:r w:rsidR="00BB63DA">
        <w:rPr>
          <w:noProof/>
          <w:lang w:bidi="si-LK"/>
        </w:rPr>
        <w:t xml:space="preserve">and </w:t>
      </w:r>
      <w:r w:rsidR="00191208">
        <w:rPr>
          <w:noProof/>
          <w:lang w:bidi="si-LK"/>
        </w:rPr>
        <w:t>compared with</w:t>
      </w:r>
      <w:r w:rsidR="00BB63DA">
        <w:rPr>
          <w:noProof/>
          <w:lang w:bidi="si-LK"/>
        </w:rPr>
        <w:t xml:space="preserve"> commercial carbon black</w:t>
      </w:r>
      <w:r w:rsidR="00191208">
        <w:rPr>
          <w:noProof/>
          <w:lang w:bidi="si-LK"/>
        </w:rPr>
        <w:t xml:space="preserve"> </w:t>
      </w:r>
      <w:r w:rsidR="00E67D6D">
        <w:rPr>
          <w:noProof/>
          <w:lang w:bidi="si-LK"/>
        </w:rPr>
        <w:t>as an initial step.</w:t>
      </w:r>
      <w:r w:rsidR="001D104E">
        <w:rPr>
          <w:noProof/>
          <w:lang w:bidi="si-LK"/>
        </w:rPr>
        <w:t xml:space="preserve"> </w:t>
      </w:r>
      <w:r w:rsidRPr="003A1FE8">
        <w:rPr>
          <w:noProof/>
          <w:lang w:bidi="si-LK"/>
        </w:rPr>
        <w:t xml:space="preserve"> </w:t>
      </w:r>
    </w:p>
    <w:p w14:paraId="0D98D065" w14:textId="77777777" w:rsidR="003A1FE8" w:rsidRPr="003A1FE8" w:rsidRDefault="003A1FE8" w:rsidP="001D16D7">
      <w:pPr>
        <w:tabs>
          <w:tab w:val="left" w:pos="4080"/>
        </w:tabs>
        <w:spacing w:after="10" w:line="360" w:lineRule="auto"/>
        <w:jc w:val="both"/>
        <w:rPr>
          <w:lang w:bidi="si-LK"/>
        </w:rPr>
      </w:pPr>
      <w:bookmarkStart w:id="198" w:name="_Toc73005603"/>
      <w:bookmarkEnd w:id="198"/>
      <w:r w:rsidRPr="003A1FE8">
        <w:rPr>
          <w:lang w:bidi="si-LK"/>
        </w:rPr>
        <w:tab/>
      </w:r>
    </w:p>
    <w:p w14:paraId="3A7F5F46" w14:textId="77777777" w:rsidR="003A1FE8" w:rsidRDefault="003A1FE8" w:rsidP="001D16D7">
      <w:pPr>
        <w:pStyle w:val="Heading3"/>
        <w:spacing w:before="0" w:line="360" w:lineRule="auto"/>
      </w:pPr>
      <w:bookmarkStart w:id="199" w:name="_Toc71815044"/>
      <w:bookmarkStart w:id="200" w:name="_Toc71815675"/>
      <w:bookmarkStart w:id="201" w:name="_Toc72583220"/>
      <w:bookmarkStart w:id="202" w:name="_Toc73005604"/>
      <w:bookmarkStart w:id="203" w:name="_Toc73009106"/>
      <w:bookmarkStart w:id="204" w:name="_Toc77027995"/>
      <w:bookmarkStart w:id="205" w:name="_Toc80362446"/>
      <w:r w:rsidRPr="003A1FE8">
        <w:t>Removal of Methylene blue dye (MB</w:t>
      </w:r>
      <w:bookmarkEnd w:id="199"/>
      <w:bookmarkEnd w:id="200"/>
      <w:r w:rsidRPr="003A1FE8">
        <w:t>) by adsorption</w:t>
      </w:r>
      <w:bookmarkEnd w:id="201"/>
      <w:bookmarkEnd w:id="202"/>
      <w:bookmarkEnd w:id="203"/>
      <w:bookmarkEnd w:id="204"/>
      <w:bookmarkEnd w:id="205"/>
    </w:p>
    <w:p w14:paraId="4376DD31" w14:textId="77777777" w:rsidR="00EC506D" w:rsidRDefault="00EC506D" w:rsidP="001D16D7">
      <w:pPr>
        <w:tabs>
          <w:tab w:val="left" w:pos="1785"/>
        </w:tabs>
        <w:spacing w:after="10" w:line="360" w:lineRule="auto"/>
        <w:jc w:val="both"/>
      </w:pPr>
    </w:p>
    <w:p w14:paraId="421075B2" w14:textId="77777777" w:rsidR="003A1FE8" w:rsidRPr="003A1FE8" w:rsidRDefault="00C501BA" w:rsidP="001D16D7">
      <w:pPr>
        <w:tabs>
          <w:tab w:val="left" w:pos="1785"/>
        </w:tabs>
        <w:spacing w:after="10" w:line="360" w:lineRule="auto"/>
        <w:jc w:val="both"/>
        <w:rPr>
          <w:szCs w:val="24"/>
        </w:rPr>
      </w:pPr>
      <w:r>
        <w:tab/>
      </w:r>
      <w:r w:rsidR="00EC506D">
        <w:t>As the initial stage of this</w:t>
      </w:r>
      <w:r w:rsidR="003A1FE8" w:rsidRPr="003A1FE8">
        <w:rPr>
          <w:szCs w:val="24"/>
        </w:rPr>
        <w:t xml:space="preserve"> study, pyrolysis tire char, demineralized tire char, and chemically activated tire ch</w:t>
      </w:r>
      <w:r w:rsidR="00EC506D">
        <w:rPr>
          <w:szCs w:val="24"/>
        </w:rPr>
        <w:t>ar from waste tire pyrolysis were</w:t>
      </w:r>
      <w:r w:rsidR="003A1FE8" w:rsidRPr="003A1FE8">
        <w:rPr>
          <w:szCs w:val="24"/>
        </w:rPr>
        <w:t xml:space="preserve"> used as the adsorbent</w:t>
      </w:r>
      <w:r w:rsidR="00EC506D">
        <w:rPr>
          <w:szCs w:val="24"/>
        </w:rPr>
        <w:t>s</w:t>
      </w:r>
      <w:r w:rsidR="003A1FE8" w:rsidRPr="003A1FE8">
        <w:rPr>
          <w:szCs w:val="24"/>
        </w:rPr>
        <w:t xml:space="preserve"> for the removal of methylene blue, a basic dye, from wastewater. Effects of various experimental parameters, such as adsorbent dosage </w:t>
      </w:r>
      <w:r w:rsidR="003A1FE8" w:rsidRPr="0036651C">
        <w:rPr>
          <w:strike/>
          <w:szCs w:val="24"/>
          <w:rPrChange w:id="206" w:author="Hp" w:date="2021-08-28T08:38:00Z">
            <w:rPr>
              <w:szCs w:val="24"/>
            </w:rPr>
          </w:rPrChange>
        </w:rPr>
        <w:t>and</w:t>
      </w:r>
      <w:r w:rsidR="003A1FE8" w:rsidRPr="003A1FE8">
        <w:rPr>
          <w:szCs w:val="24"/>
        </w:rPr>
        <w:t>, pH, contact time, and temp</w:t>
      </w:r>
      <w:r w:rsidR="00107B34">
        <w:rPr>
          <w:szCs w:val="24"/>
        </w:rPr>
        <w:t>erature were investigated.</w:t>
      </w:r>
    </w:p>
    <w:p w14:paraId="0C7FFFCA" w14:textId="77777777" w:rsidR="00EC506D" w:rsidRDefault="00EC506D" w:rsidP="001D16D7">
      <w:pPr>
        <w:keepNext/>
        <w:keepLines/>
        <w:numPr>
          <w:ilvl w:val="2"/>
          <w:numId w:val="0"/>
        </w:numPr>
        <w:spacing w:after="10" w:line="360" w:lineRule="auto"/>
        <w:jc w:val="both"/>
        <w:outlineLvl w:val="2"/>
        <w:rPr>
          <w:rFonts w:eastAsiaTheme="majorEastAsia" w:cstheme="majorBidi"/>
          <w:sz w:val="32"/>
          <w:szCs w:val="24"/>
        </w:rPr>
      </w:pPr>
      <w:bookmarkStart w:id="207" w:name="_Toc71815045"/>
      <w:bookmarkStart w:id="208" w:name="_Toc71815676"/>
      <w:bookmarkStart w:id="209" w:name="_Toc72583221"/>
      <w:bookmarkStart w:id="210" w:name="_Toc73005605"/>
      <w:bookmarkStart w:id="211" w:name="_Toc73009107"/>
      <w:bookmarkStart w:id="212" w:name="_Toc77027996"/>
    </w:p>
    <w:p w14:paraId="25849EDC" w14:textId="77777777" w:rsidR="003A1FE8" w:rsidRPr="00EC506D" w:rsidRDefault="003A1FE8" w:rsidP="001D16D7">
      <w:pPr>
        <w:keepNext/>
        <w:keepLines/>
        <w:numPr>
          <w:ilvl w:val="2"/>
          <w:numId w:val="0"/>
        </w:numPr>
        <w:spacing w:after="10" w:line="360" w:lineRule="auto"/>
        <w:jc w:val="both"/>
        <w:outlineLvl w:val="2"/>
        <w:rPr>
          <w:rFonts w:eastAsiaTheme="majorEastAsia" w:cstheme="majorBidi"/>
          <w:szCs w:val="20"/>
        </w:rPr>
      </w:pPr>
      <w:bookmarkStart w:id="213" w:name="_Toc80362447"/>
      <w:r w:rsidRPr="00EC506D">
        <w:rPr>
          <w:rFonts w:eastAsiaTheme="majorEastAsia" w:cstheme="majorBidi"/>
          <w:szCs w:val="20"/>
        </w:rPr>
        <w:t>Methylene blue dye</w:t>
      </w:r>
      <w:bookmarkEnd w:id="207"/>
      <w:bookmarkEnd w:id="208"/>
      <w:bookmarkEnd w:id="209"/>
      <w:bookmarkEnd w:id="210"/>
      <w:bookmarkEnd w:id="211"/>
      <w:bookmarkEnd w:id="212"/>
      <w:bookmarkEnd w:id="213"/>
    </w:p>
    <w:p w14:paraId="6BCF136B" w14:textId="77777777" w:rsidR="00EC506D" w:rsidRDefault="003A1FE8" w:rsidP="003525FA">
      <w:pPr>
        <w:keepNext/>
        <w:tabs>
          <w:tab w:val="left" w:pos="1785"/>
        </w:tabs>
        <w:spacing w:after="10" w:line="360" w:lineRule="auto"/>
        <w:ind w:left="810"/>
        <w:jc w:val="both"/>
      </w:pPr>
      <w:r w:rsidRPr="003A1FE8">
        <w:rPr>
          <w:noProof/>
          <w:lang w:val="en-GB" w:eastAsia="en-GB"/>
        </w:rPr>
        <w:drawing>
          <wp:inline distT="0" distB="0" distL="0" distR="0" wp14:anchorId="221B936A" wp14:editId="16F3048E">
            <wp:extent cx="4098412" cy="1857375"/>
            <wp:effectExtent l="0" t="0" r="0" b="0"/>
            <wp:docPr id="8" name="Picture 8" descr="https://www.researchgate.net/profile/Taha_Elmorsi/publication/268261926/figure/fig1/AS:292041449455616@1446639515641/Chemical-structure-of-methylene-blue-dye-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researchgate.net/profile/Taha_Elmorsi/publication/268261926/figure/fig1/AS:292041449455616@1446639515641/Chemical-structure-of-methylene-blue-dye-MB.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91510" cy="1899566"/>
                    </a:xfrm>
                    <a:prstGeom prst="rect">
                      <a:avLst/>
                    </a:prstGeom>
                    <a:noFill/>
                    <a:ln>
                      <a:noFill/>
                    </a:ln>
                  </pic:spPr>
                </pic:pic>
              </a:graphicData>
            </a:graphic>
          </wp:inline>
        </w:drawing>
      </w:r>
    </w:p>
    <w:p w14:paraId="0228E43D" w14:textId="77777777" w:rsidR="006116B5" w:rsidRPr="00C501BA" w:rsidRDefault="003525FA" w:rsidP="00C501BA">
      <w:pPr>
        <w:pStyle w:val="Caption"/>
        <w:spacing w:line="360" w:lineRule="auto"/>
        <w:ind w:firstLine="720"/>
        <w:jc w:val="both"/>
        <w:rPr>
          <w:i w:val="0"/>
          <w:iCs w:val="0"/>
          <w:color w:val="auto"/>
          <w:sz w:val="24"/>
          <w:szCs w:val="24"/>
        </w:rPr>
      </w:pPr>
      <w:bookmarkStart w:id="214" w:name="_Toc80342668"/>
      <w:r>
        <w:rPr>
          <w:b/>
          <w:bCs/>
          <w:i w:val="0"/>
          <w:iCs w:val="0"/>
          <w:color w:val="auto"/>
          <w:sz w:val="24"/>
          <w:szCs w:val="24"/>
        </w:rPr>
        <w:t xml:space="preserve">         </w:t>
      </w:r>
      <w:r w:rsidR="00EC506D" w:rsidRPr="00C501BA">
        <w:rPr>
          <w:b/>
          <w:bCs/>
          <w:i w:val="0"/>
          <w:iCs w:val="0"/>
          <w:color w:val="auto"/>
          <w:sz w:val="24"/>
          <w:szCs w:val="24"/>
        </w:rPr>
        <w:t xml:space="preserve">Figure </w:t>
      </w:r>
      <w:r w:rsidR="00A25B39" w:rsidRPr="00C501BA">
        <w:rPr>
          <w:b/>
          <w:bCs/>
          <w:i w:val="0"/>
          <w:iCs w:val="0"/>
          <w:color w:val="auto"/>
          <w:sz w:val="24"/>
          <w:szCs w:val="24"/>
        </w:rPr>
        <w:fldChar w:fldCharType="begin"/>
      </w:r>
      <w:r w:rsidR="00A25B39" w:rsidRPr="00C501BA">
        <w:rPr>
          <w:b/>
          <w:bCs/>
          <w:i w:val="0"/>
          <w:iCs w:val="0"/>
          <w:color w:val="auto"/>
          <w:sz w:val="24"/>
          <w:szCs w:val="24"/>
        </w:rPr>
        <w:instrText xml:space="preserve"> STYLEREF 1 \s </w:instrText>
      </w:r>
      <w:r w:rsidR="00A25B39" w:rsidRPr="00C501BA">
        <w:rPr>
          <w:b/>
          <w:bCs/>
          <w:i w:val="0"/>
          <w:iCs w:val="0"/>
          <w:color w:val="auto"/>
          <w:sz w:val="24"/>
          <w:szCs w:val="24"/>
        </w:rPr>
        <w:fldChar w:fldCharType="separate"/>
      </w:r>
      <w:r w:rsidR="00A25B39" w:rsidRPr="00C501BA">
        <w:rPr>
          <w:b/>
          <w:bCs/>
          <w:i w:val="0"/>
          <w:iCs w:val="0"/>
          <w:noProof/>
          <w:color w:val="auto"/>
          <w:sz w:val="24"/>
          <w:szCs w:val="24"/>
        </w:rPr>
        <w:t>1</w:t>
      </w:r>
      <w:r w:rsidR="00A25B39" w:rsidRPr="00C501BA">
        <w:rPr>
          <w:b/>
          <w:bCs/>
          <w:i w:val="0"/>
          <w:iCs w:val="0"/>
          <w:color w:val="auto"/>
          <w:sz w:val="24"/>
          <w:szCs w:val="24"/>
        </w:rPr>
        <w:fldChar w:fldCharType="end"/>
      </w:r>
      <w:r w:rsidR="00A25B39" w:rsidRPr="00C501BA">
        <w:rPr>
          <w:b/>
          <w:bCs/>
          <w:i w:val="0"/>
          <w:iCs w:val="0"/>
          <w:color w:val="auto"/>
          <w:sz w:val="24"/>
          <w:szCs w:val="24"/>
        </w:rPr>
        <w:t>.</w:t>
      </w:r>
      <w:r w:rsidR="00A25B39" w:rsidRPr="00C501BA">
        <w:rPr>
          <w:b/>
          <w:bCs/>
          <w:i w:val="0"/>
          <w:iCs w:val="0"/>
          <w:color w:val="auto"/>
          <w:sz w:val="24"/>
          <w:szCs w:val="24"/>
        </w:rPr>
        <w:fldChar w:fldCharType="begin"/>
      </w:r>
      <w:r w:rsidR="00A25B39" w:rsidRPr="00C501BA">
        <w:rPr>
          <w:b/>
          <w:bCs/>
          <w:i w:val="0"/>
          <w:iCs w:val="0"/>
          <w:color w:val="auto"/>
          <w:sz w:val="24"/>
          <w:szCs w:val="24"/>
        </w:rPr>
        <w:instrText xml:space="preserve"> SEQ Figure \* ARABIC \s 1 </w:instrText>
      </w:r>
      <w:r w:rsidR="00A25B39" w:rsidRPr="00C501BA">
        <w:rPr>
          <w:b/>
          <w:bCs/>
          <w:i w:val="0"/>
          <w:iCs w:val="0"/>
          <w:color w:val="auto"/>
          <w:sz w:val="24"/>
          <w:szCs w:val="24"/>
        </w:rPr>
        <w:fldChar w:fldCharType="separate"/>
      </w:r>
      <w:r w:rsidR="00A25B39" w:rsidRPr="00C501BA">
        <w:rPr>
          <w:b/>
          <w:bCs/>
          <w:i w:val="0"/>
          <w:iCs w:val="0"/>
          <w:noProof/>
          <w:color w:val="auto"/>
          <w:sz w:val="24"/>
          <w:szCs w:val="24"/>
        </w:rPr>
        <w:t>6</w:t>
      </w:r>
      <w:r w:rsidR="00A25B39" w:rsidRPr="00C501BA">
        <w:rPr>
          <w:b/>
          <w:bCs/>
          <w:i w:val="0"/>
          <w:iCs w:val="0"/>
          <w:color w:val="auto"/>
          <w:sz w:val="24"/>
          <w:szCs w:val="24"/>
        </w:rPr>
        <w:fldChar w:fldCharType="end"/>
      </w:r>
      <w:r w:rsidR="00EC506D" w:rsidRPr="00C501BA">
        <w:rPr>
          <w:b/>
          <w:bCs/>
          <w:i w:val="0"/>
          <w:iCs w:val="0"/>
          <w:color w:val="auto"/>
          <w:sz w:val="24"/>
          <w:szCs w:val="24"/>
        </w:rPr>
        <w:t>.</w:t>
      </w:r>
      <w:r w:rsidR="00EC506D" w:rsidRPr="00C501BA">
        <w:rPr>
          <w:i w:val="0"/>
          <w:iCs w:val="0"/>
          <w:color w:val="auto"/>
          <w:sz w:val="24"/>
          <w:szCs w:val="24"/>
        </w:rPr>
        <w:t xml:space="preserve"> Structure of the methylene blue chloride salt</w:t>
      </w:r>
      <w:bookmarkEnd w:id="214"/>
    </w:p>
    <w:p w14:paraId="75C8AF14" w14:textId="77777777" w:rsidR="003A1FE8" w:rsidRPr="003A1FE8" w:rsidRDefault="003A1FE8" w:rsidP="001D16D7">
      <w:pPr>
        <w:pStyle w:val="Caption"/>
        <w:spacing w:line="360" w:lineRule="auto"/>
        <w:ind w:left="720" w:firstLine="720"/>
        <w:jc w:val="both"/>
        <w:rPr>
          <w:szCs w:val="24"/>
        </w:rPr>
      </w:pPr>
    </w:p>
    <w:p w14:paraId="2EF197F1" w14:textId="77777777" w:rsidR="003A1FE8" w:rsidRPr="003A1FE8" w:rsidRDefault="00C501BA" w:rsidP="00A04888">
      <w:pPr>
        <w:spacing w:after="10" w:line="360" w:lineRule="auto"/>
        <w:jc w:val="both"/>
      </w:pPr>
      <w:r>
        <w:rPr>
          <w:szCs w:val="24"/>
        </w:rPr>
        <w:t xml:space="preserve">            </w:t>
      </w:r>
      <w:r w:rsidR="003A1FE8" w:rsidRPr="003A1FE8">
        <w:rPr>
          <w:szCs w:val="24"/>
        </w:rPr>
        <w:t xml:space="preserve">Methylene blue is </w:t>
      </w:r>
      <w:r w:rsidR="00EC506D">
        <w:rPr>
          <w:szCs w:val="24"/>
        </w:rPr>
        <w:t xml:space="preserve">selected in this study </w:t>
      </w:r>
      <w:r w:rsidR="003A1FE8" w:rsidRPr="003A1FE8">
        <w:rPr>
          <w:szCs w:val="24"/>
        </w:rPr>
        <w:t>a</w:t>
      </w:r>
      <w:r w:rsidR="00EC506D">
        <w:rPr>
          <w:szCs w:val="24"/>
        </w:rPr>
        <w:t>s a</w:t>
      </w:r>
      <w:r w:rsidR="003A1FE8" w:rsidRPr="003A1FE8">
        <w:rPr>
          <w:szCs w:val="24"/>
        </w:rPr>
        <w:t xml:space="preserve"> common dye used in industries such as textiles, paper, rubber, plastics, leather, cosmetics, pharmaceuticals, and food.</w:t>
      </w:r>
      <w:r>
        <w:t xml:space="preserve"> </w:t>
      </w:r>
      <w:r w:rsidR="00EC506D">
        <w:rPr>
          <w:szCs w:val="24"/>
        </w:rPr>
        <w:t xml:space="preserve">As well as it has </w:t>
      </w:r>
      <w:r w:rsidR="003A1FE8" w:rsidRPr="003A1FE8">
        <w:rPr>
          <w:szCs w:val="24"/>
        </w:rPr>
        <w:t xml:space="preserve">well-known high adsorption onto solids and </w:t>
      </w:r>
      <w:r w:rsidR="00EC506D">
        <w:rPr>
          <w:szCs w:val="24"/>
        </w:rPr>
        <w:t xml:space="preserve">can be utilized </w:t>
      </w:r>
      <w:r w:rsidR="003A1FE8" w:rsidRPr="003A1FE8">
        <w:rPr>
          <w:szCs w:val="24"/>
        </w:rPr>
        <w:t>in identifying adsorptive content. Methylene blue is a heterocyclic aromatic chemical compound with the molecular formula C</w:t>
      </w:r>
      <w:r w:rsidR="003A1FE8" w:rsidRPr="003A1FE8">
        <w:rPr>
          <w:szCs w:val="24"/>
          <w:vertAlign w:val="subscript"/>
        </w:rPr>
        <w:t>16</w:t>
      </w:r>
      <w:r w:rsidR="003A1FE8" w:rsidRPr="003A1FE8">
        <w:rPr>
          <w:szCs w:val="24"/>
        </w:rPr>
        <w:t>H</w:t>
      </w:r>
      <w:r w:rsidR="003A1FE8" w:rsidRPr="003A1FE8">
        <w:rPr>
          <w:szCs w:val="24"/>
          <w:vertAlign w:val="subscript"/>
        </w:rPr>
        <w:t>18</w:t>
      </w:r>
      <w:r w:rsidR="003A1FE8" w:rsidRPr="003A1FE8">
        <w:rPr>
          <w:szCs w:val="24"/>
        </w:rPr>
        <w:t>N</w:t>
      </w:r>
      <w:r w:rsidR="003A1FE8" w:rsidRPr="003A1FE8">
        <w:rPr>
          <w:szCs w:val="24"/>
          <w:vertAlign w:val="subscript"/>
        </w:rPr>
        <w:t>3</w:t>
      </w:r>
      <w:r w:rsidR="00E35412">
        <w:rPr>
          <w:szCs w:val="24"/>
        </w:rPr>
        <w:t>SCl and the</w:t>
      </w:r>
      <w:r w:rsidR="003A1FE8" w:rsidRPr="003A1FE8">
        <w:rPr>
          <w:szCs w:val="24"/>
        </w:rPr>
        <w:t xml:space="preserve"> molecular weight of 319.85 g mol</w:t>
      </w:r>
      <w:r w:rsidR="003A1FE8" w:rsidRPr="003A1FE8">
        <w:rPr>
          <w:szCs w:val="24"/>
          <w:vertAlign w:val="superscript"/>
        </w:rPr>
        <w:t>−1</w:t>
      </w:r>
      <w:r w:rsidR="00E35412">
        <w:rPr>
          <w:szCs w:val="24"/>
        </w:rPr>
        <w:t xml:space="preserve">. </w:t>
      </w:r>
      <w:r w:rsidR="00E35412">
        <w:t xml:space="preserve">It </w:t>
      </w:r>
      <w:r w:rsidR="003A1FE8" w:rsidRPr="003A1FE8">
        <w:t>creates a blue color whe</w:t>
      </w:r>
      <w:r w:rsidR="00E35412">
        <w:t>n dissolved in water. Because methylene blue</w:t>
      </w:r>
      <w:r w:rsidR="003A1FE8" w:rsidRPr="003A1FE8">
        <w:t xml:space="preserve"> acts as a cationic dye, it forms electrostatic bonds with negatively charged moieties</w:t>
      </w:r>
      <w:r w:rsidR="003A1FE8" w:rsidRPr="003A1FE8">
        <w:rPr>
          <w:szCs w:val="24"/>
        </w:rPr>
        <w:fldChar w:fldCharType="begin" w:fldLock="1"/>
      </w:r>
      <w:r w:rsidR="002358FC">
        <w:rPr>
          <w:szCs w:val="24"/>
        </w:rPr>
        <w:instrText>ADDIN CSL_CITATION {"citationItems":[{"id":"ITEM-1","itemData":{"DOI":"10.3390/diagnostics10040223","ISSN":"20754418","abstract":"Methylene blue and proflavine are fluorescent dyes used to stain nucleic acid from the molecular level to the tissue level. Already clinically used for sentinel node mapping, detection of neuroendocrine tumors, methemoglobinemia, septic shock, ifosfamide-induced encephalopathy, and photodynamic inactivation of RNA viruses, the antimicrobial, anti-inflammatory, and antioxidant effect of methylene blue has been demonstrated in different in vitro and in vivo studies. Proflavine was used as a disinfectant and bacteriostatic agent against many gram-positive bacteria, as well as a urinary antiseptic involved in highlighting cell nuclei. At the tissue level, the anti-inflammatory effects of methylene blue protect against pulmonary, renal, cardiac, pancreatic, ischemic-reperfusion lesions, and fevers. First used for their antiseptic and antiviral activity, respectively, methylene blue and proflavine turned out to be excellent dyes for diagnostic and treatment purposes. In vitro and in vivo studies demonstrated that both dyes are efficient as perfusion and tissue tracers and permitted to evaluate the minimal efficient concentration in different species, as well as their pharmacokinetics and toxicity. This review aims to identify the optimal concentrations of methylene blue and proflavine that can be used for in vivo experiments to highlight the vascularization of the skin in the case of a perforasome (both as a tissue tracer and in vascular mapping), as well as their effects on tissues. This review is intended to be a comparative and critical presentation of the possible applications of methylene blue (MB) and proflavine (PRO) in the surgical field, and the relevant biomedical findings from specialized literature to date are discussed as well.","author":[{"dropping-particle":"","family":"Nedu","given":"Maria Eliza","non-dropping-particle":"","parse-names":false,"suffix":""},{"dropping-particle":"","family":"Tertis","given":"Mihaela","non-dropping-particle":"","parse-names":false,"suffix":""},{"dropping-particle":"","family":"Cristea","given":"Cecilia","non-dropping-particle":"","parse-names":false,"suffix":""},{"dropping-particle":"","family":"Georgescu","given":"Alexandru Valentin","non-dropping-particle":"","parse-names":false,"suffix":""}],"container-title":"Diagnostics","id":"ITEM-1","issue":"4","issued":{"date-parts":[["2020"]]},"page":"1-26","title":"Comparative study regarding the properties of methylene blue and proflavine and their optimal concentrations for in vitro and in vivo applications","type":"article-journal","volume":"10"},"uris":["http://www.mendeley.com/documents/?uuid=58142443-bb1b-421a-9f14-0e5c6535ba7f"]}],"mendeley":{"formattedCitation":"&lt;sup&gt;80&lt;/sup&gt;","plainTextFormattedCitation":"80","previouslyFormattedCitation":"&lt;sup&gt;80&lt;/sup&gt;"},"properties":{"noteIndex":0},"schema":"https://github.com/citation-style-language/schema/raw/master/csl-citation.json"}</w:instrText>
      </w:r>
      <w:r w:rsidR="003A1FE8" w:rsidRPr="003A1FE8">
        <w:rPr>
          <w:szCs w:val="24"/>
        </w:rPr>
        <w:fldChar w:fldCharType="separate"/>
      </w:r>
      <w:r w:rsidR="00C70704" w:rsidRPr="00C70704">
        <w:rPr>
          <w:noProof/>
          <w:szCs w:val="24"/>
          <w:vertAlign w:val="superscript"/>
        </w:rPr>
        <w:t>80</w:t>
      </w:r>
      <w:r w:rsidR="003A1FE8" w:rsidRPr="003A1FE8">
        <w:rPr>
          <w:szCs w:val="24"/>
        </w:rPr>
        <w:fldChar w:fldCharType="end"/>
      </w:r>
      <w:r w:rsidR="003A1FE8" w:rsidRPr="003A1FE8">
        <w:t xml:space="preserve">. </w:t>
      </w:r>
    </w:p>
    <w:p w14:paraId="055EC4E8" w14:textId="77777777" w:rsidR="003A1FE8" w:rsidRPr="003A1FE8" w:rsidRDefault="003A1FE8" w:rsidP="001D16D7">
      <w:pPr>
        <w:tabs>
          <w:tab w:val="left" w:pos="1785"/>
        </w:tabs>
        <w:spacing w:after="10" w:line="360" w:lineRule="auto"/>
        <w:jc w:val="both"/>
      </w:pPr>
    </w:p>
    <w:p w14:paraId="1FB4AF48" w14:textId="77777777" w:rsidR="003A1FE8" w:rsidRPr="003A1FE8" w:rsidRDefault="003A1FE8" w:rsidP="001D16D7">
      <w:pPr>
        <w:pStyle w:val="Heading2"/>
        <w:spacing w:before="0" w:line="360" w:lineRule="auto"/>
      </w:pPr>
      <w:bookmarkStart w:id="215" w:name="_Toc71815046"/>
      <w:bookmarkStart w:id="216" w:name="_Toc71815677"/>
      <w:bookmarkStart w:id="217" w:name="_Toc72583222"/>
      <w:bookmarkStart w:id="218" w:name="_Toc73005606"/>
      <w:bookmarkStart w:id="219" w:name="_Toc73009108"/>
      <w:bookmarkStart w:id="220" w:name="_Toc77027997"/>
      <w:bookmarkStart w:id="221" w:name="_Toc80362448"/>
      <w:r w:rsidRPr="003A1FE8">
        <w:t>Adsorption isotherms</w:t>
      </w:r>
      <w:bookmarkEnd w:id="215"/>
      <w:bookmarkEnd w:id="216"/>
      <w:bookmarkEnd w:id="217"/>
      <w:bookmarkEnd w:id="218"/>
      <w:bookmarkEnd w:id="219"/>
      <w:bookmarkEnd w:id="220"/>
      <w:bookmarkEnd w:id="221"/>
    </w:p>
    <w:p w14:paraId="71B51D11" w14:textId="77777777" w:rsidR="00C501BA" w:rsidRDefault="00C501BA" w:rsidP="001D16D7">
      <w:pPr>
        <w:tabs>
          <w:tab w:val="left" w:pos="1785"/>
        </w:tabs>
        <w:spacing w:after="10" w:line="360" w:lineRule="auto"/>
        <w:jc w:val="both"/>
      </w:pPr>
    </w:p>
    <w:p w14:paraId="4C29130E" w14:textId="77777777" w:rsidR="003A1FE8" w:rsidRPr="003A1FE8" w:rsidRDefault="00C501BA" w:rsidP="00A04888">
      <w:pPr>
        <w:tabs>
          <w:tab w:val="left" w:pos="1620"/>
        </w:tabs>
        <w:spacing w:after="10" w:line="360" w:lineRule="auto"/>
        <w:jc w:val="both"/>
      </w:pPr>
      <w:r>
        <w:t xml:space="preserve">            </w:t>
      </w:r>
      <w:r w:rsidR="003A1FE8" w:rsidRPr="003A1FE8">
        <w:t>Adsorption is a surface phenomenon that occurs when adsorbates migrate onto adsorbents. Adsorption technology has been widely used for water and wastewater treatment in recent decades due to its low cost, effectiveness, simplicity, and environmental friendliness.</w:t>
      </w:r>
      <w:r w:rsidR="007B0102">
        <w:t xml:space="preserve"> </w:t>
      </w:r>
      <w:r w:rsidR="003A1FE8" w:rsidRPr="003A1FE8">
        <w:t>Chemical adsorption, which corresponds to the formation of chemical bonds, physical adsorption, which is related to the van der Waals force, and ion exchange are the most common adsorption mechanisms</w:t>
      </w:r>
      <w:r w:rsidR="00A3784C">
        <w:t xml:space="preserve"> (Figure 1.7)</w:t>
      </w:r>
      <w:r w:rsidR="003A1FE8" w:rsidRPr="003A1FE8">
        <w:t>.</w:t>
      </w:r>
    </w:p>
    <w:p w14:paraId="5ECCDFEB" w14:textId="77777777" w:rsidR="003A1FE8" w:rsidRPr="003A1FE8" w:rsidRDefault="003A1FE8" w:rsidP="001D16D7">
      <w:pPr>
        <w:tabs>
          <w:tab w:val="left" w:pos="1785"/>
        </w:tabs>
        <w:spacing w:after="10" w:line="360" w:lineRule="auto"/>
        <w:jc w:val="both"/>
      </w:pPr>
    </w:p>
    <w:p w14:paraId="74B7206C" w14:textId="77777777" w:rsidR="00E35412" w:rsidRDefault="003A1FE8" w:rsidP="001D16D7">
      <w:pPr>
        <w:keepNext/>
        <w:tabs>
          <w:tab w:val="left" w:pos="1785"/>
        </w:tabs>
        <w:spacing w:after="10" w:line="360" w:lineRule="auto"/>
        <w:jc w:val="both"/>
      </w:pPr>
      <w:r w:rsidRPr="003A1FE8">
        <w:rPr>
          <w:noProof/>
          <w:lang w:val="en-GB" w:eastAsia="en-GB"/>
        </w:rPr>
        <w:drawing>
          <wp:inline distT="0" distB="0" distL="0" distR="0" wp14:anchorId="04027429" wp14:editId="6D2F01B0">
            <wp:extent cx="608457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5286"/>
                    <a:stretch/>
                  </pic:blipFill>
                  <pic:spPr bwMode="auto">
                    <a:xfrm>
                      <a:off x="0" y="0"/>
                      <a:ext cx="6095914" cy="2061236"/>
                    </a:xfrm>
                    <a:prstGeom prst="rect">
                      <a:avLst/>
                    </a:prstGeom>
                    <a:ln>
                      <a:noFill/>
                    </a:ln>
                    <a:extLst>
                      <a:ext uri="{53640926-AAD7-44D8-BBD7-CCE9431645EC}">
                        <a14:shadowObscured xmlns:a14="http://schemas.microsoft.com/office/drawing/2010/main"/>
                      </a:ext>
                    </a:extLst>
                  </pic:spPr>
                </pic:pic>
              </a:graphicData>
            </a:graphic>
          </wp:inline>
        </w:drawing>
      </w:r>
    </w:p>
    <w:p w14:paraId="3063B836" w14:textId="77777777" w:rsidR="003A1FE8" w:rsidRPr="00C501BA" w:rsidRDefault="00E35412" w:rsidP="00C501BA">
      <w:pPr>
        <w:pStyle w:val="Caption"/>
        <w:spacing w:line="360" w:lineRule="auto"/>
        <w:ind w:left="1440" w:firstLine="720"/>
        <w:jc w:val="both"/>
        <w:rPr>
          <w:i w:val="0"/>
          <w:iCs w:val="0"/>
          <w:color w:val="auto"/>
          <w:sz w:val="24"/>
          <w:szCs w:val="24"/>
        </w:rPr>
      </w:pPr>
      <w:bookmarkStart w:id="222" w:name="_Toc80342669"/>
      <w:r w:rsidRPr="00C501BA">
        <w:rPr>
          <w:b/>
          <w:bCs/>
          <w:i w:val="0"/>
          <w:iCs w:val="0"/>
          <w:color w:val="auto"/>
          <w:sz w:val="24"/>
          <w:szCs w:val="24"/>
        </w:rPr>
        <w:t xml:space="preserve">Figure </w:t>
      </w:r>
      <w:r w:rsidR="00A25B39" w:rsidRPr="00C501BA">
        <w:rPr>
          <w:b/>
          <w:bCs/>
          <w:i w:val="0"/>
          <w:iCs w:val="0"/>
          <w:color w:val="auto"/>
          <w:sz w:val="24"/>
          <w:szCs w:val="24"/>
        </w:rPr>
        <w:fldChar w:fldCharType="begin"/>
      </w:r>
      <w:r w:rsidR="00A25B39" w:rsidRPr="00C501BA">
        <w:rPr>
          <w:b/>
          <w:bCs/>
          <w:i w:val="0"/>
          <w:iCs w:val="0"/>
          <w:color w:val="auto"/>
          <w:sz w:val="24"/>
          <w:szCs w:val="24"/>
        </w:rPr>
        <w:instrText xml:space="preserve"> STYLEREF 1 \s </w:instrText>
      </w:r>
      <w:r w:rsidR="00A25B39" w:rsidRPr="00C501BA">
        <w:rPr>
          <w:b/>
          <w:bCs/>
          <w:i w:val="0"/>
          <w:iCs w:val="0"/>
          <w:color w:val="auto"/>
          <w:sz w:val="24"/>
          <w:szCs w:val="24"/>
        </w:rPr>
        <w:fldChar w:fldCharType="separate"/>
      </w:r>
      <w:r w:rsidR="00A25B39" w:rsidRPr="00C501BA">
        <w:rPr>
          <w:b/>
          <w:bCs/>
          <w:i w:val="0"/>
          <w:iCs w:val="0"/>
          <w:noProof/>
          <w:color w:val="auto"/>
          <w:sz w:val="24"/>
          <w:szCs w:val="24"/>
        </w:rPr>
        <w:t>1</w:t>
      </w:r>
      <w:r w:rsidR="00A25B39" w:rsidRPr="00C501BA">
        <w:rPr>
          <w:b/>
          <w:bCs/>
          <w:i w:val="0"/>
          <w:iCs w:val="0"/>
          <w:color w:val="auto"/>
          <w:sz w:val="24"/>
          <w:szCs w:val="24"/>
        </w:rPr>
        <w:fldChar w:fldCharType="end"/>
      </w:r>
      <w:r w:rsidR="00A25B39" w:rsidRPr="00C501BA">
        <w:rPr>
          <w:b/>
          <w:bCs/>
          <w:i w:val="0"/>
          <w:iCs w:val="0"/>
          <w:color w:val="auto"/>
          <w:sz w:val="24"/>
          <w:szCs w:val="24"/>
        </w:rPr>
        <w:t>.</w:t>
      </w:r>
      <w:r w:rsidR="00A25B39" w:rsidRPr="00C501BA">
        <w:rPr>
          <w:b/>
          <w:bCs/>
          <w:i w:val="0"/>
          <w:iCs w:val="0"/>
          <w:color w:val="auto"/>
          <w:sz w:val="24"/>
          <w:szCs w:val="24"/>
        </w:rPr>
        <w:fldChar w:fldCharType="begin"/>
      </w:r>
      <w:r w:rsidR="00A25B39" w:rsidRPr="00C501BA">
        <w:rPr>
          <w:b/>
          <w:bCs/>
          <w:i w:val="0"/>
          <w:iCs w:val="0"/>
          <w:color w:val="auto"/>
          <w:sz w:val="24"/>
          <w:szCs w:val="24"/>
        </w:rPr>
        <w:instrText xml:space="preserve"> SEQ Figure \* ARABIC \s 1 </w:instrText>
      </w:r>
      <w:r w:rsidR="00A25B39" w:rsidRPr="00C501BA">
        <w:rPr>
          <w:b/>
          <w:bCs/>
          <w:i w:val="0"/>
          <w:iCs w:val="0"/>
          <w:color w:val="auto"/>
          <w:sz w:val="24"/>
          <w:szCs w:val="24"/>
        </w:rPr>
        <w:fldChar w:fldCharType="separate"/>
      </w:r>
      <w:r w:rsidR="00A25B39" w:rsidRPr="00C501BA">
        <w:rPr>
          <w:b/>
          <w:bCs/>
          <w:i w:val="0"/>
          <w:iCs w:val="0"/>
          <w:noProof/>
          <w:color w:val="auto"/>
          <w:sz w:val="24"/>
          <w:szCs w:val="24"/>
        </w:rPr>
        <w:t>7</w:t>
      </w:r>
      <w:r w:rsidR="00A25B39" w:rsidRPr="00C501BA">
        <w:rPr>
          <w:b/>
          <w:bCs/>
          <w:i w:val="0"/>
          <w:iCs w:val="0"/>
          <w:color w:val="auto"/>
          <w:sz w:val="24"/>
          <w:szCs w:val="24"/>
        </w:rPr>
        <w:fldChar w:fldCharType="end"/>
      </w:r>
      <w:r w:rsidRPr="00C501BA">
        <w:rPr>
          <w:i w:val="0"/>
          <w:iCs w:val="0"/>
          <w:color w:val="auto"/>
          <w:sz w:val="24"/>
          <w:szCs w:val="24"/>
        </w:rPr>
        <w:t>. The possible adsorption mechanisms</w:t>
      </w:r>
      <w:bookmarkEnd w:id="222"/>
      <w:r w:rsidR="003A1FE8" w:rsidRPr="003A1FE8">
        <w:rPr>
          <w:szCs w:val="24"/>
        </w:rPr>
        <w:tab/>
      </w:r>
    </w:p>
    <w:p w14:paraId="7C9EB586" w14:textId="77777777" w:rsidR="00C501BA" w:rsidRDefault="00C501BA" w:rsidP="00C501BA">
      <w:pPr>
        <w:tabs>
          <w:tab w:val="left" w:pos="1785"/>
        </w:tabs>
        <w:spacing w:after="10" w:line="360" w:lineRule="auto"/>
        <w:jc w:val="both"/>
      </w:pPr>
      <w:r>
        <w:t xml:space="preserve">             The ability to develop adsorbents and adsorption systems requires a thorough understanding of adsorption mechanisms. Modeling of adsorption equilibrium data, characterization of adsorbent before and after adsorption, molecular dynamics analysis, and density functional theory (DFT) measurement have all been used to investigate adsorption mechanisms. At a given temperature, an isotherm describes the relationship between equilibrium adsorbate amounts in the liquid phase and equilibrium adsorp</w:t>
      </w:r>
      <w:r w:rsidR="00A3784C">
        <w:t>tion amount on the solid phase</w:t>
      </w:r>
      <w:r>
        <w:t>. We can use isotherms to model equilibrium adsorption data and investigate adsorption information such as adsorption mechanisms, maximum adsorption capacity, and adsorbent properties.</w:t>
      </w:r>
    </w:p>
    <w:p w14:paraId="6FA6C193" w14:textId="77777777" w:rsidR="003525FA" w:rsidRDefault="003525FA" w:rsidP="00C501BA">
      <w:pPr>
        <w:tabs>
          <w:tab w:val="left" w:pos="1785"/>
        </w:tabs>
        <w:spacing w:after="10" w:line="360" w:lineRule="auto"/>
        <w:jc w:val="both"/>
      </w:pPr>
    </w:p>
    <w:p w14:paraId="6B5D13D2" w14:textId="77777777" w:rsidR="00EA5B99" w:rsidRDefault="00EA5B99" w:rsidP="00C501BA">
      <w:pPr>
        <w:tabs>
          <w:tab w:val="left" w:pos="1785"/>
        </w:tabs>
        <w:spacing w:after="10" w:line="360" w:lineRule="auto"/>
        <w:jc w:val="both"/>
      </w:pPr>
    </w:p>
    <w:p w14:paraId="6CCE3D06" w14:textId="77777777" w:rsidR="003A1FE8" w:rsidRPr="003A1FE8" w:rsidRDefault="00107B34" w:rsidP="001D16D7">
      <w:pPr>
        <w:tabs>
          <w:tab w:val="left" w:pos="1785"/>
        </w:tabs>
        <w:spacing w:after="10" w:line="360" w:lineRule="auto"/>
        <w:jc w:val="both"/>
      </w:pPr>
      <w:r>
        <w:lastRenderedPageBreak/>
        <w:t>There are two a</w:t>
      </w:r>
      <w:r w:rsidR="003A1FE8" w:rsidRPr="003A1FE8">
        <w:t>dsorption empirical isotherms.</w:t>
      </w:r>
    </w:p>
    <w:p w14:paraId="3F07F203" w14:textId="77777777" w:rsidR="003A1FE8" w:rsidRPr="003A1FE8" w:rsidRDefault="003A1FE8" w:rsidP="001D16D7">
      <w:pPr>
        <w:numPr>
          <w:ilvl w:val="0"/>
          <w:numId w:val="5"/>
        </w:numPr>
        <w:tabs>
          <w:tab w:val="left" w:pos="1785"/>
        </w:tabs>
        <w:spacing w:after="10" w:line="360" w:lineRule="auto"/>
        <w:contextualSpacing/>
        <w:jc w:val="both"/>
      </w:pPr>
      <w:r w:rsidRPr="003A1FE8">
        <w:t>Langmuir isotherm</w:t>
      </w:r>
    </w:p>
    <w:p w14:paraId="2EDC270C" w14:textId="77777777" w:rsidR="00AA1DC1" w:rsidRPr="00EA5B99" w:rsidRDefault="003A1FE8" w:rsidP="001D16D7">
      <w:pPr>
        <w:numPr>
          <w:ilvl w:val="0"/>
          <w:numId w:val="5"/>
        </w:numPr>
        <w:tabs>
          <w:tab w:val="left" w:pos="1785"/>
        </w:tabs>
        <w:spacing w:after="10" w:line="360" w:lineRule="auto"/>
        <w:contextualSpacing/>
        <w:jc w:val="both"/>
        <w:rPr>
          <w:szCs w:val="24"/>
        </w:rPr>
      </w:pPr>
      <w:r w:rsidRPr="003A1FE8">
        <w:t>Freundlich isotherm</w:t>
      </w:r>
    </w:p>
    <w:p w14:paraId="4ED2B58D" w14:textId="77777777" w:rsidR="00A04888" w:rsidRDefault="00A04888" w:rsidP="00EA5B99">
      <w:pPr>
        <w:tabs>
          <w:tab w:val="left" w:pos="1785"/>
        </w:tabs>
        <w:spacing w:after="10" w:line="360" w:lineRule="auto"/>
        <w:contextualSpacing/>
        <w:jc w:val="both"/>
      </w:pPr>
    </w:p>
    <w:p w14:paraId="048BB2ED" w14:textId="77777777" w:rsidR="00EA5B99" w:rsidRDefault="00A04888" w:rsidP="00A04888">
      <w:pPr>
        <w:tabs>
          <w:tab w:val="left" w:pos="720"/>
        </w:tabs>
        <w:spacing w:after="10" w:line="360" w:lineRule="auto"/>
        <w:contextualSpacing/>
        <w:jc w:val="both"/>
        <w:rPr>
          <w:szCs w:val="24"/>
        </w:rPr>
      </w:pPr>
      <w:r>
        <w:tab/>
      </w:r>
      <w:r w:rsidR="00EA5B99" w:rsidRPr="008E4568">
        <w:rPr>
          <w:szCs w:val="24"/>
        </w:rPr>
        <w:t>The equilibrium state of monolayer homogeneous adsorption is defined by the Langmuir model</w:t>
      </w:r>
      <w:r w:rsidR="00EA5B99">
        <w:rPr>
          <w:szCs w:val="24"/>
        </w:rPr>
        <w:t xml:space="preserve"> as shown in Figure1.8. </w:t>
      </w:r>
      <w:r w:rsidR="00EA5B99" w:rsidRPr="008E4568">
        <w:rPr>
          <w:szCs w:val="24"/>
        </w:rPr>
        <w:t>The Langmuir isotherm is based on the following assumptions:</w:t>
      </w:r>
    </w:p>
    <w:p w14:paraId="7E5BD342" w14:textId="77777777" w:rsidR="00EA5B99" w:rsidRPr="00AA1DC1" w:rsidRDefault="00EA5B99" w:rsidP="00EA5B99">
      <w:pPr>
        <w:tabs>
          <w:tab w:val="left" w:pos="1785"/>
        </w:tabs>
        <w:spacing w:after="10" w:line="360" w:lineRule="auto"/>
        <w:contextualSpacing/>
        <w:jc w:val="both"/>
        <w:rPr>
          <w:szCs w:val="24"/>
        </w:rPr>
      </w:pPr>
    </w:p>
    <w:p w14:paraId="23C48EC7" w14:textId="77777777" w:rsidR="008E4568" w:rsidRPr="00AA1DC1" w:rsidRDefault="008E4568" w:rsidP="001D16D7">
      <w:pPr>
        <w:pStyle w:val="ListParagraph"/>
        <w:numPr>
          <w:ilvl w:val="0"/>
          <w:numId w:val="24"/>
        </w:numPr>
        <w:tabs>
          <w:tab w:val="left" w:pos="1785"/>
        </w:tabs>
        <w:spacing w:after="10" w:line="360" w:lineRule="auto"/>
        <w:jc w:val="both"/>
        <w:rPr>
          <w:szCs w:val="24"/>
        </w:rPr>
      </w:pPr>
      <w:r w:rsidRPr="00AA1DC1">
        <w:rPr>
          <w:szCs w:val="24"/>
        </w:rPr>
        <w:t>Monolayer adsorption</w:t>
      </w:r>
    </w:p>
    <w:p w14:paraId="46A62F40" w14:textId="77777777" w:rsidR="008E4568" w:rsidRPr="00AA1DC1" w:rsidRDefault="008E4568" w:rsidP="001D16D7">
      <w:pPr>
        <w:pStyle w:val="ListParagraph"/>
        <w:numPr>
          <w:ilvl w:val="0"/>
          <w:numId w:val="24"/>
        </w:numPr>
        <w:tabs>
          <w:tab w:val="left" w:pos="1785"/>
        </w:tabs>
        <w:spacing w:after="10" w:line="360" w:lineRule="auto"/>
        <w:jc w:val="both"/>
        <w:rPr>
          <w:szCs w:val="24"/>
        </w:rPr>
      </w:pPr>
      <w:r w:rsidRPr="00AA1DC1">
        <w:rPr>
          <w:szCs w:val="24"/>
        </w:rPr>
        <w:t>Homogeneous distribution of adsorption sites</w:t>
      </w:r>
    </w:p>
    <w:p w14:paraId="706F849C" w14:textId="77777777" w:rsidR="008E4568" w:rsidRPr="00AA1DC1" w:rsidRDefault="008E4568" w:rsidP="001D16D7">
      <w:pPr>
        <w:pStyle w:val="ListParagraph"/>
        <w:numPr>
          <w:ilvl w:val="0"/>
          <w:numId w:val="24"/>
        </w:numPr>
        <w:tabs>
          <w:tab w:val="left" w:pos="1785"/>
        </w:tabs>
        <w:spacing w:after="10" w:line="360" w:lineRule="auto"/>
        <w:jc w:val="both"/>
        <w:rPr>
          <w:szCs w:val="24"/>
        </w:rPr>
      </w:pPr>
      <w:r w:rsidRPr="00AA1DC1">
        <w:rPr>
          <w:szCs w:val="24"/>
        </w:rPr>
        <w:t>Constant adsorption energy</w:t>
      </w:r>
    </w:p>
    <w:p w14:paraId="013F5720" w14:textId="77777777" w:rsidR="008E4568" w:rsidRPr="00AA1DC1" w:rsidRDefault="008E4568" w:rsidP="001D16D7">
      <w:pPr>
        <w:pStyle w:val="ListParagraph"/>
        <w:numPr>
          <w:ilvl w:val="0"/>
          <w:numId w:val="24"/>
        </w:numPr>
        <w:tabs>
          <w:tab w:val="left" w:pos="1785"/>
        </w:tabs>
        <w:spacing w:after="10" w:line="360" w:lineRule="auto"/>
        <w:jc w:val="both"/>
        <w:rPr>
          <w:szCs w:val="24"/>
        </w:rPr>
      </w:pPr>
      <w:r w:rsidRPr="00AA1DC1">
        <w:rPr>
          <w:szCs w:val="24"/>
        </w:rPr>
        <w:t>Negligible interaction between adsorbate molecules</w:t>
      </w:r>
    </w:p>
    <w:p w14:paraId="75FE233D" w14:textId="77777777" w:rsidR="003A1FE8" w:rsidRPr="003A1FE8" w:rsidRDefault="003A1FE8" w:rsidP="001D16D7">
      <w:pPr>
        <w:tabs>
          <w:tab w:val="left" w:pos="1785"/>
        </w:tabs>
        <w:spacing w:after="10" w:line="360" w:lineRule="auto"/>
        <w:jc w:val="both"/>
        <w:rPr>
          <w:szCs w:val="24"/>
        </w:rPr>
      </w:pPr>
    </w:p>
    <w:p w14:paraId="319AD957" w14:textId="77777777" w:rsidR="00BE62C0" w:rsidRDefault="003A1FE8" w:rsidP="001D16D7">
      <w:pPr>
        <w:keepNext/>
        <w:tabs>
          <w:tab w:val="left" w:pos="1785"/>
        </w:tabs>
        <w:spacing w:after="10" w:line="360" w:lineRule="auto"/>
        <w:jc w:val="both"/>
      </w:pPr>
      <w:r w:rsidRPr="003A1FE8">
        <w:rPr>
          <w:noProof/>
          <w:lang w:val="en-GB" w:eastAsia="en-GB"/>
        </w:rPr>
        <w:drawing>
          <wp:inline distT="0" distB="0" distL="0" distR="0" wp14:anchorId="3F60B100" wp14:editId="7B7334C6">
            <wp:extent cx="5943600" cy="18065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06575"/>
                    </a:xfrm>
                    <a:prstGeom prst="rect">
                      <a:avLst/>
                    </a:prstGeom>
                  </pic:spPr>
                </pic:pic>
              </a:graphicData>
            </a:graphic>
          </wp:inline>
        </w:drawing>
      </w:r>
    </w:p>
    <w:p w14:paraId="1C90BF7E" w14:textId="77777777" w:rsidR="006116B5" w:rsidRPr="00EA5B99" w:rsidRDefault="00BE62C0" w:rsidP="00EA5B99">
      <w:pPr>
        <w:pStyle w:val="Caption"/>
        <w:spacing w:line="360" w:lineRule="auto"/>
        <w:ind w:firstLine="720"/>
        <w:jc w:val="both"/>
        <w:rPr>
          <w:i w:val="0"/>
          <w:iCs w:val="0"/>
          <w:color w:val="auto"/>
          <w:sz w:val="24"/>
          <w:szCs w:val="24"/>
        </w:rPr>
      </w:pPr>
      <w:bookmarkStart w:id="223" w:name="_Toc80342670"/>
      <w:r w:rsidRPr="00EA5B99">
        <w:rPr>
          <w:b/>
          <w:bCs/>
          <w:i w:val="0"/>
          <w:iCs w:val="0"/>
          <w:color w:val="auto"/>
          <w:sz w:val="24"/>
          <w:szCs w:val="24"/>
        </w:rPr>
        <w:t xml:space="preserve">Figure </w:t>
      </w:r>
      <w:r w:rsidR="00A25B39" w:rsidRPr="00EA5B99">
        <w:rPr>
          <w:b/>
          <w:bCs/>
          <w:i w:val="0"/>
          <w:iCs w:val="0"/>
          <w:color w:val="auto"/>
          <w:sz w:val="24"/>
          <w:szCs w:val="24"/>
        </w:rPr>
        <w:fldChar w:fldCharType="begin"/>
      </w:r>
      <w:r w:rsidR="00A25B39" w:rsidRPr="00EA5B99">
        <w:rPr>
          <w:b/>
          <w:bCs/>
          <w:i w:val="0"/>
          <w:iCs w:val="0"/>
          <w:color w:val="auto"/>
          <w:sz w:val="24"/>
          <w:szCs w:val="24"/>
        </w:rPr>
        <w:instrText xml:space="preserve"> STYLEREF 1 \s </w:instrText>
      </w:r>
      <w:r w:rsidR="00A25B39" w:rsidRPr="00EA5B99">
        <w:rPr>
          <w:b/>
          <w:bCs/>
          <w:i w:val="0"/>
          <w:iCs w:val="0"/>
          <w:color w:val="auto"/>
          <w:sz w:val="24"/>
          <w:szCs w:val="24"/>
        </w:rPr>
        <w:fldChar w:fldCharType="separate"/>
      </w:r>
      <w:r w:rsidR="00A25B39" w:rsidRPr="00EA5B99">
        <w:rPr>
          <w:b/>
          <w:bCs/>
          <w:i w:val="0"/>
          <w:iCs w:val="0"/>
          <w:noProof/>
          <w:color w:val="auto"/>
          <w:sz w:val="24"/>
          <w:szCs w:val="24"/>
        </w:rPr>
        <w:t>1</w:t>
      </w:r>
      <w:r w:rsidR="00A25B39" w:rsidRPr="00EA5B99">
        <w:rPr>
          <w:b/>
          <w:bCs/>
          <w:i w:val="0"/>
          <w:iCs w:val="0"/>
          <w:color w:val="auto"/>
          <w:sz w:val="24"/>
          <w:szCs w:val="24"/>
        </w:rPr>
        <w:fldChar w:fldCharType="end"/>
      </w:r>
      <w:r w:rsidR="00A25B39" w:rsidRPr="00EA5B99">
        <w:rPr>
          <w:b/>
          <w:bCs/>
          <w:i w:val="0"/>
          <w:iCs w:val="0"/>
          <w:color w:val="auto"/>
          <w:sz w:val="24"/>
          <w:szCs w:val="24"/>
        </w:rPr>
        <w:t>.</w:t>
      </w:r>
      <w:r w:rsidR="00A25B39" w:rsidRPr="00EA5B99">
        <w:rPr>
          <w:b/>
          <w:bCs/>
          <w:i w:val="0"/>
          <w:iCs w:val="0"/>
          <w:color w:val="auto"/>
          <w:sz w:val="24"/>
          <w:szCs w:val="24"/>
        </w:rPr>
        <w:fldChar w:fldCharType="begin"/>
      </w:r>
      <w:r w:rsidR="00A25B39" w:rsidRPr="00EA5B99">
        <w:rPr>
          <w:b/>
          <w:bCs/>
          <w:i w:val="0"/>
          <w:iCs w:val="0"/>
          <w:color w:val="auto"/>
          <w:sz w:val="24"/>
          <w:szCs w:val="24"/>
        </w:rPr>
        <w:instrText xml:space="preserve"> SEQ Figure \* ARABIC \s 1 </w:instrText>
      </w:r>
      <w:r w:rsidR="00A25B39" w:rsidRPr="00EA5B99">
        <w:rPr>
          <w:b/>
          <w:bCs/>
          <w:i w:val="0"/>
          <w:iCs w:val="0"/>
          <w:color w:val="auto"/>
          <w:sz w:val="24"/>
          <w:szCs w:val="24"/>
        </w:rPr>
        <w:fldChar w:fldCharType="separate"/>
      </w:r>
      <w:r w:rsidR="00A25B39" w:rsidRPr="00EA5B99">
        <w:rPr>
          <w:b/>
          <w:bCs/>
          <w:i w:val="0"/>
          <w:iCs w:val="0"/>
          <w:noProof/>
          <w:color w:val="auto"/>
          <w:sz w:val="24"/>
          <w:szCs w:val="24"/>
        </w:rPr>
        <w:t>8</w:t>
      </w:r>
      <w:r w:rsidR="00A25B39" w:rsidRPr="00EA5B99">
        <w:rPr>
          <w:b/>
          <w:bCs/>
          <w:i w:val="0"/>
          <w:iCs w:val="0"/>
          <w:color w:val="auto"/>
          <w:sz w:val="24"/>
          <w:szCs w:val="24"/>
        </w:rPr>
        <w:fldChar w:fldCharType="end"/>
      </w:r>
      <w:r w:rsidRPr="00EA5B99">
        <w:rPr>
          <w:i w:val="0"/>
          <w:iCs w:val="0"/>
          <w:color w:val="auto"/>
          <w:sz w:val="24"/>
          <w:szCs w:val="24"/>
        </w:rPr>
        <w:t>. The adsorption mechanism reveals by the Langmuir isotherm model</w:t>
      </w:r>
      <w:bookmarkEnd w:id="223"/>
    </w:p>
    <w:p w14:paraId="780EF2ED" w14:textId="77777777" w:rsidR="003A1FE8" w:rsidRPr="003A1FE8" w:rsidRDefault="003A1FE8" w:rsidP="001D16D7">
      <w:pPr>
        <w:tabs>
          <w:tab w:val="left" w:pos="1785"/>
        </w:tabs>
        <w:spacing w:after="10" w:line="360" w:lineRule="auto"/>
        <w:jc w:val="both"/>
        <w:rPr>
          <w:szCs w:val="24"/>
        </w:rPr>
      </w:pPr>
    </w:p>
    <w:p w14:paraId="708A6A1A" w14:textId="77777777" w:rsidR="003A1FE8" w:rsidRPr="00556174" w:rsidRDefault="00EA5B99" w:rsidP="00A04888">
      <w:pPr>
        <w:tabs>
          <w:tab w:val="left" w:pos="720"/>
        </w:tabs>
        <w:spacing w:after="10" w:line="360" w:lineRule="auto"/>
        <w:jc w:val="both"/>
        <w:rPr>
          <w:szCs w:val="24"/>
        </w:rPr>
      </w:pPr>
      <w:r>
        <w:rPr>
          <w:szCs w:val="24"/>
        </w:rPr>
        <w:t xml:space="preserve">            </w:t>
      </w:r>
      <w:r w:rsidR="003A1FE8" w:rsidRPr="003A1FE8">
        <w:rPr>
          <w:szCs w:val="24"/>
        </w:rPr>
        <w:t>The adsorbent materials are homogeneous in macroscopic view in most adsorption methods, and the solution is homogeneous w</w:t>
      </w:r>
      <w:r w:rsidR="008305D2">
        <w:rPr>
          <w:szCs w:val="24"/>
        </w:rPr>
        <w:t xml:space="preserve">ith agitation. </w:t>
      </w:r>
      <w:r w:rsidR="003A1FE8" w:rsidRPr="003A1FE8">
        <w:rPr>
          <w:szCs w:val="24"/>
        </w:rPr>
        <w:t>Even if the adsorbent materials have irregular shapes and non-uniform surfaces in the microscope, the Langmuir isotherm can still reflect adsorption.</w:t>
      </w:r>
      <w:r w:rsidR="008305D2">
        <w:rPr>
          <w:szCs w:val="24"/>
        </w:rPr>
        <w:t xml:space="preserve"> </w:t>
      </w:r>
      <w:r w:rsidR="003A1FE8" w:rsidRPr="003A1FE8">
        <w:rPr>
          <w:szCs w:val="24"/>
        </w:rPr>
        <w:t>The Langmuir model can also be used to model monolayer adsorption on surfaces and</w:t>
      </w:r>
      <w:r w:rsidR="00AA1DC1">
        <w:rPr>
          <w:szCs w:val="24"/>
        </w:rPr>
        <w:t xml:space="preserve"> in the pores of the </w:t>
      </w:r>
      <w:r w:rsidR="00971196">
        <w:rPr>
          <w:szCs w:val="24"/>
        </w:rPr>
        <w:t>adsorbent.</w:t>
      </w:r>
      <w:r w:rsidR="00971196" w:rsidRPr="003A1FE8">
        <w:rPr>
          <w:szCs w:val="24"/>
        </w:rPr>
        <w:t xml:space="preserve"> This</w:t>
      </w:r>
      <w:r w:rsidR="003A1FE8" w:rsidRPr="003A1FE8">
        <w:rPr>
          <w:szCs w:val="24"/>
        </w:rPr>
        <w:t xml:space="preserve"> could explain why the Langmuir isotherm can adequ</w:t>
      </w:r>
      <w:r w:rsidR="00971196">
        <w:rPr>
          <w:szCs w:val="24"/>
        </w:rPr>
        <w:t xml:space="preserve">ately reflect equilibrium </w:t>
      </w:r>
      <w:r w:rsidR="00DF02EA">
        <w:rPr>
          <w:szCs w:val="24"/>
        </w:rPr>
        <w:t>data.</w:t>
      </w:r>
      <w:r w:rsidR="00DF02EA" w:rsidRPr="003A1FE8">
        <w:rPr>
          <w:rFonts w:cstheme="minorHAnsi"/>
          <w:szCs w:val="24"/>
        </w:rPr>
        <w:t xml:space="preserve"> The</w:t>
      </w:r>
      <w:r w:rsidR="00971196" w:rsidRPr="003A1FE8">
        <w:rPr>
          <w:rFonts w:cstheme="minorHAnsi"/>
          <w:szCs w:val="24"/>
        </w:rPr>
        <w:t xml:space="preserve"> Freundlich isotherm </w:t>
      </w:r>
      <w:r w:rsidR="00971196">
        <w:rPr>
          <w:rFonts w:cstheme="minorHAnsi"/>
          <w:szCs w:val="24"/>
        </w:rPr>
        <w:t xml:space="preserve">can be </w:t>
      </w:r>
      <w:r w:rsidR="00971196" w:rsidRPr="003A1FE8">
        <w:rPr>
          <w:rFonts w:cstheme="minorHAnsi"/>
          <w:szCs w:val="24"/>
        </w:rPr>
        <w:t>used to represent multi-layer adsorption on heterogamous surfaces</w:t>
      </w:r>
      <w:r w:rsidR="00556174">
        <w:rPr>
          <w:rFonts w:cstheme="minorHAnsi"/>
          <w:szCs w:val="24"/>
        </w:rPr>
        <w:t>.</w:t>
      </w:r>
    </w:p>
    <w:p w14:paraId="091558F7" w14:textId="77777777" w:rsidR="003A1FE8" w:rsidRDefault="00EA5B99" w:rsidP="001D16D7">
      <w:pPr>
        <w:tabs>
          <w:tab w:val="left" w:pos="1785"/>
        </w:tabs>
        <w:spacing w:after="10" w:line="360" w:lineRule="auto"/>
        <w:jc w:val="both"/>
        <w:rPr>
          <w:rFonts w:cstheme="minorHAnsi"/>
          <w:szCs w:val="24"/>
        </w:rPr>
      </w:pPr>
      <w:r>
        <w:rPr>
          <w:rFonts w:cstheme="minorHAnsi"/>
          <w:szCs w:val="24"/>
        </w:rPr>
        <w:lastRenderedPageBreak/>
        <w:t xml:space="preserve">           </w:t>
      </w:r>
      <w:r w:rsidR="003A1FE8" w:rsidRPr="003A1FE8">
        <w:rPr>
          <w:rFonts w:cstheme="minorHAnsi"/>
          <w:szCs w:val="24"/>
        </w:rPr>
        <w:t>In this research, methylene blue dye adsorption by different tire char adsorbents has been described by using Langmuir isotherm and Freundlich isotherm models.</w:t>
      </w:r>
    </w:p>
    <w:p w14:paraId="1302B667" w14:textId="77777777" w:rsidR="00EA5B99" w:rsidRPr="003A1FE8" w:rsidRDefault="00EA5B99" w:rsidP="001D16D7">
      <w:pPr>
        <w:tabs>
          <w:tab w:val="left" w:pos="1785"/>
        </w:tabs>
        <w:spacing w:after="10" w:line="360" w:lineRule="auto"/>
        <w:jc w:val="both"/>
        <w:rPr>
          <w:rFonts w:cstheme="minorHAnsi"/>
          <w:szCs w:val="24"/>
        </w:rPr>
      </w:pPr>
    </w:p>
    <w:p w14:paraId="6A1C4982" w14:textId="77777777" w:rsidR="003A1FE8" w:rsidRPr="003A1FE8" w:rsidRDefault="003A1FE8" w:rsidP="001D16D7">
      <w:pPr>
        <w:tabs>
          <w:tab w:val="left" w:pos="1785"/>
        </w:tabs>
        <w:spacing w:after="10" w:line="360" w:lineRule="auto"/>
        <w:jc w:val="both"/>
        <w:rPr>
          <w:rFonts w:cstheme="minorHAnsi"/>
          <w:szCs w:val="24"/>
        </w:rPr>
      </w:pPr>
    </w:p>
    <w:p w14:paraId="5A3CF3FD" w14:textId="77777777" w:rsidR="003A1FE8" w:rsidRPr="003A1FE8" w:rsidRDefault="003A1FE8" w:rsidP="001D16D7">
      <w:pPr>
        <w:pStyle w:val="Heading2"/>
        <w:spacing w:before="0" w:line="360" w:lineRule="auto"/>
      </w:pPr>
      <w:bookmarkStart w:id="224" w:name="_Toc71815049"/>
      <w:bookmarkStart w:id="225" w:name="_Toc71815680"/>
      <w:bookmarkStart w:id="226" w:name="_Toc72583225"/>
      <w:bookmarkStart w:id="227" w:name="_Toc73005609"/>
      <w:bookmarkStart w:id="228" w:name="_Toc73009111"/>
      <w:bookmarkStart w:id="229" w:name="_Toc77028000"/>
      <w:bookmarkStart w:id="230" w:name="_Toc80362449"/>
      <w:r w:rsidRPr="003A1FE8">
        <w:t>Desorption/Regeneration studies</w:t>
      </w:r>
      <w:bookmarkEnd w:id="224"/>
      <w:bookmarkEnd w:id="225"/>
      <w:bookmarkEnd w:id="226"/>
      <w:bookmarkEnd w:id="227"/>
      <w:bookmarkEnd w:id="228"/>
      <w:bookmarkEnd w:id="229"/>
      <w:bookmarkEnd w:id="230"/>
    </w:p>
    <w:p w14:paraId="6F692319" w14:textId="77777777" w:rsidR="003A1FE8" w:rsidRPr="003A1FE8" w:rsidRDefault="003A1FE8" w:rsidP="001D16D7">
      <w:pPr>
        <w:spacing w:after="10" w:line="360" w:lineRule="auto"/>
        <w:jc w:val="both"/>
      </w:pPr>
    </w:p>
    <w:p w14:paraId="2F746F64" w14:textId="77777777" w:rsidR="003A1FE8" w:rsidRPr="003A1FE8" w:rsidRDefault="00A04888" w:rsidP="00A04888">
      <w:pPr>
        <w:tabs>
          <w:tab w:val="left" w:pos="720"/>
        </w:tabs>
        <w:spacing w:after="10" w:line="360" w:lineRule="auto"/>
        <w:jc w:val="both"/>
        <w:rPr>
          <w:szCs w:val="24"/>
        </w:rPr>
      </w:pPr>
      <w:r>
        <w:rPr>
          <w:szCs w:val="24"/>
        </w:rPr>
        <w:t xml:space="preserve">            </w:t>
      </w:r>
      <w:r w:rsidR="003A1FE8" w:rsidRPr="003A1FE8">
        <w:rPr>
          <w:szCs w:val="24"/>
        </w:rPr>
        <w:t>The problem of dye-loaded adsorbents is also difficult since the continuous accumulation of contaminants on the adsorbents progressively decreases the adsorbent's overall adsorption performance and also has an environmental impact due to adsorbate leaching</w:t>
      </w:r>
      <w:r w:rsidR="003A1FE8" w:rsidRPr="003A1FE8">
        <w:rPr>
          <w:szCs w:val="24"/>
        </w:rPr>
        <w:fldChar w:fldCharType="begin" w:fldLock="1"/>
      </w:r>
      <w:r w:rsidR="00D64C75">
        <w:rPr>
          <w:szCs w:val="24"/>
        </w:rPr>
        <w:instrText>ADDIN CSL_CITATION {"citationItems":[{"id":"ITEM-1","itemData":{"DOI":"10.1080/19443994.2014.967726","ISSN":"19443986","abstract":"Adsorption is a very important physicochemical process used for several purposes including separation and purification of proteins and in water treatment. This article reviews the various strategies that have been employed in the regeneration of spent adsorbents used in the adsorption of organic pollutants from aqueous solutions. The principles, advantages, disadvantages, and factors influencing each of these techniques are discussed. Future perspectives on the use of these techniques in regeneration process are provided for further studies with the view to make the regeneration process of spent solids more efficient and sustainable.","author":[{"dropping-particle":"","family":"Omorogie","given":"Martins O.","non-dropping-particle":"","parse-names":false,"suffix":""},{"dropping-particle":"","family":"Babalola","given":"Jonathan O.","non-dropping-particle":"","parse-names":false,"suffix":""},{"dropping-particle":"","family":"Unuabonah","given":"Emmanuel I.","non-dropping-particle":"","parse-names":false,"suffix":""}],"container-title":"Desalination and Water Treatment","id":"ITEM-1","issue":"2","issued":{"date-parts":[["2016"]]},"page":"518-544","title":"Regeneration strategies for spent solid matrices used in adsorption of organic pollutants from surface water: a critical review","type":"article-journal","volume":"57"},"uris":["http://www.mendeley.com/documents/?uuid=592d6a80-f109-4f4e-9c90-175c2c25edec"]}],"mendeley":{"formattedCitation":"&lt;sup&gt;81&lt;/sup&gt;","plainTextFormattedCitation":"81","previouslyFormattedCitation":"&lt;sup&gt;82&lt;/sup&gt;"},"properties":{"noteIndex":0},"schema":"https://github.com/citation-style-language/schema/raw/master/csl-citation.json"}</w:instrText>
      </w:r>
      <w:r w:rsidR="003A1FE8" w:rsidRPr="003A1FE8">
        <w:rPr>
          <w:szCs w:val="24"/>
        </w:rPr>
        <w:fldChar w:fldCharType="separate"/>
      </w:r>
      <w:r w:rsidR="00D64C75" w:rsidRPr="00D64C75">
        <w:rPr>
          <w:noProof/>
          <w:szCs w:val="24"/>
          <w:vertAlign w:val="superscript"/>
        </w:rPr>
        <w:t>81</w:t>
      </w:r>
      <w:r w:rsidR="003A1FE8" w:rsidRPr="003A1FE8">
        <w:rPr>
          <w:szCs w:val="24"/>
        </w:rPr>
        <w:fldChar w:fldCharType="end"/>
      </w:r>
      <w:r w:rsidR="003A1FE8" w:rsidRPr="003A1FE8">
        <w:rPr>
          <w:szCs w:val="24"/>
        </w:rPr>
        <w:t>.</w:t>
      </w:r>
      <w:r w:rsidR="003A1FE8" w:rsidRPr="003A1FE8">
        <w:t xml:space="preserve"> </w:t>
      </w:r>
      <w:r w:rsidR="003A1FE8" w:rsidRPr="003A1FE8">
        <w:rPr>
          <w:szCs w:val="24"/>
        </w:rPr>
        <w:t>Adsorbent regeneration is critical; using the right technique increases adsorption efficiency by eliminating contaminants, lowers overall treatment costs, reduces produced waste, and solves the disposal problem.</w:t>
      </w:r>
      <w:r w:rsidR="003A1FE8" w:rsidRPr="003A1FE8">
        <w:t xml:space="preserve"> </w:t>
      </w:r>
      <w:r w:rsidR="003A1FE8" w:rsidRPr="003A1FE8">
        <w:rPr>
          <w:szCs w:val="24"/>
        </w:rPr>
        <w:t>Chemical, thermal, supercritical extraction, photocatalytic, and biological techniques are the most popular and widely used regeneration techniques, according to literature reviews.</w:t>
      </w:r>
    </w:p>
    <w:p w14:paraId="20E22C2B" w14:textId="77777777" w:rsidR="003A1FE8" w:rsidRPr="003A1FE8" w:rsidRDefault="003A1FE8" w:rsidP="001D16D7">
      <w:pPr>
        <w:tabs>
          <w:tab w:val="left" w:pos="1785"/>
        </w:tabs>
        <w:spacing w:after="10" w:line="360" w:lineRule="auto"/>
        <w:jc w:val="both"/>
        <w:rPr>
          <w:szCs w:val="24"/>
        </w:rPr>
      </w:pPr>
    </w:p>
    <w:p w14:paraId="1FC5231F" w14:textId="77777777" w:rsidR="003A1FE8" w:rsidRPr="003A1FE8" w:rsidRDefault="00A04888" w:rsidP="00A04888">
      <w:pPr>
        <w:tabs>
          <w:tab w:val="left" w:pos="1785"/>
        </w:tabs>
        <w:spacing w:after="10" w:line="360" w:lineRule="auto"/>
        <w:jc w:val="both"/>
        <w:rPr>
          <w:rFonts w:eastAsiaTheme="minorEastAsia"/>
          <w:szCs w:val="24"/>
        </w:rPr>
      </w:pPr>
      <w:r>
        <w:rPr>
          <w:szCs w:val="24"/>
        </w:rPr>
        <w:t xml:space="preserve">             </w:t>
      </w:r>
      <w:r w:rsidR="003A1FE8" w:rsidRPr="003A1FE8">
        <w:rPr>
          <w:szCs w:val="24"/>
        </w:rPr>
        <w:t>Stability and reusability are important characteristics for ideal adsorbents in large-scale industrial applications</w:t>
      </w:r>
      <w:r w:rsidR="003A1FE8" w:rsidRPr="003A1FE8">
        <w:rPr>
          <w:szCs w:val="24"/>
        </w:rPr>
        <w:fldChar w:fldCharType="begin" w:fldLock="1"/>
      </w:r>
      <w:r w:rsidR="00D64C75">
        <w:rPr>
          <w:szCs w:val="24"/>
        </w:rPr>
        <w:instrText>ADDIN CSL_CITATION {"citationItems":[{"id":"ITEM-1","itemData":{"DOI":"10.1021/acsomega.0c04437","ISSN":"24701343","abstract":"Microporous silica (MS) materials are a kind of an emerging and promising adsorbent precursor. MS prepared from vermiculite has the advantages of easy preparation, low cost, and low layer charge. In this study, organo-MS (OMS) modified by a typical gemini surfactant 1,2-bis(hexadecyldimethylammonio)ethane dibromide (G16) is first synthesized and proved to have effective retention capacity toward cationic dyes. Fourier transform infrared spectroscopy, TG-DTG, X-ray diffraction, scanning electron microscopy, transmission electron microscopy, and Brunauer-Emmett-Teller are used to explore the structural characters of adsorbents. Gradient adsorption of compound MS (MS and OMS) in a binary dye system [methylene blue (MB) and crystal violet (CV)] was investigated. In a single system, the relationship between the adsorption capacity and influencing factors (dye concentration, contact time, temperature, and pH), adsorption kinetics, isotherms, as well as thermodynamics was comprehensively compared to reveal the adsorption mechanism. The adsorption values of MB and CV on MS and OMS are 308 mg g-1 (R = 77.0%, 15 min) and 250 mg g-1 (R = 83.3%), respectively, which may be caused by various intermolecular interactions (electrostatic or hydrophobic interactions) between the dye and adsorbent surface. In a binary system, the improved first spectroscopy method is used to calculate the individual concentration of the dye in the binary system. The total removal efficiency of gradient adsorption reaches as high as 89.5% (MB) and 86.4% (CV). In addition, compound MS can be effectively regenerated by HCl solution for several cycles.","author":[{"dropping-particle":"","family":"Li","given":"Yong","non-dropping-particle":"","parse-names":false,"suffix":""},{"dropping-particle":"","family":"Wang","given":"Shifeng","non-dropping-particle":"","parse-names":false,"suffix":""},{"dropping-particle":"","family":"Shen","given":"Zichen","non-dropping-particle":"","parse-names":false,"suffix":""},{"dropping-particle":"","family":"Li","given":"Xin","non-dropping-particle":"","parse-names":false,"suffix":""},{"dropping-particle":"","family":"Zhou","given":"Qianyu","non-dropping-particle":"","parse-names":false,"suffix":""},{"dropping-particle":"","family":"Sun","given":"Yaxun","non-dropping-particle":"","parse-names":false,"suffix":""},{"dropping-particle":"","family":"Wang","given":"Tingting","non-dropping-particle":"","parse-names":false,"suffix":""},{"dropping-particle":"","family":"Liu","given":"Yanfang","non-dropping-particle":"","parse-names":false,"suffix":""},{"dropping-particle":"","family":"Gao","given":"Qi","non-dropping-particle":"","parse-names":false,"suffix":""}],"container-title":"ACS Omega","id":"ITEM-1","issued":{"date-parts":[["2020"]]},"title":"Gradient Adsorption of Methylene Blue and Crystal Violet onto Compound Microporous Silica from Aqueous Medium","type":"article-journal"},"uris":["http://www.mendeley.com/documents/?uuid=25397062-dcda-491b-8024-3b4a4dd09908"]}],"mendeley":{"formattedCitation":"&lt;sup&gt;82&lt;/sup&gt;","plainTextFormattedCitation":"82","previouslyFormattedCitation":"&lt;sup&gt;83&lt;/sup&gt;"},"properties":{"noteIndex":0},"schema":"https://github.com/citation-style-language/schema/raw/master/csl-citation.json"}</w:instrText>
      </w:r>
      <w:r w:rsidR="003A1FE8" w:rsidRPr="003A1FE8">
        <w:rPr>
          <w:szCs w:val="24"/>
        </w:rPr>
        <w:fldChar w:fldCharType="separate"/>
      </w:r>
      <w:r w:rsidR="00D64C75" w:rsidRPr="00D64C75">
        <w:rPr>
          <w:noProof/>
          <w:szCs w:val="24"/>
          <w:vertAlign w:val="superscript"/>
        </w:rPr>
        <w:t>82</w:t>
      </w:r>
      <w:r w:rsidR="003A1FE8" w:rsidRPr="003A1FE8">
        <w:rPr>
          <w:szCs w:val="24"/>
        </w:rPr>
        <w:fldChar w:fldCharType="end"/>
      </w:r>
      <w:r w:rsidR="003A1FE8" w:rsidRPr="003A1FE8">
        <w:rPr>
          <w:szCs w:val="24"/>
        </w:rPr>
        <w:t>. Desorption studies can be carried out to elucidate the nature of the adsorption process and as well as the recycling/reusability of the spent</w:t>
      </w:r>
      <w:r w:rsidR="003A1FE8" w:rsidRPr="003A1FE8">
        <w:rPr>
          <w:szCs w:val="24"/>
        </w:rPr>
        <w:fldChar w:fldCharType="begin" w:fldLock="1"/>
      </w:r>
      <w:r w:rsidR="003A1FE8" w:rsidRPr="003A1FE8">
        <w:rPr>
          <w:szCs w:val="24"/>
        </w:rPr>
        <w:instrText>ADDIN CSL_CITATION {"citationItems":[{"id":"ITEM-1","itemData":{"DOI":"10.5004/dwt.2017.20340","ISSN":"19443986","abstract":"The adsorption of methylene blue (MB) dye from aqueous solutions using acid-treated pyrolytic tire char in a fixed-bed adsorption column has been studied. The adsorbent was characterized by X-ray diffraction, specific surface area, Fourier transform infrared spectroscopy, elemental analysis, Boehm titration, pHpzc and scanning electron microscopy. The effects of dye concentration and feed flow rate have been studied. Breakthrough curves and characteristic parameters of the column have been determined and modeled according to Adams–Bohart, Yoon–Nelson and Thomas models. Error analysis (average relative error) and R2 values for each model showed that MB adsorption was fitted better to Yoon–Nelson model followed by Thomas model. Desorption of MB for the reuse of the column can be performed with 0.1 M HNO3 solution while more than 64% of the initial adsorption capacity can be retained after three adsorption cycles. Considering the ample waste tire feedstock and the waste tire pyrolysis management needs, tire char can be a promising low-cost adsorbent for MB removal.","author":[{"dropping-particle":"","family":"Makrigianni","given":"V.","non-dropping-particle":"","parse-names":false,"suffix":""},{"dropping-particle":"","family":"Giannakas","given":"A.","non-dropping-particle":"","parse-names":false,"suffix":""},{"dropping-particle":"","family":"Hela","given":"D.","non-dropping-particle":"","parse-names":false,"suffix":""},{"dropping-particle":"","family":"Papadaki","given":"M.","non-dropping-particle":"","parse-names":false,"suffix":""},{"dropping-particle":"","family":"Konstantinou","given":"I.","non-dropping-particle":"","parse-names":false,"suffix":""}],"container-title":"Desalination and Water Treatment","id":"ITEM-1","issued":{"date-parts":[["2017"]]},"title":"Adsorption of methylene blue dye by pyrolytic tire char in fixed-bed column","type":"article-journal"},"uris":["http://www.mendeley.com/documents/?uuid=134cf5a3-0320-4c9d-b991-ee50e04530ca"]}],"mendeley":{"formattedCitation":"&lt;sup&gt;10&lt;/sup&gt;","plainTextFormattedCitation":"10","previouslyFormattedCitation":"&lt;sup&gt;10&lt;/sup&gt;"},"properties":{"noteIndex":0},"schema":"https://github.com/citation-style-language/schema/raw/master/csl-citation.json"}</w:instrText>
      </w:r>
      <w:r w:rsidR="003A1FE8" w:rsidRPr="003A1FE8">
        <w:rPr>
          <w:szCs w:val="24"/>
        </w:rPr>
        <w:fldChar w:fldCharType="separate"/>
      </w:r>
      <w:r w:rsidR="003A1FE8" w:rsidRPr="003A1FE8">
        <w:rPr>
          <w:noProof/>
          <w:szCs w:val="24"/>
          <w:vertAlign w:val="superscript"/>
        </w:rPr>
        <w:t>10</w:t>
      </w:r>
      <w:r w:rsidR="003A1FE8" w:rsidRPr="003A1FE8">
        <w:rPr>
          <w:szCs w:val="24"/>
        </w:rPr>
        <w:fldChar w:fldCharType="end"/>
      </w:r>
      <w:r w:rsidR="003A1FE8" w:rsidRPr="003A1FE8">
        <w:rPr>
          <w:szCs w:val="24"/>
        </w:rPr>
        <w:t>. A proper selection of eluents is required for a better desorption process. Dilute</w:t>
      </w:r>
      <w:r w:rsidR="008305D2">
        <w:rPr>
          <w:szCs w:val="24"/>
        </w:rPr>
        <w:t xml:space="preserve"> acids like HCl and</w:t>
      </w:r>
      <m:oMath>
        <m: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H</m:t>
            </m:r>
          </m:e>
          <m:sub>
            <m:r>
              <m:rPr>
                <m:sty m:val="p"/>
              </m:rPr>
              <w:rPr>
                <w:rFonts w:ascii="Cambria Math" w:hAnsi="Cambria Math"/>
                <w:szCs w:val="24"/>
              </w:rPr>
              <m:t>2</m:t>
            </m:r>
          </m:sub>
        </m:sSub>
        <m:sSub>
          <m:sSubPr>
            <m:ctrlPr>
              <w:rPr>
                <w:rFonts w:ascii="Cambria Math" w:hAnsi="Cambria Math"/>
                <w:iCs/>
                <w:szCs w:val="24"/>
              </w:rPr>
            </m:ctrlPr>
          </m:sSubPr>
          <m:e>
            <m:r>
              <m:rPr>
                <m:sty m:val="p"/>
              </m:rPr>
              <w:rPr>
                <w:rFonts w:ascii="Cambria Math" w:hAnsi="Cambria Math"/>
                <w:szCs w:val="24"/>
              </w:rPr>
              <m:t>SO</m:t>
            </m:r>
          </m:e>
          <m:sub>
            <m:r>
              <m:rPr>
                <m:sty m:val="p"/>
              </m:rPr>
              <w:rPr>
                <w:rFonts w:ascii="Cambria Math" w:hAnsi="Cambria Math"/>
                <w:szCs w:val="24"/>
              </w:rPr>
              <m:t>4</m:t>
            </m:r>
          </m:sub>
        </m:sSub>
      </m:oMath>
      <w:r w:rsidR="008305D2">
        <w:rPr>
          <w:rFonts w:eastAsiaTheme="minorEastAsia"/>
          <w:iCs/>
          <w:szCs w:val="24"/>
        </w:rPr>
        <w:t xml:space="preserve"> </w:t>
      </w:r>
      <w:r w:rsidR="003A1FE8" w:rsidRPr="003A1FE8">
        <w:rPr>
          <w:rFonts w:eastAsiaTheme="minorEastAsia"/>
          <w:szCs w:val="24"/>
        </w:rPr>
        <w:t>have been extensively utilized for the desorption of basic dyes. However thermal desorption method has been not widely used for desorption studies according to the literature. But it can be considered as one of the best desorption methods in recent.</w:t>
      </w:r>
    </w:p>
    <w:p w14:paraId="68E12A43" w14:textId="77777777" w:rsidR="003A1FE8" w:rsidRPr="003A1FE8" w:rsidRDefault="003A1FE8" w:rsidP="001D16D7">
      <w:pPr>
        <w:tabs>
          <w:tab w:val="left" w:pos="1785"/>
        </w:tabs>
        <w:spacing w:after="10" w:line="360" w:lineRule="auto"/>
        <w:jc w:val="both"/>
        <w:rPr>
          <w:rFonts w:eastAsiaTheme="minorEastAsia"/>
          <w:szCs w:val="24"/>
        </w:rPr>
      </w:pPr>
    </w:p>
    <w:p w14:paraId="211F298E" w14:textId="77777777" w:rsidR="003A1FE8" w:rsidRPr="003A1FE8" w:rsidRDefault="003A1FE8" w:rsidP="001D16D7">
      <w:pPr>
        <w:tabs>
          <w:tab w:val="left" w:pos="1785"/>
        </w:tabs>
        <w:spacing w:after="10" w:line="360" w:lineRule="auto"/>
        <w:jc w:val="both"/>
        <w:rPr>
          <w:rFonts w:eastAsiaTheme="minorEastAsia"/>
          <w:szCs w:val="24"/>
        </w:rPr>
      </w:pPr>
    </w:p>
    <w:p w14:paraId="4389DE90" w14:textId="77777777" w:rsidR="003A1FE8" w:rsidRDefault="003A1FE8" w:rsidP="001D16D7">
      <w:pPr>
        <w:pStyle w:val="Heading2"/>
        <w:spacing w:before="0" w:line="360" w:lineRule="auto"/>
        <w:rPr>
          <w:rFonts w:eastAsiaTheme="minorEastAsia"/>
        </w:rPr>
      </w:pPr>
      <w:bookmarkStart w:id="231" w:name="_Toc77028001"/>
      <w:bookmarkStart w:id="232" w:name="_Toc80362450"/>
      <w:r w:rsidRPr="003A1FE8">
        <w:rPr>
          <w:rFonts w:eastAsiaTheme="minorEastAsia"/>
        </w:rPr>
        <w:t>Research problem</w:t>
      </w:r>
      <w:bookmarkEnd w:id="231"/>
      <w:bookmarkEnd w:id="232"/>
    </w:p>
    <w:p w14:paraId="1B2C1A13" w14:textId="77777777" w:rsidR="0097556E" w:rsidRPr="0097556E" w:rsidRDefault="0097556E" w:rsidP="001D16D7">
      <w:pPr>
        <w:spacing w:line="360" w:lineRule="auto"/>
      </w:pPr>
    </w:p>
    <w:p w14:paraId="05F103A0" w14:textId="77777777" w:rsidR="005765A1" w:rsidRPr="00A04888" w:rsidRDefault="00A04888" w:rsidP="00A04888">
      <w:pPr>
        <w:tabs>
          <w:tab w:val="left" w:pos="720"/>
        </w:tabs>
        <w:spacing w:after="10" w:line="360" w:lineRule="auto"/>
        <w:jc w:val="both"/>
        <w:rPr>
          <w:szCs w:val="24"/>
        </w:rPr>
      </w:pPr>
      <w:r>
        <w:rPr>
          <w:szCs w:val="24"/>
        </w:rPr>
        <w:tab/>
      </w:r>
      <w:r w:rsidR="003A1FE8" w:rsidRPr="003A1FE8">
        <w:rPr>
          <w:szCs w:val="24"/>
        </w:rPr>
        <w:t xml:space="preserve">Tire pyrolysis char is a waste and its disposal is problematic. Water is a valuable resource and it is polluted by many synthetic dyes. The removal of these dyes from water resources is also a huge challenge and it leads to a shortage of fresh and clean water and many other problems to nature. However, tire-derived char which is a waste in many tire industries can be used to remove the dye contaminants from wastewater by using the </w:t>
      </w:r>
      <w:r w:rsidR="003A1FE8" w:rsidRPr="003A1FE8">
        <w:rPr>
          <w:szCs w:val="24"/>
        </w:rPr>
        <w:lastRenderedPageBreak/>
        <w:t>process of adsorption. As an initial attempt of the research, methylene blue was used as the dye and it was allowed to adsorb on different pyrolysis char types having different modifications at different conditions to investigate the adsorption characteristics of pyrolysis char for the treatment of waste water-bearing dyes.</w:t>
      </w:r>
    </w:p>
    <w:p w14:paraId="0A24D7DC" w14:textId="77777777" w:rsidR="00A04888" w:rsidRDefault="00A04888" w:rsidP="001D16D7">
      <w:pPr>
        <w:pStyle w:val="Title"/>
      </w:pPr>
    </w:p>
    <w:p w14:paraId="4279D861" w14:textId="77777777" w:rsidR="00A04888" w:rsidRDefault="00A04888" w:rsidP="001D16D7">
      <w:pPr>
        <w:pStyle w:val="Title"/>
      </w:pPr>
    </w:p>
    <w:p w14:paraId="576EE9B0" w14:textId="77777777" w:rsidR="00A04888" w:rsidRDefault="00A04888" w:rsidP="001D16D7">
      <w:pPr>
        <w:pStyle w:val="Title"/>
      </w:pPr>
    </w:p>
    <w:p w14:paraId="5507E6B8" w14:textId="77777777" w:rsidR="00A04888" w:rsidRDefault="00A04888" w:rsidP="001D16D7">
      <w:pPr>
        <w:pStyle w:val="Title"/>
      </w:pPr>
    </w:p>
    <w:p w14:paraId="2B2AFC42" w14:textId="77777777" w:rsidR="00A04888" w:rsidRDefault="00A04888" w:rsidP="001D16D7">
      <w:pPr>
        <w:pStyle w:val="Title"/>
      </w:pPr>
    </w:p>
    <w:p w14:paraId="2B1C3A88" w14:textId="77777777" w:rsidR="003525FA" w:rsidRDefault="003525FA" w:rsidP="003525FA"/>
    <w:p w14:paraId="74FE42FA" w14:textId="77777777" w:rsidR="003525FA" w:rsidRDefault="003525FA" w:rsidP="003525FA"/>
    <w:p w14:paraId="595C6D46" w14:textId="77777777" w:rsidR="003525FA" w:rsidRDefault="003525FA" w:rsidP="003525FA"/>
    <w:p w14:paraId="49D90B64" w14:textId="77777777" w:rsidR="003525FA" w:rsidRDefault="003525FA" w:rsidP="003525FA"/>
    <w:p w14:paraId="2696E9ED" w14:textId="77777777" w:rsidR="003525FA" w:rsidRDefault="003525FA" w:rsidP="003525FA"/>
    <w:p w14:paraId="0698E079" w14:textId="77777777" w:rsidR="003525FA" w:rsidRDefault="003525FA" w:rsidP="003525FA"/>
    <w:p w14:paraId="31E83E5A" w14:textId="77777777" w:rsidR="003525FA" w:rsidRDefault="003525FA" w:rsidP="003525FA"/>
    <w:p w14:paraId="35ACC59B" w14:textId="77777777" w:rsidR="003525FA" w:rsidRDefault="003525FA" w:rsidP="003525FA"/>
    <w:p w14:paraId="4025AD04" w14:textId="77777777" w:rsidR="003525FA" w:rsidRDefault="003525FA" w:rsidP="003525FA"/>
    <w:p w14:paraId="006B46E7" w14:textId="77777777" w:rsidR="003525FA" w:rsidRDefault="003525FA" w:rsidP="003525FA"/>
    <w:p w14:paraId="2E8BB43B" w14:textId="77777777" w:rsidR="003525FA" w:rsidRDefault="003525FA" w:rsidP="003525FA"/>
    <w:p w14:paraId="408E0AA2" w14:textId="77777777" w:rsidR="003525FA" w:rsidRDefault="003525FA" w:rsidP="003525FA"/>
    <w:p w14:paraId="243ACDF8" w14:textId="77777777" w:rsidR="003525FA" w:rsidRDefault="003525FA" w:rsidP="003525FA"/>
    <w:p w14:paraId="7EFC6E78" w14:textId="77777777" w:rsidR="003525FA" w:rsidRDefault="003525FA" w:rsidP="003525FA"/>
    <w:p w14:paraId="3526E775" w14:textId="77777777" w:rsidR="003525FA" w:rsidRDefault="003525FA" w:rsidP="003525FA"/>
    <w:p w14:paraId="308A42B4" w14:textId="77777777" w:rsidR="003525FA" w:rsidRDefault="003525FA" w:rsidP="003525FA"/>
    <w:p w14:paraId="432DCD01" w14:textId="77777777" w:rsidR="003525FA" w:rsidRDefault="003525FA" w:rsidP="003525FA"/>
    <w:p w14:paraId="4F1E827E" w14:textId="77777777" w:rsidR="003525FA" w:rsidRDefault="003525FA" w:rsidP="003525FA"/>
    <w:p w14:paraId="60810186" w14:textId="77777777" w:rsidR="003525FA" w:rsidRPr="003525FA" w:rsidRDefault="003525FA" w:rsidP="003525FA"/>
    <w:p w14:paraId="50246525" w14:textId="77777777" w:rsidR="003A1FE8" w:rsidRDefault="003A1FE8" w:rsidP="001D16D7">
      <w:pPr>
        <w:pStyle w:val="Title"/>
      </w:pPr>
      <w:r w:rsidRPr="003A1FE8">
        <w:lastRenderedPageBreak/>
        <w:t>CHAPTER 02</w:t>
      </w:r>
    </w:p>
    <w:p w14:paraId="1F4912C3" w14:textId="77777777" w:rsidR="0097556E" w:rsidRPr="0097556E" w:rsidRDefault="0097556E" w:rsidP="001D16D7">
      <w:pPr>
        <w:spacing w:line="360" w:lineRule="auto"/>
      </w:pPr>
    </w:p>
    <w:p w14:paraId="51617FE8" w14:textId="77777777" w:rsidR="003A1FE8" w:rsidRPr="003A1FE8" w:rsidRDefault="003A1FE8" w:rsidP="001D16D7">
      <w:pPr>
        <w:pStyle w:val="Heading1"/>
        <w:spacing w:before="0" w:line="360" w:lineRule="auto"/>
      </w:pPr>
      <w:bookmarkStart w:id="233" w:name="_Toc71815050"/>
      <w:bookmarkStart w:id="234" w:name="_Toc71815681"/>
      <w:bookmarkStart w:id="235" w:name="_Toc72583226"/>
      <w:bookmarkStart w:id="236" w:name="_Toc73005610"/>
      <w:bookmarkStart w:id="237" w:name="_Toc73009112"/>
      <w:bookmarkStart w:id="238" w:name="_Toc77028002"/>
      <w:bookmarkStart w:id="239" w:name="_Toc80362451"/>
      <w:r w:rsidRPr="003A1FE8">
        <w:t>Materials and method</w:t>
      </w:r>
      <w:bookmarkEnd w:id="233"/>
      <w:bookmarkEnd w:id="234"/>
      <w:bookmarkEnd w:id="235"/>
      <w:bookmarkEnd w:id="236"/>
      <w:bookmarkEnd w:id="237"/>
      <w:bookmarkEnd w:id="238"/>
      <w:r w:rsidRPr="003A1FE8">
        <w:t>s</w:t>
      </w:r>
      <w:bookmarkEnd w:id="239"/>
    </w:p>
    <w:p w14:paraId="2474C28C" w14:textId="77777777" w:rsidR="003A1FE8" w:rsidRPr="003A1FE8" w:rsidRDefault="003A1FE8" w:rsidP="001D16D7">
      <w:pPr>
        <w:spacing w:line="360" w:lineRule="auto"/>
      </w:pPr>
    </w:p>
    <w:p w14:paraId="2E58317A" w14:textId="77777777" w:rsidR="003A1FE8" w:rsidRPr="003A1FE8" w:rsidRDefault="003A1FE8" w:rsidP="001D16D7">
      <w:pPr>
        <w:pStyle w:val="Heading2"/>
        <w:spacing w:before="0" w:line="360" w:lineRule="auto"/>
      </w:pPr>
      <w:bookmarkStart w:id="240" w:name="_Toc80362452"/>
      <w:r w:rsidRPr="003A1FE8">
        <w:t>Apparatus</w:t>
      </w:r>
      <w:bookmarkEnd w:id="240"/>
      <w:r w:rsidRPr="003A1FE8">
        <w:t xml:space="preserve"> </w:t>
      </w:r>
    </w:p>
    <w:p w14:paraId="086EED24" w14:textId="77777777" w:rsidR="003A1FE8" w:rsidRPr="003A1FE8" w:rsidRDefault="003A1FE8" w:rsidP="001D16D7">
      <w:pPr>
        <w:spacing w:line="360" w:lineRule="auto"/>
      </w:pPr>
    </w:p>
    <w:p w14:paraId="228C2D0F" w14:textId="77777777" w:rsidR="003A1FE8" w:rsidRPr="003A1FE8" w:rsidRDefault="00A04888" w:rsidP="00A04888">
      <w:pPr>
        <w:tabs>
          <w:tab w:val="left" w:pos="720"/>
        </w:tabs>
        <w:spacing w:line="360" w:lineRule="auto"/>
        <w:jc w:val="both"/>
        <w:rPr>
          <w:szCs w:val="24"/>
        </w:rPr>
      </w:pPr>
      <w:r>
        <w:rPr>
          <w:szCs w:val="24"/>
        </w:rPr>
        <w:tab/>
      </w:r>
      <w:r w:rsidR="003A1FE8" w:rsidRPr="003A1FE8">
        <w:rPr>
          <w:szCs w:val="24"/>
        </w:rPr>
        <w:t>The pyrolysis char</w:t>
      </w:r>
      <w:r w:rsidR="008305D2">
        <w:rPr>
          <w:szCs w:val="24"/>
        </w:rPr>
        <w:t xml:space="preserve"> for this investigation </w:t>
      </w:r>
      <w:r w:rsidR="0097556E">
        <w:rPr>
          <w:szCs w:val="24"/>
        </w:rPr>
        <w:t>was obtained by Revoga (Pvt) Ltd, Puttalam.</w:t>
      </w:r>
      <w:r w:rsidR="003A1FE8" w:rsidRPr="003A1FE8">
        <w:rPr>
          <w:szCs w:val="24"/>
        </w:rPr>
        <w:t xml:space="preserve"> </w:t>
      </w:r>
      <w:r w:rsidR="0097556E">
        <w:rPr>
          <w:szCs w:val="24"/>
        </w:rPr>
        <w:t xml:space="preserve">It was demineralized </w:t>
      </w:r>
      <w:r w:rsidR="003A1FE8" w:rsidRPr="003A1FE8">
        <w:rPr>
          <w:szCs w:val="24"/>
        </w:rPr>
        <w:t xml:space="preserve">by </w:t>
      </w:r>
      <w:r w:rsidR="0097556E">
        <w:rPr>
          <w:szCs w:val="24"/>
        </w:rPr>
        <w:t>GPR grade HCl and NaOH. GPR grade KOH was used for the chemical activation of pyrolytic char.</w:t>
      </w:r>
      <w:r w:rsidR="003A1FE8" w:rsidRPr="003A1FE8">
        <w:rPr>
          <w:szCs w:val="24"/>
        </w:rPr>
        <w:t xml:space="preserve"> The prepared adsorbents together with commercial carbon black were used to investigate the adsorption behavior of methylene blue dye on the laboratory scale. The adsorption and desorption studies were performed using Edmund Buhler 7400 rotary shaker set to 120 rpm. The pH measurements were made using a JANEWAY 3505 pH meter. An electronic balance with an accuracy of 0.0001 g was used for taking the weights of dye, adsorbents, and other chemicals used in the research. The equilibrium solutions were filtered using Whatman No: 01 (pore size-11</w:t>
      </w:r>
      <m:oMath>
        <m:r>
          <m:rPr>
            <m:sty m:val="p"/>
          </m:rPr>
          <w:rPr>
            <w:rFonts w:ascii="Cambria Math" w:hAnsi="Cambria Math"/>
            <w:szCs w:val="24"/>
          </w:rPr>
          <m:t>μm</m:t>
        </m:r>
      </m:oMath>
      <w:r w:rsidR="003A1FE8" w:rsidRPr="003A1FE8">
        <w:rPr>
          <w:szCs w:val="24"/>
        </w:rPr>
        <w:t>) filter paper and the absorbance of the filtrates were measured using UH 5300 HITACHI UV /Visible spectrophotometer at 664 nm,</w:t>
      </w:r>
      <m:oMath>
        <m: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λ</m:t>
            </m:r>
          </m:e>
          <m:sub>
            <m:r>
              <m:rPr>
                <m:sty m:val="p"/>
              </m:rPr>
              <w:rPr>
                <w:rFonts w:ascii="Cambria Math" w:hAnsi="Cambria Math"/>
                <w:szCs w:val="24"/>
              </w:rPr>
              <m:t>max</m:t>
            </m:r>
          </m:sub>
        </m:sSub>
      </m:oMath>
      <w:r w:rsidR="003A1FE8" w:rsidRPr="003A1FE8">
        <w:rPr>
          <w:szCs w:val="24"/>
        </w:rPr>
        <w:t xml:space="preserve"> for methylene blue (MB).</w:t>
      </w:r>
    </w:p>
    <w:p w14:paraId="76A96E04" w14:textId="77777777" w:rsidR="003A1FE8" w:rsidRPr="003A1FE8" w:rsidRDefault="003A1FE8" w:rsidP="001D16D7">
      <w:pPr>
        <w:tabs>
          <w:tab w:val="left" w:pos="1785"/>
        </w:tabs>
        <w:spacing w:line="360" w:lineRule="auto"/>
        <w:jc w:val="both"/>
        <w:rPr>
          <w:szCs w:val="24"/>
        </w:rPr>
      </w:pPr>
    </w:p>
    <w:p w14:paraId="5CEE79ED" w14:textId="77777777" w:rsidR="003A1FE8" w:rsidRPr="003A1FE8" w:rsidRDefault="003A1FE8" w:rsidP="001D16D7">
      <w:pPr>
        <w:pStyle w:val="Heading2"/>
        <w:spacing w:before="0" w:line="360" w:lineRule="auto"/>
      </w:pPr>
      <w:bookmarkStart w:id="241" w:name="_Toc80362453"/>
      <w:r w:rsidRPr="003A1FE8">
        <w:t>Batch adsorption experiments</w:t>
      </w:r>
      <w:bookmarkEnd w:id="241"/>
    </w:p>
    <w:p w14:paraId="43C85748" w14:textId="77777777" w:rsidR="003A1FE8" w:rsidRPr="003A1FE8" w:rsidRDefault="003A1FE8" w:rsidP="001D16D7">
      <w:pPr>
        <w:spacing w:line="360" w:lineRule="auto"/>
      </w:pPr>
    </w:p>
    <w:p w14:paraId="77C94B5B" w14:textId="77777777" w:rsidR="003A1FE8" w:rsidRPr="003A1FE8" w:rsidRDefault="00A04888" w:rsidP="00A04888">
      <w:pPr>
        <w:tabs>
          <w:tab w:val="left" w:pos="720"/>
        </w:tabs>
        <w:spacing w:line="360" w:lineRule="auto"/>
        <w:jc w:val="both"/>
        <w:rPr>
          <w:szCs w:val="24"/>
        </w:rPr>
      </w:pPr>
      <w:r>
        <w:rPr>
          <w:szCs w:val="24"/>
        </w:rPr>
        <w:tab/>
      </w:r>
      <w:r w:rsidR="003A1FE8" w:rsidRPr="003A1FE8">
        <w:rPr>
          <w:szCs w:val="24"/>
        </w:rPr>
        <w:t xml:space="preserve">The effects of experimental parameters such as adsorbent dosage, pH, temperature, and contact time on dye adsorption by tire pyrolysis char, demineralized tire char, activated tire char, and commercial carbon black were studied in batch adsorption experiments. All the experiments were carried out at room temperature except for the experiments which were conducted to examine the effect of temperature on the adsorption process. </w:t>
      </w:r>
    </w:p>
    <w:p w14:paraId="005CD8F9" w14:textId="77777777" w:rsidR="003A1FE8" w:rsidRPr="003A1FE8" w:rsidRDefault="00A04888" w:rsidP="00A04888">
      <w:pPr>
        <w:tabs>
          <w:tab w:val="left" w:pos="0"/>
          <w:tab w:val="left" w:pos="720"/>
          <w:tab w:val="left" w:pos="1785"/>
        </w:tabs>
        <w:spacing w:line="360" w:lineRule="auto"/>
        <w:jc w:val="both"/>
        <w:rPr>
          <w:szCs w:val="24"/>
        </w:rPr>
      </w:pPr>
      <w:r>
        <w:rPr>
          <w:szCs w:val="24"/>
        </w:rPr>
        <w:tab/>
      </w:r>
      <w:r w:rsidR="003A1FE8" w:rsidRPr="003A1FE8">
        <w:rPr>
          <w:szCs w:val="24"/>
        </w:rPr>
        <w:t xml:space="preserve">All batch adsorption experiments were conducted in 250 mL reagent bottles except pH experiments (used 250 mL conical flasks) with 50 mL of methylene blue dye solutions with the desired concentrations. The solutions were mechanically agitated in a shaker at </w:t>
      </w:r>
      <w:r w:rsidR="003A1FE8" w:rsidRPr="003A1FE8">
        <w:rPr>
          <w:szCs w:val="24"/>
        </w:rPr>
        <w:lastRenderedPageBreak/>
        <w:t>120 rpm. The absorbance of the equilibrium solutions was determined by a UV/Visible spectrophotometer. The methylene blue concentrations at equilibrium were calculated from a methylene blue calibration curve. Desorption studies were carried out thermally to study the repeatability of the adsorbent.</w:t>
      </w:r>
    </w:p>
    <w:p w14:paraId="04FC8620" w14:textId="77777777" w:rsidR="003A1FE8" w:rsidRPr="003A1FE8" w:rsidRDefault="003A1FE8" w:rsidP="001D16D7">
      <w:pPr>
        <w:tabs>
          <w:tab w:val="left" w:pos="1785"/>
        </w:tabs>
        <w:spacing w:line="360" w:lineRule="auto"/>
        <w:jc w:val="both"/>
        <w:rPr>
          <w:rFonts w:cstheme="minorHAnsi"/>
          <w:szCs w:val="24"/>
        </w:rPr>
      </w:pPr>
      <w:r w:rsidRPr="003A1FE8">
        <w:rPr>
          <w:rFonts w:cstheme="minorHAnsi"/>
          <w:szCs w:val="24"/>
        </w:rPr>
        <w:t>The amount of methylene blue dye adsorbed per gram of adsorbent at equilibrium (</w:t>
      </w:r>
      <m:oMath>
        <m:sSub>
          <m:sSubPr>
            <m:ctrlPr>
              <w:rPr>
                <w:rFonts w:ascii="Cambria Math" w:hAnsi="Cambria Math" w:cstheme="minorHAnsi"/>
                <w:iCs/>
                <w:szCs w:val="24"/>
              </w:rPr>
            </m:ctrlPr>
          </m:sSubPr>
          <m:e>
            <m:r>
              <m:rPr>
                <m:sty m:val="p"/>
              </m:rPr>
              <w:rPr>
                <w:rFonts w:ascii="Cambria Math" w:hAnsi="Cambria Math" w:cstheme="minorHAnsi"/>
                <w:szCs w:val="24"/>
              </w:rPr>
              <m:t>q</m:t>
            </m:r>
          </m:e>
          <m:sub>
            <m:r>
              <m:rPr>
                <m:sty m:val="p"/>
              </m:rPr>
              <w:rPr>
                <w:rFonts w:ascii="Cambria Math" w:hAnsi="Cambria Math" w:cstheme="minorHAnsi"/>
                <w:szCs w:val="24"/>
              </w:rPr>
              <m:t>e</m:t>
            </m:r>
          </m:sub>
        </m:sSub>
        <m:r>
          <w:rPr>
            <w:rFonts w:ascii="Cambria Math" w:hAnsi="Cambria Math" w:cstheme="minorHAnsi"/>
            <w:szCs w:val="24"/>
          </w:rPr>
          <m:t xml:space="preserve">) </m:t>
        </m:r>
      </m:oMath>
      <w:r w:rsidRPr="003A1FE8">
        <w:rPr>
          <w:rFonts w:eastAsiaTheme="minorEastAsia" w:cstheme="minorHAnsi"/>
          <w:iCs/>
          <w:szCs w:val="24"/>
        </w:rPr>
        <w:t xml:space="preserve">and the percentage removal of dye </w:t>
      </w:r>
      <w:r w:rsidRPr="003A1FE8">
        <w:rPr>
          <w:rFonts w:cstheme="minorHAnsi"/>
          <w:szCs w:val="24"/>
        </w:rPr>
        <w:t>was determi</w:t>
      </w:r>
      <w:r w:rsidR="00D43305">
        <w:rPr>
          <w:rFonts w:cstheme="minorHAnsi"/>
          <w:szCs w:val="24"/>
        </w:rPr>
        <w:t>ned by the following equations.</w:t>
      </w:r>
    </w:p>
    <w:p w14:paraId="66B23FE8" w14:textId="77777777" w:rsidR="0097556E" w:rsidRPr="003A1FE8" w:rsidRDefault="00DF6C48" w:rsidP="001D16D7">
      <w:pPr>
        <w:tabs>
          <w:tab w:val="left" w:pos="1785"/>
        </w:tabs>
        <w:spacing w:line="360" w:lineRule="auto"/>
        <w:ind w:firstLine="1440"/>
        <w:jc w:val="both"/>
        <w:rPr>
          <w:rFonts w:eastAsiaTheme="minorEastAsia" w:cstheme="minorHAnsi"/>
          <w:sz w:val="32"/>
          <w:szCs w:val="32"/>
        </w:rPr>
      </w:pPr>
      <m:oMath>
        <m:sSub>
          <m:sSubPr>
            <m:ctrlPr>
              <w:rPr>
                <w:rFonts w:ascii="Cambria Math" w:hAnsi="Cambria Math" w:cstheme="minorHAnsi"/>
                <w:iCs/>
                <w:sz w:val="32"/>
                <w:szCs w:val="32"/>
              </w:rPr>
            </m:ctrlPr>
          </m:sSubPr>
          <m:e>
            <m:r>
              <m:rPr>
                <m:sty m:val="p"/>
              </m:rPr>
              <w:rPr>
                <w:rFonts w:ascii="Cambria Math" w:hAnsi="Cambria Math" w:cstheme="minorHAnsi"/>
                <w:sz w:val="32"/>
                <w:szCs w:val="32"/>
              </w:rPr>
              <m:t xml:space="preserve">                               q</m:t>
            </m:r>
          </m:e>
          <m:sub>
            <m:r>
              <m:rPr>
                <m:sty m:val="p"/>
              </m:rPr>
              <w:rPr>
                <w:rFonts w:ascii="Cambria Math" w:hAnsi="Cambria Math" w:cstheme="minorHAnsi"/>
                <w:sz w:val="32"/>
                <w:szCs w:val="32"/>
              </w:rPr>
              <m:t>e</m:t>
            </m:r>
          </m:sub>
        </m:sSub>
        <m:r>
          <w:rPr>
            <w:rFonts w:ascii="Cambria Math" w:hAnsi="Cambria Math" w:cstheme="minorHAnsi"/>
            <w:sz w:val="32"/>
            <w:szCs w:val="32"/>
          </w:rPr>
          <m:t xml:space="preserve"> </m:t>
        </m:r>
      </m:oMath>
      <w:r w:rsidR="003A1FE8" w:rsidRPr="003A1FE8">
        <w:rPr>
          <w:rFonts w:eastAsiaTheme="minorEastAsia" w:cstheme="minorHAnsi"/>
          <w:sz w:val="32"/>
          <w:szCs w:val="32"/>
        </w:rPr>
        <w:t xml:space="preserve">= </w:t>
      </w:r>
      <m:oMath>
        <m:box>
          <m:boxPr>
            <m:ctrlPr>
              <w:rPr>
                <w:rFonts w:ascii="Cambria Math" w:eastAsiaTheme="minorEastAsia" w:hAnsi="Cambria Math" w:cstheme="minorHAnsi"/>
                <w:iCs/>
                <w:sz w:val="40"/>
                <w:szCs w:val="40"/>
              </w:rPr>
            </m:ctrlPr>
          </m:boxPr>
          <m:e>
            <m:argPr>
              <m:argSz m:val="-1"/>
            </m:argPr>
            <m:f>
              <m:fPr>
                <m:ctrlPr>
                  <w:rPr>
                    <w:rFonts w:ascii="Cambria Math" w:eastAsiaTheme="minorEastAsia" w:hAnsi="Cambria Math" w:cstheme="minorHAnsi"/>
                    <w:iCs/>
                    <w:sz w:val="40"/>
                    <w:szCs w:val="40"/>
                  </w:rPr>
                </m:ctrlPr>
              </m:fPr>
              <m:num>
                <m:r>
                  <w:rPr>
                    <w:rFonts w:ascii="Cambria Math" w:eastAsiaTheme="minorEastAsia" w:hAnsi="Cambria Math" w:cstheme="minorHAnsi"/>
                    <w:sz w:val="40"/>
                    <w:szCs w:val="40"/>
                  </w:rPr>
                  <m:t xml:space="preserve"> </m:t>
                </m:r>
                <m:sSub>
                  <m:sSubPr>
                    <m:ctrlPr>
                      <w:rPr>
                        <w:rFonts w:ascii="Cambria Math" w:eastAsiaTheme="minorEastAsia" w:hAnsi="Cambria Math" w:cstheme="minorHAnsi"/>
                        <w:iCs/>
                        <w:sz w:val="40"/>
                        <w:szCs w:val="40"/>
                      </w:rPr>
                    </m:ctrlPr>
                  </m:sSubPr>
                  <m:e>
                    <m:r>
                      <m:rPr>
                        <m:sty m:val="p"/>
                      </m:rPr>
                      <w:rPr>
                        <w:rFonts w:ascii="Cambria Math" w:eastAsiaTheme="minorEastAsia" w:hAnsi="Cambria Math" w:cstheme="minorHAnsi"/>
                        <w:sz w:val="40"/>
                        <w:szCs w:val="40"/>
                      </w:rPr>
                      <m:t>C</m:t>
                    </m:r>
                  </m:e>
                  <m:sub>
                    <m:r>
                      <m:rPr>
                        <m:sty m:val="p"/>
                      </m:rPr>
                      <w:rPr>
                        <w:rFonts w:ascii="Cambria Math" w:eastAsiaTheme="minorEastAsia" w:hAnsi="Cambria Math" w:cstheme="minorHAnsi"/>
                        <w:sz w:val="40"/>
                        <w:szCs w:val="40"/>
                      </w:rPr>
                      <m:t>0</m:t>
                    </m:r>
                  </m:sub>
                </m:sSub>
                <m:r>
                  <m:rPr>
                    <m:sty m:val="p"/>
                  </m:rPr>
                  <w:rPr>
                    <w:rFonts w:ascii="Cambria Math" w:eastAsiaTheme="minorEastAsia" w:hAnsi="Cambria Math" w:cstheme="minorHAnsi"/>
                    <w:sz w:val="40"/>
                    <w:szCs w:val="40"/>
                  </w:rPr>
                  <m:t>-</m:t>
                </m:r>
                <m:sSub>
                  <m:sSubPr>
                    <m:ctrlPr>
                      <w:rPr>
                        <w:rFonts w:ascii="Cambria Math" w:eastAsiaTheme="minorEastAsia" w:hAnsi="Cambria Math" w:cstheme="minorHAnsi"/>
                        <w:iCs/>
                        <w:sz w:val="40"/>
                        <w:szCs w:val="40"/>
                      </w:rPr>
                    </m:ctrlPr>
                  </m:sSubPr>
                  <m:e>
                    <m:r>
                      <m:rPr>
                        <m:sty m:val="p"/>
                      </m:rPr>
                      <w:rPr>
                        <w:rFonts w:ascii="Cambria Math" w:eastAsiaTheme="minorEastAsia" w:hAnsi="Cambria Math" w:cstheme="minorHAnsi"/>
                        <w:sz w:val="40"/>
                        <w:szCs w:val="40"/>
                      </w:rPr>
                      <m:t>C</m:t>
                    </m:r>
                  </m:e>
                  <m:sub>
                    <m:r>
                      <m:rPr>
                        <m:sty m:val="p"/>
                      </m:rPr>
                      <w:rPr>
                        <w:rFonts w:ascii="Cambria Math" w:eastAsiaTheme="minorEastAsia" w:hAnsi="Cambria Math" w:cstheme="minorHAnsi"/>
                        <w:sz w:val="40"/>
                        <w:szCs w:val="40"/>
                      </w:rPr>
                      <m:t>e</m:t>
                    </m:r>
                  </m:sub>
                </m:sSub>
              </m:num>
              <m:den>
                <m:r>
                  <m:rPr>
                    <m:sty m:val="p"/>
                  </m:rPr>
                  <w:rPr>
                    <w:rFonts w:ascii="Cambria Math" w:eastAsiaTheme="minorEastAsia" w:hAnsi="Cambria Math" w:cstheme="minorHAnsi"/>
                    <w:sz w:val="40"/>
                    <w:szCs w:val="40"/>
                  </w:rPr>
                  <m:t>m</m:t>
                </m:r>
              </m:den>
            </m:f>
          </m:e>
        </m:box>
      </m:oMath>
      <w:r w:rsidR="0097556E">
        <w:rPr>
          <w:rFonts w:eastAsiaTheme="minorEastAsia" w:cstheme="minorHAnsi"/>
          <w:sz w:val="32"/>
          <w:szCs w:val="32"/>
        </w:rPr>
        <w:t xml:space="preserve"> </w:t>
      </w:r>
      <m:oMath>
        <m:r>
          <w:rPr>
            <w:rFonts w:ascii="Cambria Math" w:eastAsiaTheme="minorEastAsia" w:hAnsi="Cambria Math" w:cstheme="minorHAnsi"/>
            <w:sz w:val="32"/>
            <w:szCs w:val="32"/>
          </w:rPr>
          <m:t>×</m:t>
        </m:r>
      </m:oMath>
      <w:r w:rsidR="0097556E">
        <w:rPr>
          <w:rFonts w:eastAsiaTheme="minorEastAsia" w:cstheme="minorHAnsi"/>
          <w:sz w:val="32"/>
          <w:szCs w:val="32"/>
        </w:rPr>
        <w:t xml:space="preserve"> </w:t>
      </w:r>
      <w:r w:rsidR="0097556E" w:rsidRPr="0097556E">
        <w:rPr>
          <w:rFonts w:eastAsiaTheme="minorEastAsia" w:cstheme="minorHAnsi"/>
          <w:sz w:val="44"/>
          <w:szCs w:val="44"/>
        </w:rPr>
        <w:t>v</w:t>
      </w:r>
    </w:p>
    <w:p w14:paraId="5F4A9E07" w14:textId="77777777" w:rsidR="003A1FE8" w:rsidRDefault="003A1FE8" w:rsidP="001D16D7">
      <w:pPr>
        <w:tabs>
          <w:tab w:val="left" w:pos="1785"/>
        </w:tabs>
        <w:spacing w:line="360" w:lineRule="auto"/>
        <w:jc w:val="both"/>
        <w:rPr>
          <w:rFonts w:eastAsiaTheme="minorEastAsia" w:cstheme="minorHAnsi"/>
          <w:iCs/>
          <w:sz w:val="40"/>
          <w:szCs w:val="40"/>
        </w:rPr>
      </w:pPr>
      <w:r w:rsidRPr="003A1FE8">
        <w:rPr>
          <w:rFonts w:eastAsiaTheme="minorEastAsia" w:cstheme="minorHAnsi"/>
          <w:szCs w:val="24"/>
        </w:rPr>
        <w:tab/>
      </w:r>
      <w:r w:rsidRPr="0097556E">
        <w:rPr>
          <w:rFonts w:eastAsiaTheme="minorEastAsia" w:cstheme="minorHAnsi"/>
          <w:sz w:val="22"/>
        </w:rPr>
        <w:t xml:space="preserve">     </w:t>
      </w:r>
      <w:r w:rsidR="0097556E">
        <w:rPr>
          <w:rFonts w:eastAsiaTheme="minorEastAsia" w:cstheme="minorHAnsi"/>
          <w:sz w:val="22"/>
        </w:rPr>
        <w:t xml:space="preserve">                </w:t>
      </w:r>
      <w:r w:rsidRPr="0097556E">
        <w:rPr>
          <w:rFonts w:eastAsiaTheme="minorEastAsia" w:cstheme="minorHAnsi"/>
          <w:szCs w:val="24"/>
        </w:rPr>
        <w:t xml:space="preserve">% Removal </w:t>
      </w:r>
      <w:r w:rsidRPr="003A1FE8">
        <w:rPr>
          <w:rFonts w:eastAsiaTheme="minorEastAsia" w:cstheme="minorHAnsi"/>
          <w:sz w:val="28"/>
          <w:szCs w:val="28"/>
        </w:rPr>
        <w:t>=</w:t>
      </w:r>
      <m:oMath>
        <m:r>
          <w:rPr>
            <w:rFonts w:ascii="Cambria Math" w:eastAsiaTheme="minorEastAsia" w:hAnsi="Cambria Math" w:cstheme="minorHAnsi"/>
            <w:sz w:val="40"/>
            <w:szCs w:val="40"/>
          </w:rPr>
          <m:t xml:space="preserve">  </m:t>
        </m:r>
        <m:box>
          <m:boxPr>
            <m:ctrlPr>
              <w:rPr>
                <w:rFonts w:ascii="Cambria Math" w:eastAsiaTheme="minorEastAsia" w:hAnsi="Cambria Math" w:cstheme="minorHAnsi"/>
                <w:iCs/>
                <w:sz w:val="40"/>
                <w:szCs w:val="40"/>
              </w:rPr>
            </m:ctrlPr>
          </m:boxPr>
          <m:e>
            <m:argPr>
              <m:argSz m:val="-1"/>
            </m:argPr>
            <m:f>
              <m:fPr>
                <m:ctrlPr>
                  <w:rPr>
                    <w:rFonts w:ascii="Cambria Math" w:eastAsiaTheme="minorEastAsia" w:hAnsi="Cambria Math" w:cstheme="minorHAnsi"/>
                    <w:iCs/>
                    <w:sz w:val="40"/>
                    <w:szCs w:val="40"/>
                  </w:rPr>
                </m:ctrlPr>
              </m:fPr>
              <m:num>
                <m:r>
                  <w:rPr>
                    <w:rFonts w:ascii="Cambria Math" w:eastAsiaTheme="minorEastAsia" w:hAnsi="Cambria Math" w:cstheme="minorHAnsi"/>
                    <w:sz w:val="40"/>
                    <w:szCs w:val="40"/>
                  </w:rPr>
                  <m:t xml:space="preserve"> </m:t>
                </m:r>
                <m:sSub>
                  <m:sSubPr>
                    <m:ctrlPr>
                      <w:rPr>
                        <w:rFonts w:ascii="Cambria Math" w:eastAsiaTheme="minorEastAsia" w:hAnsi="Cambria Math" w:cstheme="minorHAnsi"/>
                        <w:iCs/>
                        <w:sz w:val="40"/>
                        <w:szCs w:val="40"/>
                      </w:rPr>
                    </m:ctrlPr>
                  </m:sSubPr>
                  <m:e>
                    <m:r>
                      <m:rPr>
                        <m:sty m:val="p"/>
                      </m:rPr>
                      <w:rPr>
                        <w:rFonts w:ascii="Cambria Math" w:eastAsiaTheme="minorEastAsia" w:hAnsi="Cambria Math" w:cstheme="minorHAnsi"/>
                        <w:sz w:val="40"/>
                        <w:szCs w:val="40"/>
                      </w:rPr>
                      <m:t>(C</m:t>
                    </m:r>
                  </m:e>
                  <m:sub>
                    <m:r>
                      <m:rPr>
                        <m:sty m:val="p"/>
                      </m:rPr>
                      <w:rPr>
                        <w:rFonts w:ascii="Cambria Math" w:eastAsiaTheme="minorEastAsia" w:hAnsi="Cambria Math" w:cstheme="minorHAnsi"/>
                        <w:sz w:val="40"/>
                        <w:szCs w:val="40"/>
                      </w:rPr>
                      <m:t>0</m:t>
                    </m:r>
                  </m:sub>
                </m:sSub>
                <m:r>
                  <m:rPr>
                    <m:sty m:val="p"/>
                  </m:rPr>
                  <w:rPr>
                    <w:rFonts w:ascii="Cambria Math" w:eastAsiaTheme="minorEastAsia" w:hAnsi="Cambria Math" w:cstheme="minorHAnsi"/>
                    <w:sz w:val="40"/>
                    <w:szCs w:val="40"/>
                  </w:rPr>
                  <m:t>-</m:t>
                </m:r>
                <m:sSub>
                  <m:sSubPr>
                    <m:ctrlPr>
                      <w:rPr>
                        <w:rFonts w:ascii="Cambria Math" w:eastAsiaTheme="minorEastAsia" w:hAnsi="Cambria Math" w:cstheme="minorHAnsi"/>
                        <w:iCs/>
                        <w:sz w:val="40"/>
                        <w:szCs w:val="40"/>
                      </w:rPr>
                    </m:ctrlPr>
                  </m:sSubPr>
                  <m:e>
                    <m:r>
                      <m:rPr>
                        <m:sty m:val="p"/>
                      </m:rPr>
                      <w:rPr>
                        <w:rFonts w:ascii="Cambria Math" w:eastAsiaTheme="minorEastAsia" w:hAnsi="Cambria Math" w:cstheme="minorHAnsi"/>
                        <w:sz w:val="40"/>
                        <w:szCs w:val="40"/>
                      </w:rPr>
                      <m:t>C</m:t>
                    </m:r>
                  </m:e>
                  <m:sub>
                    <m:r>
                      <m:rPr>
                        <m:sty m:val="p"/>
                      </m:rPr>
                      <w:rPr>
                        <w:rFonts w:ascii="Cambria Math" w:eastAsiaTheme="minorEastAsia" w:hAnsi="Cambria Math" w:cstheme="minorHAnsi"/>
                        <w:sz w:val="40"/>
                        <w:szCs w:val="40"/>
                      </w:rPr>
                      <m:t>e</m:t>
                    </m:r>
                  </m:sub>
                </m:sSub>
                <m:r>
                  <w:rPr>
                    <w:rFonts w:ascii="Cambria Math" w:eastAsiaTheme="minorEastAsia" w:hAnsi="Cambria Math" w:cstheme="minorHAnsi"/>
                    <w:sz w:val="40"/>
                    <w:szCs w:val="40"/>
                  </w:rPr>
                  <m:t xml:space="preserve">) </m:t>
                </m:r>
                <m:r>
                  <m:rPr>
                    <m:sty m:val="p"/>
                  </m:rPr>
                  <w:rPr>
                    <w:rFonts w:ascii="Cambria Math" w:eastAsiaTheme="minorEastAsia" w:hAnsi="Cambria Math" w:cstheme="minorHAnsi"/>
                    <w:sz w:val="40"/>
                    <w:szCs w:val="40"/>
                  </w:rPr>
                  <m:t xml:space="preserve">× </m:t>
                </m:r>
                <m:r>
                  <w:rPr>
                    <w:rFonts w:ascii="Cambria Math" w:eastAsiaTheme="minorEastAsia" w:hAnsi="Cambria Math" w:cstheme="minorHAnsi"/>
                    <w:sz w:val="40"/>
                    <w:szCs w:val="40"/>
                  </w:rPr>
                  <m:t>100</m:t>
                </m:r>
              </m:num>
              <m:den>
                <m:sSub>
                  <m:sSubPr>
                    <m:ctrlPr>
                      <w:rPr>
                        <w:rFonts w:ascii="Cambria Math" w:eastAsiaTheme="minorEastAsia" w:hAnsi="Cambria Math" w:cstheme="minorHAnsi"/>
                        <w:sz w:val="40"/>
                        <w:szCs w:val="40"/>
                      </w:rPr>
                    </m:ctrlPr>
                  </m:sSubPr>
                  <m:e>
                    <m:r>
                      <m:rPr>
                        <m:sty m:val="p"/>
                      </m:rPr>
                      <w:rPr>
                        <w:rFonts w:ascii="Cambria Math" w:eastAsiaTheme="minorEastAsia" w:hAnsi="Cambria Math" w:cstheme="minorHAnsi"/>
                        <w:sz w:val="40"/>
                        <w:szCs w:val="40"/>
                      </w:rPr>
                      <m:t>C</m:t>
                    </m:r>
                  </m:e>
                  <m:sub>
                    <m:r>
                      <m:rPr>
                        <m:sty m:val="p"/>
                      </m:rPr>
                      <w:rPr>
                        <w:rFonts w:ascii="Cambria Math" w:eastAsiaTheme="minorEastAsia" w:hAnsi="Cambria Math" w:cstheme="minorHAnsi"/>
                        <w:sz w:val="40"/>
                        <w:szCs w:val="40"/>
                      </w:rPr>
                      <m:t>0</m:t>
                    </m:r>
                  </m:sub>
                </m:sSub>
              </m:den>
            </m:f>
          </m:e>
        </m:box>
      </m:oMath>
    </w:p>
    <w:p w14:paraId="4C9D5812" w14:textId="77777777" w:rsidR="003A1FE8" w:rsidRPr="003A1FE8" w:rsidRDefault="00DF6C48" w:rsidP="001D16D7">
      <w:pPr>
        <w:tabs>
          <w:tab w:val="left" w:pos="1785"/>
        </w:tabs>
        <w:spacing w:line="360" w:lineRule="auto"/>
        <w:jc w:val="both"/>
        <w:rPr>
          <w:rFonts w:eastAsiaTheme="minorEastAsia" w:cstheme="minorHAnsi"/>
          <w:iCs/>
          <w:szCs w:val="24"/>
        </w:rPr>
      </w:pPr>
      <m:oMath>
        <m:sSub>
          <m:sSubPr>
            <m:ctrlPr>
              <w:rPr>
                <w:rFonts w:ascii="Cambria Math" w:hAnsi="Cambria Math" w:cstheme="minorHAnsi"/>
                <w:iCs/>
                <w:szCs w:val="24"/>
              </w:rPr>
            </m:ctrlPr>
          </m:sSubPr>
          <m:e>
            <m:r>
              <m:rPr>
                <m:sty m:val="p"/>
              </m:rPr>
              <w:rPr>
                <w:rFonts w:ascii="Cambria Math" w:hAnsi="Cambria Math" w:cstheme="minorHAnsi"/>
                <w:szCs w:val="24"/>
              </w:rPr>
              <m:t>C</m:t>
            </m:r>
          </m:e>
          <m:sub>
            <m:r>
              <m:rPr>
                <m:sty m:val="p"/>
              </m:rPr>
              <w:rPr>
                <w:rFonts w:ascii="Cambria Math" w:hAnsi="Cambria Math" w:cstheme="minorHAnsi"/>
                <w:szCs w:val="24"/>
              </w:rPr>
              <m:t>0</m:t>
            </m:r>
          </m:sub>
        </m:sSub>
      </m:oMath>
      <w:r w:rsidR="003A1FE8" w:rsidRPr="003A1FE8">
        <w:rPr>
          <w:rFonts w:eastAsiaTheme="minorEastAsia" w:cstheme="minorHAnsi"/>
          <w:iCs/>
          <w:szCs w:val="24"/>
        </w:rPr>
        <w:t>= Initial methylene blue dye concentration (mg/L)</w:t>
      </w:r>
    </w:p>
    <w:p w14:paraId="4B488919" w14:textId="77777777" w:rsidR="003A1FE8" w:rsidRPr="003A1FE8" w:rsidRDefault="00DF6C48" w:rsidP="001D16D7">
      <w:pPr>
        <w:tabs>
          <w:tab w:val="left" w:pos="1785"/>
        </w:tabs>
        <w:spacing w:line="360" w:lineRule="auto"/>
        <w:jc w:val="both"/>
        <w:rPr>
          <w:rFonts w:eastAsiaTheme="minorEastAsia" w:cstheme="minorHAnsi"/>
          <w:szCs w:val="24"/>
        </w:rPr>
      </w:pPr>
      <m:oMath>
        <m:sSub>
          <m:sSubPr>
            <m:ctrlPr>
              <w:rPr>
                <w:rFonts w:ascii="Cambria Math" w:hAnsi="Cambria Math" w:cstheme="minorHAnsi"/>
                <w:szCs w:val="24"/>
              </w:rPr>
            </m:ctrlPr>
          </m:sSubPr>
          <m:e>
            <m:r>
              <m:rPr>
                <m:sty m:val="p"/>
              </m:rPr>
              <w:rPr>
                <w:rFonts w:ascii="Cambria Math" w:hAnsi="Cambria Math" w:cstheme="minorHAnsi"/>
                <w:szCs w:val="24"/>
              </w:rPr>
              <m:t>C</m:t>
            </m:r>
          </m:e>
          <m:sub>
            <m:r>
              <m:rPr>
                <m:sty m:val="p"/>
              </m:rPr>
              <w:rPr>
                <w:rFonts w:ascii="Cambria Math" w:hAnsi="Cambria Math" w:cstheme="minorHAnsi"/>
                <w:szCs w:val="24"/>
              </w:rPr>
              <m:t>e</m:t>
            </m:r>
          </m:sub>
        </m:sSub>
      </m:oMath>
      <w:r w:rsidR="003A1FE8" w:rsidRPr="003A1FE8">
        <w:rPr>
          <w:rFonts w:eastAsiaTheme="minorEastAsia" w:cstheme="minorHAnsi"/>
          <w:szCs w:val="24"/>
        </w:rPr>
        <w:t>=Equilibrium methylene blue dye concentration (mg/L)</w:t>
      </w:r>
    </w:p>
    <w:p w14:paraId="38C066C3" w14:textId="77777777" w:rsidR="003A1FE8" w:rsidRPr="003A1FE8" w:rsidRDefault="003A1FE8" w:rsidP="001D16D7">
      <w:pPr>
        <w:tabs>
          <w:tab w:val="left" w:pos="1785"/>
        </w:tabs>
        <w:spacing w:line="360" w:lineRule="auto"/>
        <w:jc w:val="both"/>
        <w:rPr>
          <w:rFonts w:eastAsiaTheme="minorEastAsia" w:cstheme="minorHAnsi"/>
          <w:szCs w:val="24"/>
        </w:rPr>
      </w:pPr>
      <w:r w:rsidRPr="003A1FE8">
        <w:rPr>
          <w:rFonts w:eastAsiaTheme="minorEastAsia" w:cstheme="minorHAnsi"/>
          <w:szCs w:val="24"/>
        </w:rPr>
        <w:t>V=Volume of methylene blue solution (L)</w:t>
      </w:r>
    </w:p>
    <w:p w14:paraId="48332925" w14:textId="77777777" w:rsidR="003A1FE8" w:rsidRPr="003A1FE8" w:rsidRDefault="003A1FE8" w:rsidP="001D16D7">
      <w:pPr>
        <w:tabs>
          <w:tab w:val="left" w:pos="1785"/>
        </w:tabs>
        <w:spacing w:line="360" w:lineRule="auto"/>
        <w:jc w:val="both"/>
        <w:rPr>
          <w:rFonts w:eastAsiaTheme="minorEastAsia" w:cstheme="minorHAnsi"/>
          <w:szCs w:val="24"/>
        </w:rPr>
      </w:pPr>
      <w:r w:rsidRPr="003A1FE8">
        <w:rPr>
          <w:rFonts w:eastAsiaTheme="minorEastAsia" w:cstheme="minorHAnsi"/>
          <w:szCs w:val="24"/>
        </w:rPr>
        <w:t>m=Dry weight of the adsorbent used (g)</w:t>
      </w:r>
    </w:p>
    <w:p w14:paraId="6DBE5644" w14:textId="77777777" w:rsidR="00D43305" w:rsidRPr="003A1FE8" w:rsidRDefault="00A04888" w:rsidP="00A04888">
      <w:pPr>
        <w:tabs>
          <w:tab w:val="left" w:pos="720"/>
        </w:tabs>
        <w:spacing w:line="360" w:lineRule="auto"/>
        <w:jc w:val="both"/>
        <w:rPr>
          <w:szCs w:val="24"/>
        </w:rPr>
      </w:pPr>
      <w:r>
        <w:rPr>
          <w:rFonts w:eastAsiaTheme="minorEastAsia" w:cstheme="minorHAnsi"/>
          <w:szCs w:val="24"/>
        </w:rPr>
        <w:tab/>
      </w:r>
      <w:r w:rsidR="003A1FE8" w:rsidRPr="003A1FE8">
        <w:rPr>
          <w:szCs w:val="24"/>
        </w:rPr>
        <w:t>Finally, the equilibrium data were fitted to Langmuir and Freundlich isotherm models to calculate the maximum adsorption capacities and adsorption</w:t>
      </w:r>
      <w:r w:rsidR="006A2123">
        <w:rPr>
          <w:szCs w:val="24"/>
        </w:rPr>
        <w:t xml:space="preserve"> intensities of the adsorbents.</w:t>
      </w:r>
    </w:p>
    <w:p w14:paraId="3A006923" w14:textId="77777777" w:rsidR="003A1FE8" w:rsidRPr="003A1FE8" w:rsidRDefault="003A1FE8" w:rsidP="001D16D7">
      <w:pPr>
        <w:pStyle w:val="Heading2"/>
        <w:spacing w:before="0" w:line="360" w:lineRule="auto"/>
      </w:pPr>
      <w:bookmarkStart w:id="242" w:name="_Toc71815052"/>
      <w:bookmarkStart w:id="243" w:name="_Toc71815683"/>
      <w:bookmarkStart w:id="244" w:name="_Toc72583228"/>
      <w:bookmarkStart w:id="245" w:name="_Toc73005612"/>
      <w:bookmarkStart w:id="246" w:name="_Toc73009114"/>
      <w:bookmarkStart w:id="247" w:name="_Toc77028004"/>
      <w:bookmarkStart w:id="248" w:name="_Toc80362454"/>
      <w:r w:rsidRPr="003A1FE8">
        <w:t>Preparation of reagents</w:t>
      </w:r>
      <w:bookmarkEnd w:id="242"/>
      <w:bookmarkEnd w:id="243"/>
      <w:bookmarkEnd w:id="244"/>
      <w:bookmarkEnd w:id="245"/>
      <w:bookmarkEnd w:id="246"/>
      <w:bookmarkEnd w:id="247"/>
      <w:bookmarkEnd w:id="248"/>
    </w:p>
    <w:p w14:paraId="3CCE3610" w14:textId="77777777" w:rsidR="003A1FE8" w:rsidRPr="003A1FE8" w:rsidRDefault="003A1FE8" w:rsidP="001D16D7">
      <w:pPr>
        <w:spacing w:line="360" w:lineRule="auto"/>
      </w:pPr>
    </w:p>
    <w:p w14:paraId="4DFCCF31" w14:textId="77777777" w:rsidR="003A1FE8" w:rsidRDefault="00A04888" w:rsidP="00A04888">
      <w:pPr>
        <w:tabs>
          <w:tab w:val="left" w:pos="720"/>
        </w:tabs>
        <w:spacing w:line="360" w:lineRule="auto"/>
        <w:jc w:val="both"/>
        <w:rPr>
          <w:szCs w:val="24"/>
        </w:rPr>
      </w:pPr>
      <w:r>
        <w:rPr>
          <w:szCs w:val="24"/>
        </w:rPr>
        <w:tab/>
      </w:r>
      <w:r>
        <w:rPr>
          <w:szCs w:val="24"/>
        </w:rPr>
        <w:tab/>
      </w:r>
      <w:r w:rsidR="003A1FE8" w:rsidRPr="003A1FE8">
        <w:rPr>
          <w:szCs w:val="24"/>
        </w:rPr>
        <w:t xml:space="preserve">All the </w:t>
      </w:r>
      <w:r w:rsidR="00D43305">
        <w:rPr>
          <w:szCs w:val="24"/>
        </w:rPr>
        <w:t>reagents used were of GPR</w:t>
      </w:r>
      <w:r w:rsidR="003A1FE8" w:rsidRPr="003A1FE8">
        <w:rPr>
          <w:szCs w:val="24"/>
        </w:rPr>
        <w:t xml:space="preserve"> grade: potassium hydroxide, sodium hydroxide, hydrochloric acid, and methylene blue. Methylene blue was selected due to its strong adsorption onto solid surfaces.</w:t>
      </w:r>
    </w:p>
    <w:p w14:paraId="76A55A4C" w14:textId="77777777" w:rsidR="006A2123" w:rsidRDefault="006A2123" w:rsidP="001D16D7">
      <w:pPr>
        <w:tabs>
          <w:tab w:val="left" w:pos="1785"/>
        </w:tabs>
        <w:spacing w:line="360" w:lineRule="auto"/>
        <w:jc w:val="both"/>
        <w:rPr>
          <w:szCs w:val="24"/>
        </w:rPr>
      </w:pPr>
    </w:p>
    <w:p w14:paraId="40860B19" w14:textId="77777777" w:rsidR="006A2123" w:rsidRDefault="006A2123" w:rsidP="001D16D7">
      <w:pPr>
        <w:tabs>
          <w:tab w:val="left" w:pos="1785"/>
        </w:tabs>
        <w:spacing w:line="360" w:lineRule="auto"/>
        <w:jc w:val="both"/>
        <w:rPr>
          <w:szCs w:val="24"/>
        </w:rPr>
      </w:pPr>
    </w:p>
    <w:p w14:paraId="716490BA" w14:textId="77777777" w:rsidR="006A2123" w:rsidRPr="003A1FE8" w:rsidRDefault="006A2123" w:rsidP="001D16D7">
      <w:pPr>
        <w:tabs>
          <w:tab w:val="left" w:pos="1785"/>
        </w:tabs>
        <w:spacing w:line="360" w:lineRule="auto"/>
        <w:jc w:val="both"/>
        <w:rPr>
          <w:szCs w:val="24"/>
        </w:rPr>
      </w:pPr>
    </w:p>
    <w:p w14:paraId="3A1116D2" w14:textId="77777777" w:rsidR="003A1FE8" w:rsidRPr="003A1FE8" w:rsidRDefault="003A1FE8" w:rsidP="001D16D7">
      <w:pPr>
        <w:pStyle w:val="Heading3"/>
        <w:spacing w:before="0" w:line="360" w:lineRule="auto"/>
      </w:pPr>
      <w:r w:rsidRPr="003A1FE8">
        <w:lastRenderedPageBreak/>
        <w:t xml:space="preserve"> </w:t>
      </w:r>
      <w:bookmarkStart w:id="249" w:name="_Toc80362455"/>
      <w:r w:rsidRPr="003A1FE8">
        <w:t>Preparation of methylene blue solutions</w:t>
      </w:r>
      <w:bookmarkEnd w:id="249"/>
    </w:p>
    <w:p w14:paraId="3CA55BD1" w14:textId="77777777" w:rsidR="003A1FE8" w:rsidRPr="003A1FE8" w:rsidRDefault="003A1FE8" w:rsidP="001D16D7">
      <w:pPr>
        <w:spacing w:line="360" w:lineRule="auto"/>
      </w:pPr>
    </w:p>
    <w:p w14:paraId="2EC03F7D" w14:textId="77777777" w:rsidR="003A1FE8" w:rsidRPr="003A1FE8" w:rsidRDefault="00A04888" w:rsidP="00A04888">
      <w:pPr>
        <w:tabs>
          <w:tab w:val="left" w:pos="720"/>
        </w:tabs>
        <w:spacing w:line="360" w:lineRule="auto"/>
        <w:jc w:val="both"/>
        <w:rPr>
          <w:szCs w:val="24"/>
        </w:rPr>
      </w:pPr>
      <w:r>
        <w:rPr>
          <w:szCs w:val="24"/>
        </w:rPr>
        <w:tab/>
      </w:r>
      <w:r w:rsidR="003A1FE8" w:rsidRPr="003A1FE8">
        <w:rPr>
          <w:szCs w:val="24"/>
        </w:rPr>
        <w:t>A stock solution 1000</w:t>
      </w:r>
      <w:r w:rsidR="00D43305">
        <w:rPr>
          <w:szCs w:val="24"/>
        </w:rPr>
        <w:t xml:space="preserve"> </w:t>
      </w:r>
      <w:r w:rsidR="003A1FE8" w:rsidRPr="003A1FE8">
        <w:rPr>
          <w:szCs w:val="24"/>
        </w:rPr>
        <w:t>mg/L of methylene blue solution was prepared by dissolving an accurately weighed 1.0000</w:t>
      </w:r>
      <m:oMath>
        <m:r>
          <w:rPr>
            <w:rFonts w:ascii="Cambria Math" w:hAnsi="Cambria Math"/>
            <w:szCs w:val="24"/>
          </w:rPr>
          <m:t xml:space="preserve"> ±</m:t>
        </m:r>
      </m:oMath>
      <w:r w:rsidR="00D43305">
        <w:rPr>
          <w:rFonts w:eastAsiaTheme="minorEastAsia"/>
          <w:szCs w:val="24"/>
        </w:rPr>
        <w:t xml:space="preserve"> </w:t>
      </w:r>
      <w:r w:rsidR="003A1FE8" w:rsidRPr="003A1FE8">
        <w:rPr>
          <w:rFonts w:eastAsiaTheme="minorEastAsia"/>
          <w:szCs w:val="24"/>
        </w:rPr>
        <w:t>0.0001</w:t>
      </w:r>
      <w:r w:rsidR="00A3784C">
        <w:rPr>
          <w:rFonts w:eastAsiaTheme="minorEastAsia"/>
          <w:szCs w:val="24"/>
        </w:rPr>
        <w:t xml:space="preserve"> </w:t>
      </w:r>
      <w:r w:rsidR="003A1FE8" w:rsidRPr="003A1FE8">
        <w:rPr>
          <w:rFonts w:eastAsiaTheme="minorEastAsia"/>
          <w:szCs w:val="24"/>
        </w:rPr>
        <w:t>g of dye in 1</w:t>
      </w:r>
      <w:r w:rsidR="00D43305">
        <w:rPr>
          <w:rFonts w:eastAsiaTheme="minorEastAsia"/>
          <w:szCs w:val="24"/>
        </w:rPr>
        <w:t xml:space="preserve"> L </w:t>
      </w:r>
      <w:r w:rsidR="003A1FE8" w:rsidRPr="003A1FE8">
        <w:rPr>
          <w:rFonts w:eastAsiaTheme="minorEastAsia"/>
          <w:szCs w:val="24"/>
        </w:rPr>
        <w:t>deionized water. The desired concentrations for batch adsorption experiments were obtained by appropriate dilutions.</w:t>
      </w:r>
    </w:p>
    <w:p w14:paraId="20505ABB" w14:textId="77777777" w:rsidR="003A1FE8" w:rsidRPr="003A1FE8" w:rsidRDefault="003A1FE8" w:rsidP="001D16D7">
      <w:pPr>
        <w:tabs>
          <w:tab w:val="left" w:pos="1785"/>
        </w:tabs>
        <w:spacing w:line="360" w:lineRule="auto"/>
        <w:jc w:val="both"/>
        <w:rPr>
          <w:szCs w:val="24"/>
        </w:rPr>
      </w:pPr>
    </w:p>
    <w:p w14:paraId="45B573E0" w14:textId="77777777" w:rsidR="003A1FE8" w:rsidRPr="003A1FE8" w:rsidRDefault="003A1FE8" w:rsidP="001D16D7">
      <w:pPr>
        <w:pStyle w:val="Heading3"/>
        <w:spacing w:before="0" w:line="360" w:lineRule="auto"/>
      </w:pPr>
      <w:bookmarkStart w:id="250" w:name="_Toc71815054"/>
      <w:bookmarkStart w:id="251" w:name="_Toc71815685"/>
      <w:bookmarkStart w:id="252" w:name="_Toc72583230"/>
      <w:bookmarkStart w:id="253" w:name="_Toc73005614"/>
      <w:bookmarkStart w:id="254" w:name="_Toc73009116"/>
      <w:bookmarkStart w:id="255" w:name="_Toc77028006"/>
      <w:bookmarkStart w:id="256" w:name="_Toc80362456"/>
      <w:r w:rsidRPr="003A1FE8">
        <w:t>Preparation of NaOH and HCl solutions.</w:t>
      </w:r>
      <w:bookmarkEnd w:id="250"/>
      <w:bookmarkEnd w:id="251"/>
      <w:bookmarkEnd w:id="252"/>
      <w:bookmarkEnd w:id="253"/>
      <w:bookmarkEnd w:id="254"/>
      <w:bookmarkEnd w:id="255"/>
      <w:bookmarkEnd w:id="256"/>
    </w:p>
    <w:p w14:paraId="5D2B3E33" w14:textId="77777777" w:rsidR="003A1FE8" w:rsidRPr="003A1FE8" w:rsidRDefault="003A1FE8" w:rsidP="001D16D7">
      <w:pPr>
        <w:spacing w:line="360" w:lineRule="auto"/>
        <w:jc w:val="both"/>
      </w:pPr>
    </w:p>
    <w:p w14:paraId="5EFE24F5" w14:textId="77777777" w:rsidR="003A1FE8" w:rsidRPr="003A1FE8" w:rsidRDefault="003A1FE8" w:rsidP="001D16D7">
      <w:pPr>
        <w:pStyle w:val="Heading4"/>
        <w:spacing w:before="0" w:line="360" w:lineRule="auto"/>
      </w:pPr>
      <w:bookmarkStart w:id="257" w:name="_Toc71815055"/>
      <w:bookmarkStart w:id="258" w:name="_Toc71815686"/>
      <w:bookmarkStart w:id="259" w:name="_Toc72583231"/>
      <w:bookmarkStart w:id="260" w:name="_Toc73005615"/>
      <w:bookmarkStart w:id="261" w:name="_Toc73009117"/>
      <w:bookmarkStart w:id="262" w:name="_Toc77028007"/>
      <w:bookmarkStart w:id="263" w:name="_Toc80362457"/>
      <w:r w:rsidRPr="003A1FE8">
        <w:t>Preparation of 0.1</w:t>
      </w:r>
      <w:r w:rsidR="001E6F12">
        <w:t xml:space="preserve"> </w:t>
      </w:r>
      <w:r w:rsidRPr="003A1FE8">
        <w:t>M HCl solution</w:t>
      </w:r>
      <w:bookmarkEnd w:id="257"/>
      <w:bookmarkEnd w:id="258"/>
      <w:bookmarkEnd w:id="259"/>
      <w:bookmarkEnd w:id="260"/>
      <w:bookmarkEnd w:id="261"/>
      <w:bookmarkEnd w:id="262"/>
      <w:bookmarkEnd w:id="263"/>
    </w:p>
    <w:p w14:paraId="56DCC390" w14:textId="77777777" w:rsidR="00054BAB" w:rsidRDefault="00054BAB" w:rsidP="00A04888">
      <w:pPr>
        <w:tabs>
          <w:tab w:val="left" w:pos="720"/>
        </w:tabs>
        <w:spacing w:line="360" w:lineRule="auto"/>
        <w:jc w:val="both"/>
      </w:pPr>
    </w:p>
    <w:p w14:paraId="6E474F1D" w14:textId="77777777" w:rsidR="003A1FE8" w:rsidRPr="003A1FE8" w:rsidRDefault="00054BAB" w:rsidP="00A04888">
      <w:pPr>
        <w:tabs>
          <w:tab w:val="left" w:pos="720"/>
        </w:tabs>
        <w:spacing w:line="360" w:lineRule="auto"/>
        <w:jc w:val="both"/>
        <w:rPr>
          <w:szCs w:val="24"/>
        </w:rPr>
      </w:pPr>
      <w:r>
        <w:tab/>
      </w:r>
      <w:r w:rsidR="003A1FE8" w:rsidRPr="003A1FE8">
        <w:rPr>
          <w:szCs w:val="24"/>
        </w:rPr>
        <w:t xml:space="preserve">An aliquot </w:t>
      </w:r>
      <w:r w:rsidR="00A3784C" w:rsidRPr="003A1FE8">
        <w:rPr>
          <w:szCs w:val="24"/>
        </w:rPr>
        <w:t xml:space="preserve">of </w:t>
      </w:r>
      <w:r w:rsidR="00A3784C">
        <w:rPr>
          <w:szCs w:val="24"/>
        </w:rPr>
        <w:t xml:space="preserve">2 </w:t>
      </w:r>
      <w:r w:rsidR="003A1FE8" w:rsidRPr="003A1FE8">
        <w:rPr>
          <w:szCs w:val="24"/>
        </w:rPr>
        <w:t>mL of concentr</w:t>
      </w:r>
      <w:r w:rsidR="00D43305">
        <w:rPr>
          <w:szCs w:val="24"/>
        </w:rPr>
        <w:t>ated HCl was diluted in a 250</w:t>
      </w:r>
      <w:r w:rsidR="003A1FE8" w:rsidRPr="003A1FE8">
        <w:rPr>
          <w:szCs w:val="24"/>
        </w:rPr>
        <w:t xml:space="preserve"> mL volumetric flask with deionized water.</w:t>
      </w:r>
      <w:bookmarkStart w:id="264" w:name="_Toc71815056"/>
      <w:bookmarkStart w:id="265" w:name="_Toc71815687"/>
      <w:bookmarkStart w:id="266" w:name="_Toc72583232"/>
      <w:bookmarkStart w:id="267" w:name="_Toc73005616"/>
      <w:bookmarkStart w:id="268" w:name="_Toc73009118"/>
      <w:bookmarkStart w:id="269" w:name="_Toc77028008"/>
    </w:p>
    <w:p w14:paraId="40B309A4" w14:textId="77777777" w:rsidR="003A1FE8" w:rsidRPr="003A1FE8" w:rsidRDefault="003A1FE8" w:rsidP="001D16D7">
      <w:pPr>
        <w:pStyle w:val="Heading4"/>
        <w:spacing w:before="0" w:line="360" w:lineRule="auto"/>
      </w:pPr>
      <w:bookmarkStart w:id="270" w:name="_Toc80362458"/>
      <w:r w:rsidRPr="003A1FE8">
        <w:t>Preparation of 0.1</w:t>
      </w:r>
      <w:r w:rsidR="001E6F12">
        <w:t xml:space="preserve"> </w:t>
      </w:r>
      <w:r w:rsidRPr="003A1FE8">
        <w:t>M NaOH solution</w:t>
      </w:r>
      <w:bookmarkEnd w:id="264"/>
      <w:bookmarkEnd w:id="265"/>
      <w:bookmarkEnd w:id="266"/>
      <w:bookmarkEnd w:id="267"/>
      <w:bookmarkEnd w:id="268"/>
      <w:bookmarkEnd w:id="269"/>
      <w:bookmarkEnd w:id="270"/>
    </w:p>
    <w:p w14:paraId="2F85A708" w14:textId="77777777" w:rsidR="00054BAB" w:rsidRDefault="00054BAB" w:rsidP="001D16D7">
      <w:pPr>
        <w:tabs>
          <w:tab w:val="left" w:pos="1785"/>
        </w:tabs>
        <w:spacing w:line="360" w:lineRule="auto"/>
        <w:jc w:val="both"/>
      </w:pPr>
    </w:p>
    <w:p w14:paraId="35659834" w14:textId="77777777" w:rsidR="003A1FE8" w:rsidRPr="003A1FE8" w:rsidRDefault="00054BAB" w:rsidP="00054BAB">
      <w:pPr>
        <w:tabs>
          <w:tab w:val="left" w:pos="720"/>
        </w:tabs>
        <w:spacing w:line="360" w:lineRule="auto"/>
        <w:jc w:val="both"/>
        <w:rPr>
          <w:szCs w:val="24"/>
        </w:rPr>
      </w:pPr>
      <w:r>
        <w:tab/>
      </w:r>
      <w:r w:rsidR="003A1FE8" w:rsidRPr="003A1FE8">
        <w:rPr>
          <w:szCs w:val="24"/>
        </w:rPr>
        <w:t>The solution was prepared by dissolving 1.02 g of sodium hydroxide pellets in a 250</w:t>
      </w:r>
      <w:r w:rsidR="00D43305">
        <w:rPr>
          <w:szCs w:val="24"/>
        </w:rPr>
        <w:t xml:space="preserve"> </w:t>
      </w:r>
      <w:r w:rsidR="003A1FE8" w:rsidRPr="003A1FE8">
        <w:rPr>
          <w:szCs w:val="24"/>
        </w:rPr>
        <w:t>mL volumetric flask with deionized water.</w:t>
      </w:r>
    </w:p>
    <w:p w14:paraId="158CC282" w14:textId="77777777" w:rsidR="003A1FE8" w:rsidRPr="003A1FE8" w:rsidRDefault="003A1FE8" w:rsidP="001D16D7">
      <w:pPr>
        <w:pStyle w:val="Heading4"/>
        <w:spacing w:before="0" w:line="360" w:lineRule="auto"/>
      </w:pPr>
      <w:bookmarkStart w:id="271" w:name="_Toc71815057"/>
      <w:bookmarkStart w:id="272" w:name="_Toc71815688"/>
      <w:bookmarkStart w:id="273" w:name="_Toc72583233"/>
      <w:bookmarkStart w:id="274" w:name="_Toc73005617"/>
      <w:bookmarkStart w:id="275" w:name="_Toc73009119"/>
      <w:bookmarkStart w:id="276" w:name="_Toc77028009"/>
      <w:r w:rsidRPr="003A1FE8">
        <w:t xml:space="preserve"> </w:t>
      </w:r>
      <w:bookmarkStart w:id="277" w:name="_Toc80362459"/>
      <w:r w:rsidRPr="003A1FE8">
        <w:t>Preparation of 1</w:t>
      </w:r>
      <w:r w:rsidR="001E6F12">
        <w:t xml:space="preserve"> </w:t>
      </w:r>
      <w:r w:rsidRPr="003A1FE8">
        <w:t>M HCl solution</w:t>
      </w:r>
      <w:bookmarkEnd w:id="271"/>
      <w:bookmarkEnd w:id="272"/>
      <w:bookmarkEnd w:id="273"/>
      <w:bookmarkEnd w:id="274"/>
      <w:bookmarkEnd w:id="275"/>
      <w:bookmarkEnd w:id="276"/>
      <w:bookmarkEnd w:id="277"/>
    </w:p>
    <w:p w14:paraId="540EB0DE" w14:textId="77777777" w:rsidR="003A1FE8" w:rsidRPr="003A1FE8" w:rsidRDefault="003A1FE8" w:rsidP="001D16D7">
      <w:pPr>
        <w:spacing w:line="360" w:lineRule="auto"/>
        <w:jc w:val="both"/>
      </w:pPr>
    </w:p>
    <w:p w14:paraId="52A424F7" w14:textId="77777777" w:rsidR="003A1FE8" w:rsidRPr="003A1FE8" w:rsidRDefault="00054BAB" w:rsidP="00054BAB">
      <w:pPr>
        <w:tabs>
          <w:tab w:val="left" w:pos="720"/>
        </w:tabs>
        <w:spacing w:line="360" w:lineRule="auto"/>
        <w:jc w:val="both"/>
        <w:rPr>
          <w:szCs w:val="24"/>
        </w:rPr>
      </w:pPr>
      <w:r>
        <w:rPr>
          <w:szCs w:val="24"/>
        </w:rPr>
        <w:tab/>
      </w:r>
      <w:r w:rsidR="00A3784C">
        <w:rPr>
          <w:szCs w:val="24"/>
        </w:rPr>
        <w:t>An aliquot of 20</w:t>
      </w:r>
      <w:r w:rsidR="003A1FE8" w:rsidRPr="003A1FE8">
        <w:rPr>
          <w:szCs w:val="24"/>
        </w:rPr>
        <w:t xml:space="preserve"> mL of concentr</w:t>
      </w:r>
      <w:r w:rsidR="00D43305">
        <w:rPr>
          <w:szCs w:val="24"/>
        </w:rPr>
        <w:t>ated HCl was diluted in a 250</w:t>
      </w:r>
      <w:r w:rsidR="003A1FE8" w:rsidRPr="003A1FE8">
        <w:rPr>
          <w:szCs w:val="24"/>
        </w:rPr>
        <w:t xml:space="preserve"> mL volumetric flask with deionized water.</w:t>
      </w:r>
    </w:p>
    <w:p w14:paraId="7E2AFC48" w14:textId="77777777" w:rsidR="003A1FE8" w:rsidRPr="003A1FE8" w:rsidRDefault="003A1FE8" w:rsidP="001D16D7">
      <w:pPr>
        <w:tabs>
          <w:tab w:val="left" w:pos="1785"/>
        </w:tabs>
        <w:spacing w:line="360" w:lineRule="auto"/>
        <w:jc w:val="both"/>
        <w:rPr>
          <w:szCs w:val="24"/>
        </w:rPr>
      </w:pPr>
    </w:p>
    <w:p w14:paraId="521D4D37" w14:textId="77777777" w:rsidR="003A1FE8" w:rsidRPr="003A1FE8" w:rsidRDefault="003A1FE8" w:rsidP="001D16D7">
      <w:pPr>
        <w:pStyle w:val="Heading4"/>
        <w:spacing w:before="0" w:line="360" w:lineRule="auto"/>
      </w:pPr>
      <w:bookmarkStart w:id="278" w:name="_Toc71815058"/>
      <w:bookmarkStart w:id="279" w:name="_Toc71815689"/>
      <w:bookmarkStart w:id="280" w:name="_Toc72583234"/>
      <w:bookmarkStart w:id="281" w:name="_Toc73005618"/>
      <w:bookmarkStart w:id="282" w:name="_Toc73009120"/>
      <w:bookmarkStart w:id="283" w:name="_Toc77028010"/>
      <w:r w:rsidRPr="003A1FE8">
        <w:t xml:space="preserve"> </w:t>
      </w:r>
      <w:bookmarkStart w:id="284" w:name="_Toc80362460"/>
      <w:r w:rsidRPr="003A1FE8">
        <w:t>Preparation of 2</w:t>
      </w:r>
      <w:r w:rsidR="001E6F12">
        <w:t xml:space="preserve"> </w:t>
      </w:r>
      <w:r w:rsidRPr="003A1FE8">
        <w:t>M HCl solution</w:t>
      </w:r>
      <w:bookmarkEnd w:id="278"/>
      <w:bookmarkEnd w:id="279"/>
      <w:bookmarkEnd w:id="280"/>
      <w:bookmarkEnd w:id="281"/>
      <w:bookmarkEnd w:id="282"/>
      <w:bookmarkEnd w:id="283"/>
      <w:bookmarkEnd w:id="284"/>
    </w:p>
    <w:p w14:paraId="492828F2" w14:textId="77777777" w:rsidR="003A1FE8" w:rsidRPr="003A1FE8" w:rsidRDefault="003A1FE8" w:rsidP="001D16D7">
      <w:pPr>
        <w:spacing w:line="360" w:lineRule="auto"/>
        <w:jc w:val="both"/>
      </w:pPr>
    </w:p>
    <w:p w14:paraId="24B7B052" w14:textId="77777777" w:rsidR="003A1FE8" w:rsidRPr="003A1FE8" w:rsidRDefault="00054BAB" w:rsidP="00054BAB">
      <w:pPr>
        <w:tabs>
          <w:tab w:val="left" w:pos="720"/>
        </w:tabs>
        <w:spacing w:line="360" w:lineRule="auto"/>
        <w:jc w:val="both"/>
        <w:rPr>
          <w:szCs w:val="24"/>
        </w:rPr>
      </w:pPr>
      <w:r>
        <w:rPr>
          <w:szCs w:val="24"/>
        </w:rPr>
        <w:tab/>
      </w:r>
      <w:r w:rsidR="00D43305">
        <w:rPr>
          <w:szCs w:val="24"/>
        </w:rPr>
        <w:t>An aliquot of 82</w:t>
      </w:r>
      <w:r w:rsidR="003A1FE8" w:rsidRPr="003A1FE8">
        <w:rPr>
          <w:szCs w:val="24"/>
        </w:rPr>
        <w:t xml:space="preserve"> mL of concentr</w:t>
      </w:r>
      <w:r w:rsidR="00D43305">
        <w:rPr>
          <w:szCs w:val="24"/>
        </w:rPr>
        <w:t>ated HCl was diluted in a 500</w:t>
      </w:r>
      <w:r w:rsidR="003A1FE8" w:rsidRPr="003A1FE8">
        <w:rPr>
          <w:szCs w:val="24"/>
        </w:rPr>
        <w:t xml:space="preserve"> mL volumetric flask with deionized water.</w:t>
      </w:r>
    </w:p>
    <w:p w14:paraId="35F3FC8D" w14:textId="77777777" w:rsidR="003A1FE8" w:rsidRPr="003A1FE8" w:rsidRDefault="003A1FE8" w:rsidP="001D16D7">
      <w:pPr>
        <w:pStyle w:val="Heading4"/>
        <w:spacing w:before="0" w:line="360" w:lineRule="auto"/>
      </w:pPr>
      <w:bookmarkStart w:id="285" w:name="_Toc71815059"/>
      <w:bookmarkStart w:id="286" w:name="_Toc71815690"/>
      <w:bookmarkStart w:id="287" w:name="_Toc72583235"/>
      <w:bookmarkStart w:id="288" w:name="_Toc73005619"/>
      <w:bookmarkStart w:id="289" w:name="_Toc73009121"/>
      <w:bookmarkStart w:id="290" w:name="_Toc77028011"/>
      <w:bookmarkStart w:id="291" w:name="_Toc80362461"/>
      <w:r w:rsidRPr="003A1FE8">
        <w:lastRenderedPageBreak/>
        <w:t>Preparation of 2</w:t>
      </w:r>
      <w:r w:rsidR="001E6F12">
        <w:t xml:space="preserve"> </w:t>
      </w:r>
      <w:r w:rsidRPr="003A1FE8">
        <w:t>M NaOH solution</w:t>
      </w:r>
      <w:bookmarkEnd w:id="285"/>
      <w:bookmarkEnd w:id="286"/>
      <w:bookmarkEnd w:id="287"/>
      <w:bookmarkEnd w:id="288"/>
      <w:bookmarkEnd w:id="289"/>
      <w:bookmarkEnd w:id="290"/>
      <w:bookmarkEnd w:id="291"/>
    </w:p>
    <w:p w14:paraId="6C2C80FD" w14:textId="77777777" w:rsidR="003A1FE8" w:rsidRPr="003A1FE8" w:rsidRDefault="003A1FE8" w:rsidP="001D16D7">
      <w:pPr>
        <w:spacing w:line="360" w:lineRule="auto"/>
        <w:jc w:val="both"/>
      </w:pPr>
    </w:p>
    <w:p w14:paraId="025D6CF7" w14:textId="77777777" w:rsidR="003A1FE8" w:rsidRPr="003A1FE8" w:rsidRDefault="00054BAB" w:rsidP="00054BAB">
      <w:pPr>
        <w:tabs>
          <w:tab w:val="left" w:pos="720"/>
        </w:tabs>
        <w:spacing w:line="360" w:lineRule="auto"/>
        <w:jc w:val="both"/>
        <w:rPr>
          <w:szCs w:val="24"/>
        </w:rPr>
      </w:pPr>
      <w:r>
        <w:rPr>
          <w:szCs w:val="24"/>
        </w:rPr>
        <w:tab/>
      </w:r>
      <w:r w:rsidR="003A1FE8" w:rsidRPr="003A1FE8">
        <w:rPr>
          <w:szCs w:val="24"/>
        </w:rPr>
        <w:t>The solution was prepared by dissolving 20.40 g of sodi</w:t>
      </w:r>
      <w:r w:rsidR="00D43305">
        <w:rPr>
          <w:szCs w:val="24"/>
        </w:rPr>
        <w:t>um hydroxide pellets in a 250</w:t>
      </w:r>
      <w:r w:rsidR="003A1FE8" w:rsidRPr="003A1FE8">
        <w:rPr>
          <w:szCs w:val="24"/>
        </w:rPr>
        <w:t xml:space="preserve"> mL volumetric flask with deionized water.</w:t>
      </w:r>
      <w:bookmarkStart w:id="292" w:name="_Toc71815060"/>
      <w:bookmarkStart w:id="293" w:name="_Toc71815691"/>
      <w:bookmarkStart w:id="294" w:name="_Toc72583236"/>
      <w:bookmarkStart w:id="295" w:name="_Toc73005620"/>
      <w:bookmarkStart w:id="296" w:name="_Toc73009122"/>
      <w:bookmarkStart w:id="297" w:name="_Toc77028012"/>
    </w:p>
    <w:p w14:paraId="5529E75E" w14:textId="77777777" w:rsidR="003A1FE8" w:rsidRPr="003A1FE8" w:rsidRDefault="003A1FE8" w:rsidP="001D16D7">
      <w:pPr>
        <w:pStyle w:val="Heading2"/>
        <w:spacing w:before="0" w:line="360" w:lineRule="auto"/>
      </w:pPr>
      <w:r w:rsidRPr="003A1FE8">
        <w:t xml:space="preserve"> </w:t>
      </w:r>
      <w:bookmarkStart w:id="298" w:name="_Toc80362462"/>
      <w:r w:rsidRPr="003A1FE8">
        <w:t>Pretreatment of pyrolysis tire char Sieving process</w:t>
      </w:r>
      <w:bookmarkEnd w:id="292"/>
      <w:bookmarkEnd w:id="293"/>
      <w:bookmarkEnd w:id="294"/>
      <w:bookmarkEnd w:id="295"/>
      <w:bookmarkEnd w:id="296"/>
      <w:bookmarkEnd w:id="297"/>
      <w:bookmarkEnd w:id="298"/>
    </w:p>
    <w:p w14:paraId="439DDE5D" w14:textId="77777777" w:rsidR="003A1FE8" w:rsidRPr="003A1FE8" w:rsidRDefault="003A1FE8" w:rsidP="001D16D7">
      <w:pPr>
        <w:keepNext/>
        <w:keepLines/>
        <w:spacing w:after="0" w:line="360" w:lineRule="auto"/>
        <w:ind w:left="6030"/>
        <w:outlineLvl w:val="2"/>
        <w:rPr>
          <w:rFonts w:eastAsiaTheme="majorEastAsia" w:cstheme="majorBidi"/>
          <w:sz w:val="32"/>
          <w:szCs w:val="24"/>
        </w:rPr>
      </w:pPr>
    </w:p>
    <w:p w14:paraId="1A685EC5" w14:textId="77777777" w:rsidR="003A1FE8" w:rsidRPr="003A1FE8" w:rsidRDefault="00054BAB" w:rsidP="00054BAB">
      <w:pPr>
        <w:tabs>
          <w:tab w:val="left" w:pos="720"/>
        </w:tabs>
        <w:spacing w:line="360" w:lineRule="auto"/>
        <w:jc w:val="both"/>
        <w:rPr>
          <w:szCs w:val="24"/>
        </w:rPr>
      </w:pPr>
      <w:r>
        <w:rPr>
          <w:szCs w:val="24"/>
        </w:rPr>
        <w:tab/>
      </w:r>
      <w:r w:rsidR="003A1FE8" w:rsidRPr="003A1FE8">
        <w:rPr>
          <w:szCs w:val="24"/>
        </w:rPr>
        <w:t>An amount of 500</w:t>
      </w:r>
      <w:r w:rsidR="00D43305">
        <w:rPr>
          <w:szCs w:val="24"/>
        </w:rPr>
        <w:t xml:space="preserve"> </w:t>
      </w:r>
      <w:r w:rsidR="003A1FE8" w:rsidRPr="003A1FE8">
        <w:rPr>
          <w:szCs w:val="24"/>
        </w:rPr>
        <w:t>g (approximately) of pyrolysis char was measured and it was sieved through 200</w:t>
      </w:r>
      <m:oMath>
        <m:r>
          <w:rPr>
            <w:rFonts w:ascii="Cambria Math" w:hAnsi="Cambria Math"/>
            <w:szCs w:val="24"/>
          </w:rPr>
          <m:t xml:space="preserve"> </m:t>
        </m:r>
        <m:r>
          <m:rPr>
            <m:sty m:val="p"/>
          </m:rPr>
          <w:rPr>
            <w:rFonts w:ascii="Cambria Math" w:eastAsia="Cambria Math" w:hAnsi="Cambria Math"/>
            <w:szCs w:val="24"/>
          </w:rPr>
          <m:t>μm</m:t>
        </m:r>
      </m:oMath>
      <w:r w:rsidR="003A1FE8" w:rsidRPr="003A1FE8">
        <w:rPr>
          <w:szCs w:val="24"/>
        </w:rPr>
        <w:t xml:space="preserve"> mesh for separating the particles having less than 200</w:t>
      </w:r>
      <m:oMath>
        <m:r>
          <w:rPr>
            <w:rFonts w:ascii="Cambria Math" w:hAnsi="Cambria Math"/>
            <w:szCs w:val="24"/>
          </w:rPr>
          <m:t xml:space="preserve"> </m:t>
        </m:r>
        <m:r>
          <m:rPr>
            <m:sty m:val="p"/>
          </m:rPr>
          <w:rPr>
            <w:rFonts w:ascii="Cambria Math" w:eastAsia="Cambria Math" w:hAnsi="Cambria Math"/>
            <w:szCs w:val="24"/>
          </w:rPr>
          <m:t>μm</m:t>
        </m:r>
      </m:oMath>
      <w:r w:rsidR="003A1FE8" w:rsidRPr="003A1FE8">
        <w:rPr>
          <w:szCs w:val="24"/>
        </w:rPr>
        <w:t>.</w:t>
      </w:r>
    </w:p>
    <w:p w14:paraId="31085BE5" w14:textId="77777777" w:rsidR="003A1FE8" w:rsidRPr="003A1FE8" w:rsidRDefault="003A1FE8" w:rsidP="001D16D7">
      <w:pPr>
        <w:pStyle w:val="Heading2"/>
        <w:spacing w:before="0" w:line="360" w:lineRule="auto"/>
      </w:pPr>
      <w:r w:rsidRPr="003A1FE8">
        <w:t xml:space="preserve"> </w:t>
      </w:r>
      <w:bookmarkStart w:id="299" w:name="_Toc80362463"/>
      <w:r w:rsidRPr="003A1FE8">
        <w:t>Adsorbent development</w:t>
      </w:r>
      <w:bookmarkEnd w:id="299"/>
    </w:p>
    <w:p w14:paraId="28BA401A" w14:textId="77777777" w:rsidR="003A1FE8" w:rsidRPr="003A1FE8" w:rsidRDefault="003A1FE8" w:rsidP="001D16D7">
      <w:pPr>
        <w:spacing w:line="360" w:lineRule="auto"/>
      </w:pPr>
    </w:p>
    <w:p w14:paraId="0C39EC1B" w14:textId="77777777" w:rsidR="003A1FE8" w:rsidRDefault="00054BAB" w:rsidP="00054BAB">
      <w:pPr>
        <w:tabs>
          <w:tab w:val="left" w:pos="720"/>
        </w:tabs>
        <w:spacing w:line="360" w:lineRule="auto"/>
        <w:jc w:val="both"/>
        <w:rPr>
          <w:szCs w:val="24"/>
        </w:rPr>
      </w:pPr>
      <w:r>
        <w:rPr>
          <w:szCs w:val="24"/>
        </w:rPr>
        <w:tab/>
      </w:r>
      <w:r w:rsidR="003A1FE8" w:rsidRPr="003A1FE8">
        <w:rPr>
          <w:szCs w:val="24"/>
        </w:rPr>
        <w:t>Tire pyrolysis char was pretreated initially by sieving and then modified into two different types of char by demineralization and activation processes.</w:t>
      </w:r>
    </w:p>
    <w:p w14:paraId="2523864D" w14:textId="77777777" w:rsidR="00054BAB" w:rsidRPr="003A1FE8" w:rsidRDefault="00054BAB" w:rsidP="00054BAB">
      <w:pPr>
        <w:tabs>
          <w:tab w:val="left" w:pos="720"/>
        </w:tabs>
        <w:spacing w:line="360" w:lineRule="auto"/>
        <w:jc w:val="both"/>
        <w:rPr>
          <w:szCs w:val="24"/>
        </w:rPr>
      </w:pPr>
    </w:p>
    <w:p w14:paraId="5EE3FE2E" w14:textId="77777777" w:rsidR="003A1FE8" w:rsidRPr="003A1FE8" w:rsidRDefault="003A1FE8" w:rsidP="001D16D7">
      <w:pPr>
        <w:pStyle w:val="Heading3"/>
        <w:spacing w:before="0" w:line="360" w:lineRule="auto"/>
      </w:pPr>
      <w:bookmarkStart w:id="300" w:name="_Toc71815061"/>
      <w:bookmarkStart w:id="301" w:name="_Toc71815692"/>
      <w:bookmarkStart w:id="302" w:name="_Toc72583237"/>
      <w:bookmarkStart w:id="303" w:name="_Toc73005621"/>
      <w:bookmarkStart w:id="304" w:name="_Toc73009123"/>
      <w:bookmarkStart w:id="305" w:name="_Toc77028013"/>
      <w:r w:rsidRPr="003A1FE8">
        <w:t xml:space="preserve"> </w:t>
      </w:r>
      <w:bookmarkStart w:id="306" w:name="_Toc80362464"/>
      <w:commentRangeStart w:id="307"/>
      <w:r w:rsidRPr="003A1FE8">
        <w:t>Demineralized tire char</w:t>
      </w:r>
      <w:bookmarkEnd w:id="300"/>
      <w:bookmarkEnd w:id="301"/>
      <w:bookmarkEnd w:id="302"/>
      <w:bookmarkEnd w:id="303"/>
      <w:bookmarkEnd w:id="304"/>
      <w:bookmarkEnd w:id="305"/>
      <w:r w:rsidRPr="003A1FE8">
        <w:t xml:space="preserve"> preparation</w:t>
      </w:r>
      <w:bookmarkEnd w:id="306"/>
      <w:r w:rsidRPr="003A1FE8">
        <w:t xml:space="preserve"> </w:t>
      </w:r>
      <w:commentRangeEnd w:id="307"/>
      <w:r w:rsidR="003A7F69">
        <w:rPr>
          <w:rStyle w:val="CommentReference"/>
          <w:rFonts w:eastAsiaTheme="minorHAnsi" w:cstheme="minorBidi"/>
          <w:b w:val="0"/>
        </w:rPr>
        <w:commentReference w:id="307"/>
      </w:r>
    </w:p>
    <w:p w14:paraId="6B9B0C1E" w14:textId="77777777" w:rsidR="003A1FE8" w:rsidRPr="003A1FE8" w:rsidRDefault="003A1FE8" w:rsidP="001D16D7">
      <w:pPr>
        <w:spacing w:line="360" w:lineRule="auto"/>
      </w:pPr>
    </w:p>
    <w:p w14:paraId="362CB9D5" w14:textId="77777777" w:rsidR="003A1FE8" w:rsidRPr="003A1FE8" w:rsidRDefault="003A1FE8" w:rsidP="00054BAB">
      <w:pPr>
        <w:spacing w:after="0" w:line="360" w:lineRule="auto"/>
        <w:ind w:firstLine="720"/>
        <w:jc w:val="both"/>
        <w:rPr>
          <w:szCs w:val="24"/>
        </w:rPr>
      </w:pPr>
      <w:r w:rsidRPr="003A1FE8">
        <w:rPr>
          <w:szCs w:val="24"/>
        </w:rPr>
        <w:t>An amount of 100 g of pre-treated (sieved) sample was measured into a 1 L beaker and 200 mL of 2 M HCl was added to it. This was stirred keeping on the magnetic stirrer at 200 rpm for 1 h at 60 °C. The sample was filtered using the Buchner funnel and washed with deionized water. The same procedure was followed for the same sample again and the filtered sample was washed with 200 mL of 2 M NaOH keeping on the magnetic stirrer at 200 rpm for 1 h at 60 °C and then the filtered sample was washed with deionized water to get a neutral sample. Then</w:t>
      </w:r>
      <w:r w:rsidRPr="003A1FE8">
        <w:rPr>
          <w:rFonts w:eastAsiaTheme="minorEastAsia" w:hAnsi="Calibri"/>
          <w:color w:val="000000" w:themeColor="text1"/>
          <w:kern w:val="24"/>
          <w:sz w:val="36"/>
          <w:szCs w:val="36"/>
          <w:lang w:bidi="si-LK"/>
        </w:rPr>
        <w:t xml:space="preserve"> </w:t>
      </w:r>
      <w:r w:rsidRPr="003A1FE8">
        <w:rPr>
          <w:szCs w:val="24"/>
        </w:rPr>
        <w:t>the sample was dried at 110 °C in the oven until it gets a constant mass</w:t>
      </w:r>
      <w:r w:rsidRPr="003A1FE8">
        <w:rPr>
          <w:szCs w:val="24"/>
        </w:rPr>
        <w:fldChar w:fldCharType="begin" w:fldLock="1"/>
      </w:r>
      <w:r w:rsidR="00D64C75">
        <w:rPr>
          <w:szCs w:val="24"/>
        </w:rPr>
        <w:instrText>ADDIN CSL_CITATION {"citationItems":[{"id":"ITEM-1","itemData":{"author":[{"dropping-particle":"","family":"Harindra","given":"T N","non-dropping-particle":"","parse-names":false,"suffix":""},{"dropping-particle":"","family":"Hewage","given":"J S","non-dropping-particle":"","parse-names":false,"suffix":""},{"dropping-particle":"","family":"Ranaweera","given":"A S","non-dropping-particle":"","parse-names":false,"suffix":""}],"id":"ITEM-1","issued":{"date-parts":[["0"]]},"title":"Recycling Tire Wastes To Produce Carbon Black for","type":"article-journal"},"uris":["http://www.mendeley.com/documents/?uuid=3b146c8c-47eb-4ccc-abe3-c64865f9e58c"]}],"mendeley":{"formattedCitation":"&lt;sup&gt;83&lt;/sup&gt;","plainTextFormattedCitation":"83","previouslyFormattedCitation":"&lt;sup&gt;84&lt;/sup&gt;"},"properties":{"noteIndex":0},"schema":"https://github.com/citation-style-language/schema/raw/master/csl-citation.json"}</w:instrText>
      </w:r>
      <w:r w:rsidRPr="003A1FE8">
        <w:rPr>
          <w:szCs w:val="24"/>
        </w:rPr>
        <w:fldChar w:fldCharType="separate"/>
      </w:r>
      <w:r w:rsidR="00D64C75" w:rsidRPr="00D64C75">
        <w:rPr>
          <w:noProof/>
          <w:szCs w:val="24"/>
          <w:vertAlign w:val="superscript"/>
        </w:rPr>
        <w:t>83</w:t>
      </w:r>
      <w:r w:rsidRPr="003A1FE8">
        <w:rPr>
          <w:szCs w:val="24"/>
        </w:rPr>
        <w:fldChar w:fldCharType="end"/>
      </w:r>
      <w:r w:rsidRPr="003A1FE8">
        <w:rPr>
          <w:szCs w:val="24"/>
        </w:rPr>
        <w:t>.</w:t>
      </w:r>
    </w:p>
    <w:p w14:paraId="6CE1FF9C" w14:textId="77777777" w:rsidR="003A1FE8" w:rsidRPr="003A1FE8" w:rsidRDefault="003A1FE8" w:rsidP="001D16D7">
      <w:pPr>
        <w:spacing w:after="0" w:line="360" w:lineRule="auto"/>
        <w:jc w:val="both"/>
        <w:rPr>
          <w:szCs w:val="24"/>
        </w:rPr>
      </w:pPr>
    </w:p>
    <w:p w14:paraId="3517FEB5" w14:textId="77777777" w:rsidR="003A1FE8" w:rsidRPr="003A1FE8" w:rsidRDefault="003A1FE8" w:rsidP="001D16D7">
      <w:pPr>
        <w:spacing w:after="0" w:line="360" w:lineRule="auto"/>
        <w:jc w:val="both"/>
        <w:rPr>
          <w:szCs w:val="24"/>
        </w:rPr>
      </w:pPr>
    </w:p>
    <w:p w14:paraId="7493231E" w14:textId="77777777" w:rsidR="003A1FE8" w:rsidRPr="003A1FE8" w:rsidRDefault="003A1FE8" w:rsidP="001D16D7">
      <w:pPr>
        <w:spacing w:after="0" w:line="360" w:lineRule="auto"/>
        <w:jc w:val="both"/>
        <w:rPr>
          <w:szCs w:val="24"/>
        </w:rPr>
      </w:pPr>
    </w:p>
    <w:p w14:paraId="4BB72D09" w14:textId="77777777" w:rsidR="006116B5" w:rsidRDefault="003A1FE8" w:rsidP="001D16D7">
      <w:pPr>
        <w:keepNext/>
        <w:tabs>
          <w:tab w:val="left" w:pos="1785"/>
        </w:tabs>
        <w:spacing w:line="360" w:lineRule="auto"/>
        <w:ind w:left="3150"/>
        <w:jc w:val="both"/>
      </w:pPr>
      <w:r w:rsidRPr="003A1FE8">
        <w:rPr>
          <w:noProof/>
          <w:lang w:val="en-GB" w:eastAsia="en-GB"/>
        </w:rPr>
        <w:lastRenderedPageBreak/>
        <w:drawing>
          <wp:inline distT="0" distB="0" distL="0" distR="0" wp14:anchorId="0DBC7FBA" wp14:editId="137CB659">
            <wp:extent cx="2257226" cy="2942590"/>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3119" cy="2989381"/>
                    </a:xfrm>
                    <a:prstGeom prst="rect">
                      <a:avLst/>
                    </a:prstGeom>
                    <a:noFill/>
                    <a:ln>
                      <a:noFill/>
                    </a:ln>
                  </pic:spPr>
                </pic:pic>
              </a:graphicData>
            </a:graphic>
          </wp:inline>
        </w:drawing>
      </w:r>
    </w:p>
    <w:p w14:paraId="4D4784EA" w14:textId="77777777" w:rsidR="003A1FE8" w:rsidRPr="00054BAB" w:rsidRDefault="00054BAB" w:rsidP="00054BAB">
      <w:pPr>
        <w:pStyle w:val="Caption"/>
        <w:spacing w:line="360" w:lineRule="auto"/>
        <w:ind w:left="2160" w:firstLine="720"/>
        <w:jc w:val="both"/>
        <w:rPr>
          <w:i w:val="0"/>
          <w:iCs w:val="0"/>
          <w:color w:val="auto"/>
          <w:sz w:val="44"/>
          <w:szCs w:val="38"/>
        </w:rPr>
      </w:pPr>
      <w:bookmarkStart w:id="308" w:name="_Toc80250297"/>
      <w:bookmarkStart w:id="309" w:name="_Toc80342671"/>
      <w:r>
        <w:rPr>
          <w:b/>
          <w:bCs/>
          <w:i w:val="0"/>
          <w:iCs w:val="0"/>
          <w:color w:val="auto"/>
          <w:sz w:val="24"/>
          <w:szCs w:val="24"/>
        </w:rPr>
        <w:t xml:space="preserve">    </w:t>
      </w:r>
      <w:r w:rsidR="006116B5" w:rsidRPr="00054BAB">
        <w:rPr>
          <w:b/>
          <w:bCs/>
          <w:i w:val="0"/>
          <w:iCs w:val="0"/>
          <w:color w:val="auto"/>
          <w:sz w:val="24"/>
          <w:szCs w:val="24"/>
        </w:rPr>
        <w:t xml:space="preserve">Figure </w:t>
      </w:r>
      <w:r w:rsidR="00A25B39" w:rsidRPr="00054BAB">
        <w:rPr>
          <w:b/>
          <w:bCs/>
          <w:i w:val="0"/>
          <w:iCs w:val="0"/>
          <w:color w:val="auto"/>
          <w:sz w:val="24"/>
          <w:szCs w:val="24"/>
        </w:rPr>
        <w:fldChar w:fldCharType="begin"/>
      </w:r>
      <w:r w:rsidR="00A25B39" w:rsidRPr="00054BAB">
        <w:rPr>
          <w:b/>
          <w:bCs/>
          <w:i w:val="0"/>
          <w:iCs w:val="0"/>
          <w:color w:val="auto"/>
          <w:sz w:val="24"/>
          <w:szCs w:val="24"/>
        </w:rPr>
        <w:instrText xml:space="preserve"> STYLEREF 1 \s </w:instrText>
      </w:r>
      <w:r w:rsidR="00A25B39" w:rsidRPr="00054BAB">
        <w:rPr>
          <w:b/>
          <w:bCs/>
          <w:i w:val="0"/>
          <w:iCs w:val="0"/>
          <w:color w:val="auto"/>
          <w:sz w:val="24"/>
          <w:szCs w:val="24"/>
        </w:rPr>
        <w:fldChar w:fldCharType="separate"/>
      </w:r>
      <w:r w:rsidR="00A25B39" w:rsidRPr="00054BAB">
        <w:rPr>
          <w:b/>
          <w:bCs/>
          <w:i w:val="0"/>
          <w:iCs w:val="0"/>
          <w:noProof/>
          <w:color w:val="auto"/>
          <w:sz w:val="24"/>
          <w:szCs w:val="24"/>
        </w:rPr>
        <w:t>2</w:t>
      </w:r>
      <w:r w:rsidR="00A25B39" w:rsidRPr="00054BAB">
        <w:rPr>
          <w:b/>
          <w:bCs/>
          <w:i w:val="0"/>
          <w:iCs w:val="0"/>
          <w:color w:val="auto"/>
          <w:sz w:val="24"/>
          <w:szCs w:val="24"/>
        </w:rPr>
        <w:fldChar w:fldCharType="end"/>
      </w:r>
      <w:r w:rsidR="00A25B39" w:rsidRPr="00054BAB">
        <w:rPr>
          <w:b/>
          <w:bCs/>
          <w:i w:val="0"/>
          <w:iCs w:val="0"/>
          <w:color w:val="auto"/>
          <w:sz w:val="24"/>
          <w:szCs w:val="24"/>
        </w:rPr>
        <w:t>.</w:t>
      </w:r>
      <w:r w:rsidR="00A25B39" w:rsidRPr="00054BAB">
        <w:rPr>
          <w:b/>
          <w:bCs/>
          <w:i w:val="0"/>
          <w:iCs w:val="0"/>
          <w:color w:val="auto"/>
          <w:sz w:val="24"/>
          <w:szCs w:val="24"/>
        </w:rPr>
        <w:fldChar w:fldCharType="begin"/>
      </w:r>
      <w:r w:rsidR="00A25B39" w:rsidRPr="00054BAB">
        <w:rPr>
          <w:b/>
          <w:bCs/>
          <w:i w:val="0"/>
          <w:iCs w:val="0"/>
          <w:color w:val="auto"/>
          <w:sz w:val="24"/>
          <w:szCs w:val="24"/>
        </w:rPr>
        <w:instrText xml:space="preserve"> SEQ Figure \* ARABIC \s 1 </w:instrText>
      </w:r>
      <w:r w:rsidR="00A25B39" w:rsidRPr="00054BAB">
        <w:rPr>
          <w:b/>
          <w:bCs/>
          <w:i w:val="0"/>
          <w:iCs w:val="0"/>
          <w:color w:val="auto"/>
          <w:sz w:val="24"/>
          <w:szCs w:val="24"/>
        </w:rPr>
        <w:fldChar w:fldCharType="separate"/>
      </w:r>
      <w:r w:rsidR="00A25B39" w:rsidRPr="00054BAB">
        <w:rPr>
          <w:b/>
          <w:bCs/>
          <w:i w:val="0"/>
          <w:iCs w:val="0"/>
          <w:noProof/>
          <w:color w:val="auto"/>
          <w:sz w:val="24"/>
          <w:szCs w:val="24"/>
        </w:rPr>
        <w:t>1</w:t>
      </w:r>
      <w:r w:rsidR="00A25B39" w:rsidRPr="00054BAB">
        <w:rPr>
          <w:b/>
          <w:bCs/>
          <w:i w:val="0"/>
          <w:iCs w:val="0"/>
          <w:color w:val="auto"/>
          <w:sz w:val="24"/>
          <w:szCs w:val="24"/>
        </w:rPr>
        <w:fldChar w:fldCharType="end"/>
      </w:r>
      <w:r w:rsidR="006116B5" w:rsidRPr="00054BAB">
        <w:rPr>
          <w:i w:val="0"/>
          <w:iCs w:val="0"/>
          <w:color w:val="auto"/>
          <w:sz w:val="24"/>
          <w:szCs w:val="24"/>
        </w:rPr>
        <w:t xml:space="preserve">. First </w:t>
      </w:r>
      <w:r w:rsidR="00ED3209" w:rsidRPr="00054BAB">
        <w:rPr>
          <w:i w:val="0"/>
          <w:iCs w:val="0"/>
          <w:color w:val="auto"/>
          <w:sz w:val="24"/>
          <w:szCs w:val="24"/>
        </w:rPr>
        <w:t>wash</w:t>
      </w:r>
      <w:r w:rsidR="006116B5" w:rsidRPr="00054BAB">
        <w:rPr>
          <w:i w:val="0"/>
          <w:iCs w:val="0"/>
          <w:color w:val="auto"/>
          <w:sz w:val="24"/>
          <w:szCs w:val="24"/>
        </w:rPr>
        <w:t xml:space="preserve"> with 2</w:t>
      </w:r>
      <w:r w:rsidR="00A3784C">
        <w:rPr>
          <w:i w:val="0"/>
          <w:iCs w:val="0"/>
          <w:color w:val="auto"/>
          <w:sz w:val="24"/>
          <w:szCs w:val="24"/>
        </w:rPr>
        <w:t xml:space="preserve"> </w:t>
      </w:r>
      <w:r w:rsidR="006116B5" w:rsidRPr="00054BAB">
        <w:rPr>
          <w:i w:val="0"/>
          <w:iCs w:val="0"/>
          <w:color w:val="auto"/>
          <w:sz w:val="24"/>
          <w:szCs w:val="24"/>
        </w:rPr>
        <w:t>M HCl</w:t>
      </w:r>
      <w:bookmarkEnd w:id="308"/>
      <w:bookmarkEnd w:id="309"/>
    </w:p>
    <w:p w14:paraId="4BC2EC42" w14:textId="77777777" w:rsidR="003A1FE8" w:rsidRPr="00054BAB" w:rsidRDefault="003A1FE8" w:rsidP="00054BAB">
      <w:pPr>
        <w:spacing w:after="0" w:line="360" w:lineRule="auto"/>
        <w:jc w:val="both"/>
        <w:rPr>
          <w:sz w:val="32"/>
          <w:szCs w:val="32"/>
        </w:rPr>
      </w:pPr>
      <w:r w:rsidRPr="003A1FE8">
        <w:rPr>
          <w:sz w:val="32"/>
          <w:szCs w:val="32"/>
        </w:rPr>
        <w:t xml:space="preserve">    </w:t>
      </w:r>
      <w:r w:rsidR="00054BAB">
        <w:rPr>
          <w:sz w:val="32"/>
          <w:szCs w:val="32"/>
        </w:rPr>
        <w:t xml:space="preserve">                               </w:t>
      </w:r>
    </w:p>
    <w:p w14:paraId="0FEE855C" w14:textId="77777777" w:rsidR="00ED3209" w:rsidRDefault="003A1FE8" w:rsidP="001D16D7">
      <w:pPr>
        <w:keepNext/>
        <w:tabs>
          <w:tab w:val="left" w:pos="3150"/>
        </w:tabs>
        <w:spacing w:after="0" w:line="360" w:lineRule="auto"/>
        <w:ind w:left="3150"/>
        <w:jc w:val="both"/>
      </w:pPr>
      <w:r w:rsidRPr="003A1FE8">
        <w:rPr>
          <w:noProof/>
          <w:lang w:val="en-GB" w:eastAsia="en-GB"/>
        </w:rPr>
        <w:drawing>
          <wp:inline distT="0" distB="0" distL="0" distR="0" wp14:anchorId="326C3B84" wp14:editId="7D33FFDB">
            <wp:extent cx="2257425" cy="2876550"/>
            <wp:effectExtent l="0" t="0" r="952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8027" cy="2902802"/>
                    </a:xfrm>
                    <a:prstGeom prst="rect">
                      <a:avLst/>
                    </a:prstGeom>
                  </pic:spPr>
                </pic:pic>
              </a:graphicData>
            </a:graphic>
          </wp:inline>
        </w:drawing>
      </w:r>
    </w:p>
    <w:p w14:paraId="4C7EC4AE" w14:textId="77777777" w:rsidR="00ED3209" w:rsidRPr="00054BAB" w:rsidRDefault="00054BAB" w:rsidP="00054BAB">
      <w:pPr>
        <w:pStyle w:val="Caption"/>
        <w:spacing w:line="360" w:lineRule="auto"/>
        <w:ind w:left="2160" w:firstLine="720"/>
        <w:jc w:val="both"/>
        <w:rPr>
          <w:b/>
          <w:bCs/>
          <w:i w:val="0"/>
          <w:iCs w:val="0"/>
          <w:color w:val="auto"/>
          <w:sz w:val="24"/>
          <w:szCs w:val="24"/>
        </w:rPr>
      </w:pPr>
      <w:bookmarkStart w:id="310" w:name="_Toc80250298"/>
      <w:bookmarkStart w:id="311" w:name="_Toc80342672"/>
      <w:r>
        <w:rPr>
          <w:b/>
          <w:bCs/>
          <w:i w:val="0"/>
          <w:iCs w:val="0"/>
          <w:color w:val="auto"/>
          <w:sz w:val="24"/>
          <w:szCs w:val="24"/>
        </w:rPr>
        <w:t xml:space="preserve">    </w:t>
      </w:r>
      <w:r w:rsidR="00ED3209" w:rsidRPr="00054BAB">
        <w:rPr>
          <w:b/>
          <w:bCs/>
          <w:i w:val="0"/>
          <w:iCs w:val="0"/>
          <w:color w:val="auto"/>
          <w:sz w:val="24"/>
          <w:szCs w:val="24"/>
        </w:rPr>
        <w:t xml:space="preserve">Figure </w:t>
      </w:r>
      <w:r w:rsidR="00A25B39" w:rsidRPr="00054BAB">
        <w:rPr>
          <w:b/>
          <w:bCs/>
          <w:i w:val="0"/>
          <w:iCs w:val="0"/>
          <w:color w:val="auto"/>
          <w:sz w:val="24"/>
          <w:szCs w:val="24"/>
        </w:rPr>
        <w:fldChar w:fldCharType="begin"/>
      </w:r>
      <w:r w:rsidR="00A25B39" w:rsidRPr="00054BAB">
        <w:rPr>
          <w:b/>
          <w:bCs/>
          <w:i w:val="0"/>
          <w:iCs w:val="0"/>
          <w:color w:val="auto"/>
          <w:sz w:val="24"/>
          <w:szCs w:val="24"/>
        </w:rPr>
        <w:instrText xml:space="preserve"> STYLEREF 1 \s </w:instrText>
      </w:r>
      <w:r w:rsidR="00A25B39" w:rsidRPr="00054BAB">
        <w:rPr>
          <w:b/>
          <w:bCs/>
          <w:i w:val="0"/>
          <w:iCs w:val="0"/>
          <w:color w:val="auto"/>
          <w:sz w:val="24"/>
          <w:szCs w:val="24"/>
        </w:rPr>
        <w:fldChar w:fldCharType="separate"/>
      </w:r>
      <w:r w:rsidR="00A25B39" w:rsidRPr="00054BAB">
        <w:rPr>
          <w:b/>
          <w:bCs/>
          <w:i w:val="0"/>
          <w:iCs w:val="0"/>
          <w:noProof/>
          <w:color w:val="auto"/>
          <w:sz w:val="24"/>
          <w:szCs w:val="24"/>
        </w:rPr>
        <w:t>2</w:t>
      </w:r>
      <w:r w:rsidR="00A25B39" w:rsidRPr="00054BAB">
        <w:rPr>
          <w:b/>
          <w:bCs/>
          <w:i w:val="0"/>
          <w:iCs w:val="0"/>
          <w:color w:val="auto"/>
          <w:sz w:val="24"/>
          <w:szCs w:val="24"/>
        </w:rPr>
        <w:fldChar w:fldCharType="end"/>
      </w:r>
      <w:r w:rsidR="00A25B39" w:rsidRPr="00054BAB">
        <w:rPr>
          <w:b/>
          <w:bCs/>
          <w:i w:val="0"/>
          <w:iCs w:val="0"/>
          <w:color w:val="auto"/>
          <w:sz w:val="24"/>
          <w:szCs w:val="24"/>
        </w:rPr>
        <w:t>.</w:t>
      </w:r>
      <w:r w:rsidR="00A25B39" w:rsidRPr="00054BAB">
        <w:rPr>
          <w:b/>
          <w:bCs/>
          <w:i w:val="0"/>
          <w:iCs w:val="0"/>
          <w:color w:val="auto"/>
          <w:sz w:val="24"/>
          <w:szCs w:val="24"/>
        </w:rPr>
        <w:fldChar w:fldCharType="begin"/>
      </w:r>
      <w:r w:rsidR="00A25B39" w:rsidRPr="00054BAB">
        <w:rPr>
          <w:b/>
          <w:bCs/>
          <w:i w:val="0"/>
          <w:iCs w:val="0"/>
          <w:color w:val="auto"/>
          <w:sz w:val="24"/>
          <w:szCs w:val="24"/>
        </w:rPr>
        <w:instrText xml:space="preserve"> SEQ Figure \* ARABIC \s 1 </w:instrText>
      </w:r>
      <w:r w:rsidR="00A25B39" w:rsidRPr="00054BAB">
        <w:rPr>
          <w:b/>
          <w:bCs/>
          <w:i w:val="0"/>
          <w:iCs w:val="0"/>
          <w:color w:val="auto"/>
          <w:sz w:val="24"/>
          <w:szCs w:val="24"/>
        </w:rPr>
        <w:fldChar w:fldCharType="separate"/>
      </w:r>
      <w:r w:rsidR="00A25B39" w:rsidRPr="00054BAB">
        <w:rPr>
          <w:b/>
          <w:bCs/>
          <w:i w:val="0"/>
          <w:iCs w:val="0"/>
          <w:noProof/>
          <w:color w:val="auto"/>
          <w:sz w:val="24"/>
          <w:szCs w:val="24"/>
        </w:rPr>
        <w:t>2</w:t>
      </w:r>
      <w:r w:rsidR="00A25B39" w:rsidRPr="00054BAB">
        <w:rPr>
          <w:b/>
          <w:bCs/>
          <w:i w:val="0"/>
          <w:iCs w:val="0"/>
          <w:color w:val="auto"/>
          <w:sz w:val="24"/>
          <w:szCs w:val="24"/>
        </w:rPr>
        <w:fldChar w:fldCharType="end"/>
      </w:r>
      <w:r w:rsidR="00ED3209" w:rsidRPr="00054BAB">
        <w:rPr>
          <w:b/>
          <w:bCs/>
          <w:i w:val="0"/>
          <w:iCs w:val="0"/>
          <w:color w:val="auto"/>
          <w:sz w:val="24"/>
          <w:szCs w:val="24"/>
        </w:rPr>
        <w:t>.</w:t>
      </w:r>
      <w:r w:rsidR="00ED3209" w:rsidRPr="00054BAB">
        <w:rPr>
          <w:i w:val="0"/>
          <w:iCs w:val="0"/>
          <w:color w:val="auto"/>
          <w:sz w:val="24"/>
          <w:szCs w:val="24"/>
        </w:rPr>
        <w:t xml:space="preserve"> Second wash with 2</w:t>
      </w:r>
      <w:r w:rsidR="00A3784C">
        <w:rPr>
          <w:i w:val="0"/>
          <w:iCs w:val="0"/>
          <w:color w:val="auto"/>
          <w:sz w:val="24"/>
          <w:szCs w:val="24"/>
        </w:rPr>
        <w:t xml:space="preserve"> </w:t>
      </w:r>
      <w:r w:rsidR="00ED3209" w:rsidRPr="00054BAB">
        <w:rPr>
          <w:i w:val="0"/>
          <w:iCs w:val="0"/>
          <w:color w:val="auto"/>
          <w:sz w:val="24"/>
          <w:szCs w:val="24"/>
        </w:rPr>
        <w:t>M HCl</w:t>
      </w:r>
      <w:bookmarkEnd w:id="310"/>
      <w:bookmarkEnd w:id="311"/>
    </w:p>
    <w:p w14:paraId="364C3222" w14:textId="77777777" w:rsidR="003A1FE8" w:rsidRPr="003A1FE8" w:rsidRDefault="003A1FE8" w:rsidP="001D16D7">
      <w:pPr>
        <w:tabs>
          <w:tab w:val="left" w:pos="3150"/>
        </w:tabs>
        <w:spacing w:after="0" w:line="360" w:lineRule="auto"/>
        <w:ind w:left="3150"/>
        <w:jc w:val="both"/>
        <w:rPr>
          <w:sz w:val="32"/>
          <w:szCs w:val="32"/>
        </w:rPr>
      </w:pPr>
      <w:r w:rsidRPr="003A1FE8">
        <w:rPr>
          <w:sz w:val="32"/>
          <w:szCs w:val="32"/>
        </w:rPr>
        <w:t xml:space="preserve"> </w:t>
      </w:r>
    </w:p>
    <w:p w14:paraId="242C23E9" w14:textId="77777777" w:rsidR="003A1FE8" w:rsidRPr="003A1FE8" w:rsidRDefault="003A1FE8" w:rsidP="001D16D7">
      <w:pPr>
        <w:spacing w:after="0" w:line="360" w:lineRule="auto"/>
        <w:jc w:val="both"/>
        <w:rPr>
          <w:sz w:val="32"/>
          <w:szCs w:val="32"/>
        </w:rPr>
      </w:pPr>
      <w:r w:rsidRPr="003A1FE8">
        <w:rPr>
          <w:sz w:val="32"/>
          <w:szCs w:val="32"/>
        </w:rPr>
        <w:t xml:space="preserve">                                  </w:t>
      </w:r>
    </w:p>
    <w:p w14:paraId="4C6A6827" w14:textId="77777777" w:rsidR="003A1FE8" w:rsidRPr="003A1FE8" w:rsidRDefault="003A1FE8" w:rsidP="001D16D7">
      <w:pPr>
        <w:spacing w:after="0" w:line="360" w:lineRule="auto"/>
        <w:jc w:val="both"/>
        <w:rPr>
          <w:sz w:val="32"/>
          <w:szCs w:val="32"/>
        </w:rPr>
      </w:pPr>
    </w:p>
    <w:p w14:paraId="292A7716" w14:textId="77777777" w:rsidR="003A1FE8" w:rsidRPr="003A1FE8" w:rsidRDefault="003A1FE8" w:rsidP="001D16D7">
      <w:pPr>
        <w:spacing w:after="0" w:line="360" w:lineRule="auto"/>
        <w:jc w:val="both"/>
        <w:rPr>
          <w:sz w:val="32"/>
          <w:szCs w:val="32"/>
        </w:rPr>
      </w:pPr>
    </w:p>
    <w:p w14:paraId="5D275571" w14:textId="77777777" w:rsidR="00ED3209" w:rsidRDefault="003A1FE8" w:rsidP="001D16D7">
      <w:pPr>
        <w:keepNext/>
        <w:tabs>
          <w:tab w:val="left" w:pos="1785"/>
        </w:tabs>
        <w:spacing w:line="360" w:lineRule="auto"/>
        <w:ind w:left="3150"/>
        <w:jc w:val="both"/>
      </w:pPr>
      <w:r w:rsidRPr="003A1FE8">
        <w:rPr>
          <w:noProof/>
          <w:lang w:val="en-GB" w:eastAsia="en-GB"/>
        </w:rPr>
        <w:drawing>
          <wp:inline distT="0" distB="0" distL="0" distR="0" wp14:anchorId="4EEB6AA5" wp14:editId="38671FF9">
            <wp:extent cx="2199640" cy="2914650"/>
            <wp:effectExtent l="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4820" cy="2948015"/>
                    </a:xfrm>
                    <a:prstGeom prst="rect">
                      <a:avLst/>
                    </a:prstGeom>
                  </pic:spPr>
                </pic:pic>
              </a:graphicData>
            </a:graphic>
          </wp:inline>
        </w:drawing>
      </w:r>
    </w:p>
    <w:p w14:paraId="4905B0B5" w14:textId="77777777" w:rsidR="003A1FE8" w:rsidRPr="00054BAB" w:rsidRDefault="00054BAB" w:rsidP="00054BAB">
      <w:pPr>
        <w:pStyle w:val="Caption"/>
        <w:spacing w:line="360" w:lineRule="auto"/>
        <w:ind w:left="2160" w:firstLine="720"/>
        <w:jc w:val="both"/>
        <w:rPr>
          <w:i w:val="0"/>
          <w:iCs w:val="0"/>
          <w:color w:val="auto"/>
          <w:sz w:val="24"/>
          <w:szCs w:val="30"/>
        </w:rPr>
      </w:pPr>
      <w:bookmarkStart w:id="312" w:name="_Toc80250299"/>
      <w:bookmarkStart w:id="313" w:name="_Toc80342673"/>
      <w:r>
        <w:rPr>
          <w:b/>
          <w:bCs/>
          <w:i w:val="0"/>
          <w:iCs w:val="0"/>
          <w:color w:val="auto"/>
          <w:sz w:val="24"/>
          <w:szCs w:val="24"/>
        </w:rPr>
        <w:t xml:space="preserve">  </w:t>
      </w:r>
      <w:r w:rsidR="00ED3209" w:rsidRPr="00054BAB">
        <w:rPr>
          <w:b/>
          <w:bCs/>
          <w:i w:val="0"/>
          <w:iCs w:val="0"/>
          <w:color w:val="auto"/>
          <w:sz w:val="24"/>
          <w:szCs w:val="24"/>
        </w:rPr>
        <w:t xml:space="preserve">Figure </w:t>
      </w:r>
      <w:r w:rsidR="00A25B39" w:rsidRPr="00054BAB">
        <w:rPr>
          <w:b/>
          <w:bCs/>
          <w:i w:val="0"/>
          <w:iCs w:val="0"/>
          <w:color w:val="auto"/>
          <w:sz w:val="24"/>
          <w:szCs w:val="24"/>
        </w:rPr>
        <w:fldChar w:fldCharType="begin"/>
      </w:r>
      <w:r w:rsidR="00A25B39" w:rsidRPr="00054BAB">
        <w:rPr>
          <w:b/>
          <w:bCs/>
          <w:i w:val="0"/>
          <w:iCs w:val="0"/>
          <w:color w:val="auto"/>
          <w:sz w:val="24"/>
          <w:szCs w:val="24"/>
        </w:rPr>
        <w:instrText xml:space="preserve"> STYLEREF 1 \s </w:instrText>
      </w:r>
      <w:r w:rsidR="00A25B39" w:rsidRPr="00054BAB">
        <w:rPr>
          <w:b/>
          <w:bCs/>
          <w:i w:val="0"/>
          <w:iCs w:val="0"/>
          <w:color w:val="auto"/>
          <w:sz w:val="24"/>
          <w:szCs w:val="24"/>
        </w:rPr>
        <w:fldChar w:fldCharType="separate"/>
      </w:r>
      <w:r w:rsidR="00A25B39" w:rsidRPr="00054BAB">
        <w:rPr>
          <w:b/>
          <w:bCs/>
          <w:i w:val="0"/>
          <w:iCs w:val="0"/>
          <w:noProof/>
          <w:color w:val="auto"/>
          <w:sz w:val="24"/>
          <w:szCs w:val="24"/>
        </w:rPr>
        <w:t>2</w:t>
      </w:r>
      <w:r w:rsidR="00A25B39" w:rsidRPr="00054BAB">
        <w:rPr>
          <w:b/>
          <w:bCs/>
          <w:i w:val="0"/>
          <w:iCs w:val="0"/>
          <w:color w:val="auto"/>
          <w:sz w:val="24"/>
          <w:szCs w:val="24"/>
        </w:rPr>
        <w:fldChar w:fldCharType="end"/>
      </w:r>
      <w:r w:rsidR="00A25B39" w:rsidRPr="00054BAB">
        <w:rPr>
          <w:b/>
          <w:bCs/>
          <w:i w:val="0"/>
          <w:iCs w:val="0"/>
          <w:color w:val="auto"/>
          <w:sz w:val="24"/>
          <w:szCs w:val="24"/>
        </w:rPr>
        <w:t>.</w:t>
      </w:r>
      <w:r w:rsidR="00A25B39" w:rsidRPr="00054BAB">
        <w:rPr>
          <w:b/>
          <w:bCs/>
          <w:i w:val="0"/>
          <w:iCs w:val="0"/>
          <w:color w:val="auto"/>
          <w:sz w:val="24"/>
          <w:szCs w:val="24"/>
        </w:rPr>
        <w:fldChar w:fldCharType="begin"/>
      </w:r>
      <w:r w:rsidR="00A25B39" w:rsidRPr="00054BAB">
        <w:rPr>
          <w:b/>
          <w:bCs/>
          <w:i w:val="0"/>
          <w:iCs w:val="0"/>
          <w:color w:val="auto"/>
          <w:sz w:val="24"/>
          <w:szCs w:val="24"/>
        </w:rPr>
        <w:instrText xml:space="preserve"> SEQ Figure \* ARABIC \s 1 </w:instrText>
      </w:r>
      <w:r w:rsidR="00A25B39" w:rsidRPr="00054BAB">
        <w:rPr>
          <w:b/>
          <w:bCs/>
          <w:i w:val="0"/>
          <w:iCs w:val="0"/>
          <w:color w:val="auto"/>
          <w:sz w:val="24"/>
          <w:szCs w:val="24"/>
        </w:rPr>
        <w:fldChar w:fldCharType="separate"/>
      </w:r>
      <w:r w:rsidR="00A25B39" w:rsidRPr="00054BAB">
        <w:rPr>
          <w:b/>
          <w:bCs/>
          <w:i w:val="0"/>
          <w:iCs w:val="0"/>
          <w:noProof/>
          <w:color w:val="auto"/>
          <w:sz w:val="24"/>
          <w:szCs w:val="24"/>
        </w:rPr>
        <w:t>3</w:t>
      </w:r>
      <w:r w:rsidR="00A25B39" w:rsidRPr="00054BAB">
        <w:rPr>
          <w:b/>
          <w:bCs/>
          <w:i w:val="0"/>
          <w:iCs w:val="0"/>
          <w:color w:val="auto"/>
          <w:sz w:val="24"/>
          <w:szCs w:val="24"/>
        </w:rPr>
        <w:fldChar w:fldCharType="end"/>
      </w:r>
      <w:r w:rsidR="00ED3209" w:rsidRPr="00054BAB">
        <w:rPr>
          <w:i w:val="0"/>
          <w:iCs w:val="0"/>
          <w:color w:val="auto"/>
          <w:sz w:val="24"/>
          <w:szCs w:val="24"/>
        </w:rPr>
        <w:t>. Third wash with 2</w:t>
      </w:r>
      <w:r w:rsidR="00A3784C">
        <w:rPr>
          <w:i w:val="0"/>
          <w:iCs w:val="0"/>
          <w:color w:val="auto"/>
          <w:sz w:val="24"/>
          <w:szCs w:val="24"/>
        </w:rPr>
        <w:t xml:space="preserve"> </w:t>
      </w:r>
      <w:r w:rsidR="00ED3209" w:rsidRPr="00054BAB">
        <w:rPr>
          <w:i w:val="0"/>
          <w:iCs w:val="0"/>
          <w:color w:val="auto"/>
          <w:sz w:val="24"/>
          <w:szCs w:val="24"/>
        </w:rPr>
        <w:t>M NaOH</w:t>
      </w:r>
      <w:bookmarkEnd w:id="312"/>
      <w:bookmarkEnd w:id="313"/>
    </w:p>
    <w:p w14:paraId="7A58F5BA" w14:textId="77777777" w:rsidR="003A1FE8" w:rsidRPr="003A1FE8" w:rsidRDefault="003A1FE8" w:rsidP="001D16D7">
      <w:pPr>
        <w:spacing w:after="0" w:line="360" w:lineRule="auto"/>
        <w:jc w:val="both"/>
        <w:rPr>
          <w:sz w:val="32"/>
          <w:szCs w:val="32"/>
        </w:rPr>
      </w:pPr>
    </w:p>
    <w:p w14:paraId="41D7E8F1" w14:textId="77777777" w:rsidR="003A1FE8" w:rsidRPr="003A1FE8" w:rsidRDefault="00D73D91" w:rsidP="001D16D7">
      <w:pPr>
        <w:pStyle w:val="Heading3"/>
        <w:spacing w:before="0" w:line="360" w:lineRule="auto"/>
      </w:pPr>
      <w:bookmarkStart w:id="314" w:name="_Toc80362465"/>
      <w:bookmarkStart w:id="315" w:name="_Toc71815062"/>
      <w:bookmarkStart w:id="316" w:name="_Toc71815693"/>
      <w:bookmarkStart w:id="317" w:name="_Toc72583238"/>
      <w:bookmarkStart w:id="318" w:name="_Toc73005622"/>
      <w:bookmarkStart w:id="319" w:name="_Toc73009124"/>
      <w:bookmarkStart w:id="320" w:name="_Toc77028014"/>
      <w:r>
        <w:t>Activation of demineralized</w:t>
      </w:r>
      <w:r w:rsidR="003A1FE8" w:rsidRPr="003A1FE8">
        <w:t xml:space="preserve"> tire</w:t>
      </w:r>
      <w:r>
        <w:t xml:space="preserve"> pyrolytic</w:t>
      </w:r>
      <w:r w:rsidR="003A1FE8" w:rsidRPr="003A1FE8">
        <w:t xml:space="preserve"> char</w:t>
      </w:r>
      <w:bookmarkEnd w:id="314"/>
      <w:r w:rsidR="003A1FE8" w:rsidRPr="003A1FE8">
        <w:t xml:space="preserve"> </w:t>
      </w:r>
      <w:bookmarkEnd w:id="315"/>
      <w:bookmarkEnd w:id="316"/>
      <w:bookmarkEnd w:id="317"/>
      <w:bookmarkEnd w:id="318"/>
      <w:bookmarkEnd w:id="319"/>
      <w:bookmarkEnd w:id="320"/>
    </w:p>
    <w:p w14:paraId="13102F82" w14:textId="77777777" w:rsidR="003A1FE8" w:rsidRPr="003A1FE8" w:rsidRDefault="003A1FE8" w:rsidP="001D16D7">
      <w:pPr>
        <w:spacing w:line="360" w:lineRule="auto"/>
      </w:pPr>
    </w:p>
    <w:p w14:paraId="6EFB4C6A" w14:textId="77777777" w:rsidR="003A1FE8" w:rsidRPr="003A1FE8" w:rsidRDefault="00054BAB" w:rsidP="00054BAB">
      <w:pPr>
        <w:tabs>
          <w:tab w:val="left" w:pos="720"/>
          <w:tab w:val="left" w:pos="1785"/>
        </w:tabs>
        <w:spacing w:line="360" w:lineRule="auto"/>
        <w:jc w:val="both"/>
        <w:rPr>
          <w:szCs w:val="24"/>
        </w:rPr>
      </w:pPr>
      <w:r>
        <w:rPr>
          <w:szCs w:val="24"/>
        </w:rPr>
        <w:tab/>
      </w:r>
      <w:r w:rsidR="003A1FE8" w:rsidRPr="003A1FE8">
        <w:rPr>
          <w:szCs w:val="24"/>
        </w:rPr>
        <w:t>An amount of 50</w:t>
      </w:r>
      <w:r w:rsidR="001D2452">
        <w:rPr>
          <w:szCs w:val="24"/>
        </w:rPr>
        <w:t xml:space="preserve"> </w:t>
      </w:r>
      <w:r w:rsidR="003A1FE8" w:rsidRPr="003A1FE8">
        <w:rPr>
          <w:szCs w:val="24"/>
        </w:rPr>
        <w:t>g of demineralized sample was impregnated with 500</w:t>
      </w:r>
      <w:r w:rsidR="001D2452">
        <w:rPr>
          <w:szCs w:val="24"/>
        </w:rPr>
        <w:t xml:space="preserve"> </w:t>
      </w:r>
      <w:r w:rsidR="003A1FE8" w:rsidRPr="003A1FE8">
        <w:rPr>
          <w:szCs w:val="24"/>
        </w:rPr>
        <w:t>mL aqueous solution of KOH at an impregnation ratio of 4:1 (weight of KOH: weight of char) and the mixture was stirred at 80</w:t>
      </w:r>
      <m:oMath>
        <m:r>
          <w:rPr>
            <w:rFonts w:ascii="Cambria Math" w:hAnsi="Cambria Math"/>
            <w:szCs w:val="24"/>
          </w:rPr>
          <m:t xml:space="preserve"> </m:t>
        </m:r>
        <m:r>
          <m:rPr>
            <m:sty m:val="p"/>
          </m:rPr>
          <w:rPr>
            <w:rFonts w:ascii="Cambria Math" w:eastAsia="Cambria Math" w:hAnsi="Cambria Math"/>
            <w:szCs w:val="24"/>
          </w:rPr>
          <m:t>℃</m:t>
        </m:r>
      </m:oMath>
      <w:r w:rsidR="003A1FE8" w:rsidRPr="003A1FE8">
        <w:rPr>
          <w:szCs w:val="24"/>
        </w:rPr>
        <w:t xml:space="preserve"> for 4 hours to complete the impregnation process. The slurry produced from the impregnation process was dried in a drying oven at 100</w:t>
      </w:r>
      <m:oMath>
        <m:r>
          <w:rPr>
            <w:rFonts w:ascii="Cambria Math" w:hAnsi="Cambria Math"/>
            <w:szCs w:val="24"/>
          </w:rPr>
          <m:t xml:space="preserve"> </m:t>
        </m:r>
        <m:r>
          <m:rPr>
            <m:sty m:val="p"/>
          </m:rPr>
          <w:rPr>
            <w:rFonts w:ascii="Cambria Math" w:eastAsia="Cambria Math" w:hAnsi="Cambria Math"/>
            <w:szCs w:val="24"/>
          </w:rPr>
          <m:t>℃</m:t>
        </m:r>
      </m:oMath>
      <w:r w:rsidR="003A1FE8" w:rsidRPr="003A1FE8">
        <w:rPr>
          <w:szCs w:val="24"/>
        </w:rPr>
        <w:t xml:space="preserve"> for 24 hour</w:t>
      </w:r>
      <w:r w:rsidR="001D2452">
        <w:rPr>
          <w:szCs w:val="24"/>
        </w:rPr>
        <w:t xml:space="preserve">s to remove moisture. Then 100 mL </w:t>
      </w:r>
      <w:r w:rsidR="001D2452" w:rsidRPr="003A1FE8">
        <w:rPr>
          <w:szCs w:val="24"/>
        </w:rPr>
        <w:t>of</w:t>
      </w:r>
      <w:r w:rsidR="003A1FE8" w:rsidRPr="003A1FE8">
        <w:rPr>
          <w:szCs w:val="24"/>
        </w:rPr>
        <w:t xml:space="preserve"> distilled water was added to the sample and it was mixed well. The sample was then filtered using Whatman No: 01 filter paper (pore size of 11</w:t>
      </w:r>
      <m:oMath>
        <m:r>
          <w:rPr>
            <w:rFonts w:ascii="Cambria Math" w:hAnsi="Cambria Math"/>
            <w:szCs w:val="24"/>
          </w:rPr>
          <m:t xml:space="preserve"> </m:t>
        </m:r>
        <m:r>
          <m:rPr>
            <m:sty m:val="p"/>
          </m:rPr>
          <w:rPr>
            <w:rFonts w:ascii="Cambria Math" w:hAnsi="Cambria Math"/>
            <w:szCs w:val="24"/>
          </w:rPr>
          <m:t xml:space="preserve">μm </m:t>
        </m:r>
        <m:r>
          <w:rPr>
            <w:rFonts w:ascii="Cambria Math" w:hAnsi="Cambria Math"/>
            <w:szCs w:val="24"/>
          </w:rPr>
          <m:t>)</m:t>
        </m:r>
      </m:oMath>
      <w:r w:rsidR="003A1FE8" w:rsidRPr="003A1FE8">
        <w:rPr>
          <w:szCs w:val="24"/>
        </w:rPr>
        <w:t>. The sample was dried at 100</w:t>
      </w:r>
      <m:oMath>
        <m:r>
          <w:rPr>
            <w:rFonts w:ascii="Cambria Math" w:hAnsi="Cambria Math"/>
            <w:szCs w:val="24"/>
          </w:rPr>
          <m:t xml:space="preserve"> </m:t>
        </m:r>
        <m:r>
          <m:rPr>
            <m:sty m:val="p"/>
          </m:rPr>
          <w:rPr>
            <w:rFonts w:ascii="Cambria Math" w:eastAsia="Cambria Math" w:hAnsi="Cambria Math"/>
            <w:szCs w:val="24"/>
          </w:rPr>
          <m:t>℃ for </m:t>
        </m:r>
      </m:oMath>
      <w:r w:rsidR="003A1FE8" w:rsidRPr="003A1FE8">
        <w:rPr>
          <w:szCs w:val="24"/>
        </w:rPr>
        <w:t>4 hours. The dried sample was activated in a muffle furnace at a temperature of 600</w:t>
      </w:r>
      <m:oMath>
        <m:r>
          <w:rPr>
            <w:rFonts w:ascii="Cambria Math" w:hAnsi="Cambria Math"/>
            <w:szCs w:val="24"/>
          </w:rPr>
          <m:t xml:space="preserve"> </m:t>
        </m:r>
        <m:r>
          <m:rPr>
            <m:sty m:val="p"/>
          </m:rPr>
          <w:rPr>
            <w:rFonts w:ascii="Cambria Math" w:eastAsia="Cambria Math" w:hAnsi="Cambria Math"/>
            <w:szCs w:val="24"/>
          </w:rPr>
          <m:t>℃</m:t>
        </m:r>
      </m:oMath>
      <w:r w:rsidR="003A1FE8" w:rsidRPr="003A1FE8">
        <w:rPr>
          <w:szCs w:val="24"/>
        </w:rPr>
        <w:t xml:space="preserve"> for 1 hour under an inert atmosphere. After the activation, t</w:t>
      </w:r>
      <w:r w:rsidR="001D2452">
        <w:rPr>
          <w:szCs w:val="24"/>
        </w:rPr>
        <w:t xml:space="preserve">he sample was washed with 250 mL </w:t>
      </w:r>
      <w:r w:rsidR="001D2452" w:rsidRPr="003A1FE8">
        <w:rPr>
          <w:szCs w:val="24"/>
        </w:rPr>
        <w:t>of</w:t>
      </w:r>
      <w:r w:rsidR="003A1FE8" w:rsidRPr="003A1FE8">
        <w:rPr>
          <w:szCs w:val="24"/>
        </w:rPr>
        <w:t xml:space="preserve"> 2</w:t>
      </w:r>
      <w:r w:rsidR="001D2452">
        <w:rPr>
          <w:szCs w:val="24"/>
        </w:rPr>
        <w:t xml:space="preserve"> </w:t>
      </w:r>
      <w:r w:rsidR="003A1FE8" w:rsidRPr="003A1FE8">
        <w:rPr>
          <w:szCs w:val="24"/>
        </w:rPr>
        <w:t xml:space="preserve">M solution of HCl to remove ash and sulphur content and thereafter dried overnight. </w:t>
      </w:r>
    </w:p>
    <w:p w14:paraId="39AF7592" w14:textId="77777777" w:rsidR="003A1FE8" w:rsidRPr="003A1FE8" w:rsidRDefault="003A1FE8" w:rsidP="001D16D7">
      <w:pPr>
        <w:tabs>
          <w:tab w:val="left" w:pos="1785"/>
        </w:tabs>
        <w:spacing w:line="360" w:lineRule="auto"/>
        <w:jc w:val="both"/>
        <w:rPr>
          <w:szCs w:val="24"/>
        </w:rPr>
      </w:pPr>
      <w:r w:rsidRPr="003A1FE8">
        <w:rPr>
          <w:szCs w:val="24"/>
        </w:rPr>
        <w:tab/>
      </w:r>
      <w:r w:rsidRPr="003A1FE8">
        <w:rPr>
          <w:b/>
          <w:bCs/>
          <w:sz w:val="40"/>
          <w:szCs w:val="40"/>
        </w:rPr>
        <w:tab/>
      </w:r>
      <w:r w:rsidRPr="003A1FE8">
        <w:rPr>
          <w:b/>
          <w:bCs/>
          <w:sz w:val="40"/>
          <w:szCs w:val="40"/>
        </w:rPr>
        <w:tab/>
      </w:r>
      <w:r w:rsidRPr="003A1FE8">
        <w:rPr>
          <w:b/>
          <w:bCs/>
          <w:sz w:val="40"/>
          <w:szCs w:val="40"/>
        </w:rPr>
        <w:tab/>
      </w:r>
      <w:r w:rsidRPr="003A1FE8">
        <w:rPr>
          <w:b/>
          <w:bCs/>
          <w:sz w:val="40"/>
          <w:szCs w:val="40"/>
        </w:rPr>
        <w:tab/>
      </w:r>
    </w:p>
    <w:p w14:paraId="1B3E2DA5" w14:textId="77777777" w:rsidR="003A1FE8" w:rsidRPr="003A1FE8" w:rsidRDefault="003A1FE8" w:rsidP="001D16D7">
      <w:pPr>
        <w:pStyle w:val="Heading2"/>
        <w:spacing w:before="0" w:line="360" w:lineRule="auto"/>
      </w:pPr>
      <w:bookmarkStart w:id="321" w:name="_Toc80362466"/>
      <w:r w:rsidRPr="003A1FE8">
        <w:lastRenderedPageBreak/>
        <w:t>Char characterization</w:t>
      </w:r>
      <w:bookmarkEnd w:id="321"/>
    </w:p>
    <w:p w14:paraId="3B69D0FC" w14:textId="77777777" w:rsidR="00DF6D00" w:rsidRDefault="00DF6D00" w:rsidP="001D16D7">
      <w:pPr>
        <w:tabs>
          <w:tab w:val="left" w:pos="1785"/>
        </w:tabs>
        <w:spacing w:line="360" w:lineRule="auto"/>
        <w:jc w:val="both"/>
        <w:rPr>
          <w:rFonts w:eastAsiaTheme="majorEastAsia" w:cstheme="majorBidi"/>
          <w:sz w:val="36"/>
          <w:szCs w:val="26"/>
        </w:rPr>
      </w:pPr>
    </w:p>
    <w:p w14:paraId="6583164E" w14:textId="77777777" w:rsidR="003A1FE8" w:rsidRPr="003A1FE8" w:rsidRDefault="00054BAB" w:rsidP="00054BAB">
      <w:pPr>
        <w:tabs>
          <w:tab w:val="left" w:pos="720"/>
        </w:tabs>
        <w:spacing w:line="360" w:lineRule="auto"/>
        <w:jc w:val="both"/>
        <w:rPr>
          <w:szCs w:val="24"/>
        </w:rPr>
      </w:pPr>
      <w:r>
        <w:rPr>
          <w:szCs w:val="24"/>
        </w:rPr>
        <w:tab/>
      </w:r>
      <w:r w:rsidR="00E654C2">
        <w:rPr>
          <w:szCs w:val="24"/>
        </w:rPr>
        <w:t>U</w:t>
      </w:r>
      <w:r w:rsidR="00DF6D00">
        <w:rPr>
          <w:szCs w:val="24"/>
        </w:rPr>
        <w:t>ltimate</w:t>
      </w:r>
      <w:r w:rsidR="00E654C2">
        <w:rPr>
          <w:szCs w:val="24"/>
        </w:rPr>
        <w:t xml:space="preserve"> </w:t>
      </w:r>
      <w:r w:rsidR="00DF6D00">
        <w:rPr>
          <w:szCs w:val="24"/>
        </w:rPr>
        <w:t>analysis was performed</w:t>
      </w:r>
      <w:r w:rsidR="00203C85">
        <w:rPr>
          <w:szCs w:val="24"/>
        </w:rPr>
        <w:t xml:space="preserve"> on pyrolytic tire char, demineralized </w:t>
      </w:r>
      <w:r w:rsidR="00E654C2">
        <w:rPr>
          <w:szCs w:val="24"/>
        </w:rPr>
        <w:t xml:space="preserve">tire </w:t>
      </w:r>
      <w:r w:rsidR="00203C85">
        <w:rPr>
          <w:szCs w:val="24"/>
        </w:rPr>
        <w:t>cha</w:t>
      </w:r>
      <w:r w:rsidR="00E654C2">
        <w:rPr>
          <w:szCs w:val="24"/>
        </w:rPr>
        <w:t>r</w:t>
      </w:r>
      <w:r w:rsidR="00203C85">
        <w:rPr>
          <w:szCs w:val="24"/>
        </w:rPr>
        <w:t xml:space="preserve"> and</w:t>
      </w:r>
      <w:r w:rsidR="00E654C2">
        <w:rPr>
          <w:szCs w:val="24"/>
        </w:rPr>
        <w:t>,</w:t>
      </w:r>
      <w:r w:rsidR="00203C85">
        <w:rPr>
          <w:szCs w:val="24"/>
        </w:rPr>
        <w:t xml:space="preserve"> activated </w:t>
      </w:r>
      <w:r w:rsidR="00E654C2">
        <w:rPr>
          <w:szCs w:val="24"/>
        </w:rPr>
        <w:t xml:space="preserve">tire </w:t>
      </w:r>
      <w:r w:rsidR="00203C85">
        <w:rPr>
          <w:szCs w:val="24"/>
        </w:rPr>
        <w:t>char</w:t>
      </w:r>
      <w:r w:rsidR="00DF6D00">
        <w:rPr>
          <w:szCs w:val="24"/>
        </w:rPr>
        <w:t xml:space="preserve"> to determine t</w:t>
      </w:r>
      <w:r w:rsidR="003A1FE8" w:rsidRPr="003A1FE8">
        <w:rPr>
          <w:szCs w:val="24"/>
        </w:rPr>
        <w:t>he percentages of carbon, hydrogen, and nitrogen using a CHN analyzer based on the “Dumas method,” which entails the total and instantaneous oxidation of the sample utilizing “Flash combustion.” A chromatographic column separates the combustion products, which are then measured by a thermal conductivity detector (T.C.D.).</w:t>
      </w:r>
      <w:r w:rsidR="003A1FE8" w:rsidRPr="003A1FE8">
        <w:t>The proximate analy</w:t>
      </w:r>
      <w:r w:rsidR="00203C85">
        <w:t>sis was performed on the above mentioned adsorbents</w:t>
      </w:r>
      <w:r w:rsidR="009029D6">
        <w:t xml:space="preserve"> to study thermal behaviors </w:t>
      </w:r>
      <w:r w:rsidR="003A1FE8" w:rsidRPr="003A1FE8">
        <w:t>and</w:t>
      </w:r>
      <w:r w:rsidR="009029D6">
        <w:t xml:space="preserve"> to determine</w:t>
      </w:r>
      <w:r w:rsidR="003A1FE8" w:rsidRPr="003A1FE8">
        <w:t xml:space="preserve"> moisture</w:t>
      </w:r>
      <w:r w:rsidR="009029D6">
        <w:t xml:space="preserve"> content</w:t>
      </w:r>
      <w:r w:rsidR="003A1FE8" w:rsidRPr="003A1FE8">
        <w:t>, volatiles, fixed carbon</w:t>
      </w:r>
      <w:r w:rsidR="009029D6">
        <w:t xml:space="preserve"> content,</w:t>
      </w:r>
      <w:r w:rsidR="003A1FE8" w:rsidRPr="003A1FE8">
        <w:t xml:space="preserve"> by using Perkin</w:t>
      </w:r>
      <w:r w:rsidR="00E654C2">
        <w:t xml:space="preserve"> </w:t>
      </w:r>
      <w:r w:rsidR="003A1FE8" w:rsidRPr="003A1FE8">
        <w:t>Elmer TGA 4000 machine and software. An amount of 10-20</w:t>
      </w:r>
      <w:r w:rsidR="00E654C2">
        <w:t xml:space="preserve"> mg of</w:t>
      </w:r>
      <w:r w:rsidR="003A1FE8" w:rsidRPr="003A1FE8">
        <w:t xml:space="preserve"> sample was placed on the sample holder maximizing the surface area of the sample in TGA pan and the thermal analysis was done</w:t>
      </w:r>
      <w:r w:rsidR="009029D6">
        <w:t>.</w:t>
      </w:r>
      <w:r w:rsidR="009029D6" w:rsidRPr="009029D6">
        <w:t xml:space="preserve"> </w:t>
      </w:r>
      <w:r w:rsidR="009029D6">
        <w:t>The XRD analysis was done using the Rigaku Ultima 4 XRD machine and TDXL 2 software. A small amount of adsorbent sample was placed on the sample holder and the sample was irradiated with incident X-rays. The intensities and scattering angles of the X-rays that are scattered by the material were measured.</w:t>
      </w:r>
      <w:r w:rsidR="009029D6" w:rsidRPr="009029D6">
        <w:t xml:space="preserve"> </w:t>
      </w:r>
      <w:r w:rsidR="009029D6">
        <w:t>The surface morphology of the adsorbents were analyzed by using ZEIZZ EVO 18 SEM-EDX machine.</w:t>
      </w:r>
    </w:p>
    <w:p w14:paraId="70FBA877" w14:textId="77777777" w:rsidR="003A1FE8" w:rsidRPr="003A1FE8" w:rsidRDefault="003A1FE8" w:rsidP="001D16D7">
      <w:pPr>
        <w:spacing w:line="360" w:lineRule="auto"/>
      </w:pPr>
    </w:p>
    <w:p w14:paraId="017AE049" w14:textId="77777777" w:rsidR="003A1FE8" w:rsidRPr="003A1FE8" w:rsidRDefault="003A1FE8" w:rsidP="001D16D7">
      <w:pPr>
        <w:pStyle w:val="Heading2"/>
        <w:spacing w:before="0" w:line="360" w:lineRule="auto"/>
      </w:pPr>
      <w:bookmarkStart w:id="322" w:name="_Toc80362467"/>
      <w:bookmarkStart w:id="323" w:name="_Toc71815063"/>
      <w:bookmarkStart w:id="324" w:name="_Toc71815694"/>
      <w:r w:rsidRPr="003A1FE8">
        <w:t>Determination of the effect of adsorbent dosage on adsorption of methylene blue by different char types</w:t>
      </w:r>
      <w:bookmarkEnd w:id="322"/>
    </w:p>
    <w:p w14:paraId="61FAF828" w14:textId="77777777" w:rsidR="003A1FE8" w:rsidRPr="003A1FE8" w:rsidRDefault="003A1FE8" w:rsidP="001D16D7">
      <w:pPr>
        <w:spacing w:line="360" w:lineRule="auto"/>
        <w:jc w:val="both"/>
      </w:pPr>
    </w:p>
    <w:p w14:paraId="740EF3BE" w14:textId="77777777" w:rsidR="003A1FE8" w:rsidRPr="003A1FE8" w:rsidRDefault="003A1FE8" w:rsidP="001D16D7">
      <w:pPr>
        <w:pStyle w:val="Heading3"/>
        <w:spacing w:before="0" w:line="360" w:lineRule="auto"/>
      </w:pPr>
      <w:bookmarkStart w:id="325" w:name="_Toc80362468"/>
      <w:bookmarkEnd w:id="323"/>
      <w:bookmarkEnd w:id="324"/>
      <w:r w:rsidRPr="003A1FE8">
        <w:t>Tire pyrolysis char</w:t>
      </w:r>
      <w:bookmarkEnd w:id="325"/>
    </w:p>
    <w:p w14:paraId="7CA9A3D3" w14:textId="77777777" w:rsidR="003A1FE8" w:rsidRPr="003A1FE8" w:rsidRDefault="003A1FE8" w:rsidP="001D16D7">
      <w:pPr>
        <w:spacing w:line="360" w:lineRule="auto"/>
      </w:pPr>
    </w:p>
    <w:p w14:paraId="12FED3C2" w14:textId="77777777" w:rsidR="003A1FE8" w:rsidRPr="003A1FE8" w:rsidRDefault="00054BAB" w:rsidP="00054BAB">
      <w:pPr>
        <w:tabs>
          <w:tab w:val="left" w:pos="720"/>
        </w:tabs>
        <w:spacing w:line="360" w:lineRule="auto"/>
        <w:jc w:val="both"/>
        <w:rPr>
          <w:szCs w:val="24"/>
        </w:rPr>
      </w:pPr>
      <w:r>
        <w:rPr>
          <w:szCs w:val="24"/>
        </w:rPr>
        <w:tab/>
      </w:r>
      <w:r w:rsidR="003A1FE8" w:rsidRPr="003A1FE8">
        <w:rPr>
          <w:szCs w:val="24"/>
        </w:rPr>
        <w:t xml:space="preserve">To investigate the effect of pyrolysis tire char dosage on </w:t>
      </w:r>
      <w:r w:rsidR="00E654C2">
        <w:rPr>
          <w:szCs w:val="24"/>
        </w:rPr>
        <w:t>the removal of methylene blue dye</w:t>
      </w:r>
      <w:r w:rsidR="003A1FE8" w:rsidRPr="003A1FE8">
        <w:rPr>
          <w:szCs w:val="24"/>
        </w:rPr>
        <w:t xml:space="preserve">, a series of adsorbent dosages were taken from 0.05 </w:t>
      </w:r>
      <w:r w:rsidR="003A1FE8" w:rsidRPr="002D5014">
        <w:rPr>
          <w:strike/>
          <w:szCs w:val="24"/>
          <w:highlight w:val="yellow"/>
          <w:rPrChange w:id="326" w:author="Hp" w:date="2021-08-30T10:16:00Z">
            <w:rPr>
              <w:szCs w:val="24"/>
            </w:rPr>
          </w:rPrChange>
        </w:rPr>
        <w:t>g</w:t>
      </w:r>
      <w:r w:rsidR="003A1FE8" w:rsidRPr="002D5014">
        <w:rPr>
          <w:strike/>
          <w:szCs w:val="24"/>
          <w:rPrChange w:id="327" w:author="Hp" w:date="2021-08-30T10:16:00Z">
            <w:rPr>
              <w:szCs w:val="24"/>
            </w:rPr>
          </w:rPrChange>
        </w:rPr>
        <w:t xml:space="preserve"> </w:t>
      </w:r>
      <w:r w:rsidR="003A1FE8" w:rsidRPr="003A1FE8">
        <w:rPr>
          <w:szCs w:val="24"/>
        </w:rPr>
        <w:t xml:space="preserve">– 1 g, and they were added to 50 mL of methylene blue solutions having an initial concentration of 10 ppm. The solutions were agitated in a shaker at 120 rpm for 15 minutes at room temperature. Then the solutions were filtered using Whatman filter papers (pore size of 11 </w:t>
      </w:r>
      <m:oMath>
        <m:r>
          <m:rPr>
            <m:sty m:val="p"/>
          </m:rPr>
          <w:rPr>
            <w:rFonts w:ascii="Cambria Math" w:hAnsi="Cambria Math"/>
            <w:szCs w:val="24"/>
          </w:rPr>
          <m:t>μm</m:t>
        </m:r>
        <m:r>
          <w:rPr>
            <w:rFonts w:ascii="Cambria Math" w:hAnsi="Cambria Math"/>
            <w:szCs w:val="24"/>
          </w:rPr>
          <m:t>)</m:t>
        </m:r>
      </m:oMath>
      <w:r w:rsidR="003A1FE8" w:rsidRPr="003A1FE8">
        <w:rPr>
          <w:szCs w:val="24"/>
        </w:rPr>
        <w:t xml:space="preserve"> and the </w:t>
      </w:r>
      <w:r w:rsidR="003A1FE8" w:rsidRPr="003A1FE8">
        <w:rPr>
          <w:szCs w:val="24"/>
        </w:rPr>
        <w:lastRenderedPageBreak/>
        <w:t>filtrates were used to measure the absorbance using a UV/visible spectrophotometer. Finally, equilibrium methylene blue concentrations were determined.</w:t>
      </w:r>
    </w:p>
    <w:p w14:paraId="550E87ED" w14:textId="77777777" w:rsidR="003A1FE8" w:rsidRPr="003A1FE8" w:rsidRDefault="003A1FE8" w:rsidP="001D16D7">
      <w:pPr>
        <w:tabs>
          <w:tab w:val="left" w:pos="1785"/>
        </w:tabs>
        <w:spacing w:line="360" w:lineRule="auto"/>
        <w:jc w:val="both"/>
        <w:rPr>
          <w:szCs w:val="24"/>
        </w:rPr>
      </w:pPr>
    </w:p>
    <w:p w14:paraId="29816FC2" w14:textId="77777777" w:rsidR="003A1FE8" w:rsidRPr="003A1FE8" w:rsidRDefault="003A1FE8" w:rsidP="001D16D7">
      <w:pPr>
        <w:pStyle w:val="Heading3"/>
        <w:spacing w:before="0" w:line="360" w:lineRule="auto"/>
      </w:pPr>
      <w:r w:rsidRPr="003A1FE8">
        <w:t xml:space="preserve"> </w:t>
      </w:r>
      <w:bookmarkStart w:id="328" w:name="_Toc80362469"/>
      <w:r w:rsidRPr="003A1FE8">
        <w:t>Demineralized tire char</w:t>
      </w:r>
      <w:bookmarkEnd w:id="328"/>
    </w:p>
    <w:p w14:paraId="65A92517" w14:textId="77777777" w:rsidR="003A1FE8" w:rsidRPr="003A1FE8" w:rsidRDefault="003A1FE8" w:rsidP="001D16D7">
      <w:pPr>
        <w:spacing w:line="360" w:lineRule="auto"/>
      </w:pPr>
    </w:p>
    <w:p w14:paraId="2500C55D" w14:textId="77777777" w:rsidR="003A1FE8" w:rsidRPr="003A1FE8" w:rsidRDefault="00054BAB" w:rsidP="00054BAB">
      <w:pPr>
        <w:tabs>
          <w:tab w:val="left" w:pos="720"/>
        </w:tabs>
        <w:spacing w:line="360" w:lineRule="auto"/>
        <w:jc w:val="both"/>
        <w:rPr>
          <w:rFonts w:eastAsiaTheme="minorEastAsia"/>
          <w:iCs/>
          <w:szCs w:val="24"/>
        </w:rPr>
      </w:pPr>
      <w:r>
        <w:rPr>
          <w:szCs w:val="24"/>
        </w:rPr>
        <w:tab/>
      </w:r>
      <w:r w:rsidR="003A1FE8" w:rsidRPr="003A1FE8">
        <w:rPr>
          <w:szCs w:val="24"/>
        </w:rPr>
        <w:t>To</w:t>
      </w:r>
      <w:r w:rsidR="003A1FE8" w:rsidRPr="003A1FE8">
        <w:rPr>
          <w:sz w:val="32"/>
          <w:szCs w:val="32"/>
        </w:rPr>
        <w:t xml:space="preserve"> </w:t>
      </w:r>
      <w:r w:rsidR="00E654C2">
        <w:rPr>
          <w:szCs w:val="24"/>
        </w:rPr>
        <w:t xml:space="preserve">study </w:t>
      </w:r>
      <w:r w:rsidR="003A1FE8" w:rsidRPr="003A1FE8">
        <w:rPr>
          <w:szCs w:val="24"/>
        </w:rPr>
        <w:t>the effect of demineralized tire char dosage on methylene blue dye removal, a series of adsorbent dosages were taken from 0.05 g – 1 g, and they were added to 50 mL of methylene blue solutions having an initial concentration of 20 ppm</w:t>
      </w:r>
      <w:r w:rsidR="00736C1C">
        <w:rPr>
          <w:rFonts w:eastAsiaTheme="minorEastAsia"/>
          <w:iCs/>
          <w:szCs w:val="24"/>
        </w:rPr>
        <w:t>.</w:t>
      </w:r>
      <w:r w:rsidR="001E6F12">
        <w:rPr>
          <w:rFonts w:eastAsiaTheme="minorEastAsia"/>
          <w:iCs/>
          <w:szCs w:val="24"/>
        </w:rPr>
        <w:t xml:space="preserve"> </w:t>
      </w:r>
      <w:r w:rsidR="003A1FE8" w:rsidRPr="003A1FE8">
        <w:rPr>
          <w:rFonts w:eastAsiaTheme="minorEastAsia"/>
          <w:iCs/>
          <w:szCs w:val="24"/>
        </w:rPr>
        <w:t>The solutions were agitated in a shaker at 120 rpm for 15 minutes at room temperature. Then the solutions were filtered using Whatman filter papers (pore size of 11</w:t>
      </w:r>
      <m:oMath>
        <m:r>
          <m:rPr>
            <m:sty m:val="p"/>
          </m:rPr>
          <w:rPr>
            <w:rFonts w:ascii="Cambria Math" w:hAnsi="Cambria Math"/>
            <w:szCs w:val="24"/>
          </w:rPr>
          <m:t xml:space="preserve"> μm</m:t>
        </m:r>
      </m:oMath>
      <w:r w:rsidR="003A1FE8" w:rsidRPr="003A1FE8">
        <w:rPr>
          <w:rFonts w:eastAsiaTheme="minorEastAsia"/>
          <w:iCs/>
          <w:szCs w:val="24"/>
        </w:rPr>
        <w:t xml:space="preserve"> ) and the filtrates were used to measure the absorbance using a UV/visible spectrophotometer. Finally, equilibrium methylene blue concentrations were determined.</w:t>
      </w:r>
    </w:p>
    <w:p w14:paraId="29A04ABE" w14:textId="77777777" w:rsidR="003A1FE8" w:rsidRPr="003A1FE8" w:rsidRDefault="003A1FE8" w:rsidP="001D16D7">
      <w:pPr>
        <w:pStyle w:val="Heading3"/>
        <w:spacing w:before="0" w:line="360" w:lineRule="auto"/>
      </w:pPr>
      <w:r w:rsidRPr="003A1FE8">
        <w:t xml:space="preserve"> </w:t>
      </w:r>
      <w:bookmarkStart w:id="329" w:name="_Toc80362470"/>
      <w:r w:rsidRPr="003A1FE8">
        <w:t>Activated tire char</w:t>
      </w:r>
      <w:bookmarkEnd w:id="329"/>
    </w:p>
    <w:p w14:paraId="05601938" w14:textId="77777777" w:rsidR="003A1FE8" w:rsidRPr="003A1FE8" w:rsidRDefault="003A1FE8" w:rsidP="001D16D7">
      <w:pPr>
        <w:spacing w:line="360" w:lineRule="auto"/>
      </w:pPr>
    </w:p>
    <w:p w14:paraId="52B423AD" w14:textId="51ADF412" w:rsidR="003A1FE8" w:rsidRDefault="00054BAB" w:rsidP="00054BAB">
      <w:pPr>
        <w:tabs>
          <w:tab w:val="left" w:pos="720"/>
        </w:tabs>
        <w:spacing w:line="360" w:lineRule="auto"/>
        <w:jc w:val="both"/>
        <w:rPr>
          <w:rFonts w:eastAsiaTheme="minorEastAsia"/>
          <w:szCs w:val="24"/>
        </w:rPr>
      </w:pPr>
      <w:r>
        <w:rPr>
          <w:rFonts w:eastAsiaTheme="minorEastAsia"/>
          <w:iCs/>
          <w:szCs w:val="24"/>
        </w:rPr>
        <w:tab/>
      </w:r>
      <w:r w:rsidR="00E654C2">
        <w:rPr>
          <w:rFonts w:eastAsiaTheme="minorEastAsia"/>
          <w:iCs/>
          <w:szCs w:val="24"/>
        </w:rPr>
        <w:t>To determine</w:t>
      </w:r>
      <w:r w:rsidR="003A1FE8" w:rsidRPr="003A1FE8">
        <w:rPr>
          <w:rFonts w:eastAsiaTheme="minorEastAsia"/>
          <w:iCs/>
          <w:szCs w:val="24"/>
        </w:rPr>
        <w:t xml:space="preserve"> the effect of activated tire char dosage on methylene blue dye removal, a series of adsorbent dosages were taken from 0.05 g – 1 g, and they were added to 50</w:t>
      </w:r>
      <w:r w:rsidR="001E493C">
        <w:rPr>
          <w:rFonts w:eastAsiaTheme="minorEastAsia"/>
          <w:iCs/>
          <w:szCs w:val="24"/>
        </w:rPr>
        <w:t xml:space="preserve"> </w:t>
      </w:r>
      <w:r w:rsidR="003A1FE8" w:rsidRPr="003A1FE8">
        <w:rPr>
          <w:rFonts w:eastAsiaTheme="minorEastAsia"/>
          <w:iCs/>
          <w:szCs w:val="24"/>
        </w:rPr>
        <w:t xml:space="preserve">mL of methylene blue solutions having an initial concentration of </w:t>
      </w:r>
      <w:commentRangeStart w:id="330"/>
      <w:r w:rsidR="003A1FE8" w:rsidRPr="003A1FE8">
        <w:rPr>
          <w:rFonts w:eastAsiaTheme="minorEastAsia"/>
          <w:iCs/>
          <w:szCs w:val="24"/>
        </w:rPr>
        <w:t>50 ppm</w:t>
      </w:r>
      <w:r w:rsidR="003A1FE8" w:rsidRPr="003A1FE8">
        <w:rPr>
          <w:rFonts w:eastAsiaTheme="minorEastAsia"/>
          <w:szCs w:val="24"/>
        </w:rPr>
        <w:t xml:space="preserve">. </w:t>
      </w:r>
      <w:commentRangeEnd w:id="330"/>
      <w:r w:rsidR="002700D6">
        <w:rPr>
          <w:rStyle w:val="CommentReference"/>
        </w:rPr>
        <w:commentReference w:id="330"/>
      </w:r>
      <w:r w:rsidR="003A1FE8" w:rsidRPr="003A1FE8">
        <w:rPr>
          <w:rFonts w:eastAsiaTheme="minorEastAsia"/>
          <w:szCs w:val="24"/>
        </w:rPr>
        <w:t>The solutions were agitated in a shaker at 120 rpm for 15 minutes at room temperature. Then the solutions were filtered using Whatman filter papers (pore size of 11</w:t>
      </w:r>
      <m:oMath>
        <m:r>
          <m:rPr>
            <m:sty m:val="p"/>
          </m:rPr>
          <w:rPr>
            <w:rFonts w:ascii="Cambria Math" w:hAnsi="Cambria Math"/>
            <w:szCs w:val="24"/>
          </w:rPr>
          <m:t xml:space="preserve"> μm</m:t>
        </m:r>
      </m:oMath>
      <w:r w:rsidR="003A1FE8" w:rsidRPr="003A1FE8">
        <w:rPr>
          <w:rFonts w:eastAsiaTheme="minorEastAsia"/>
          <w:szCs w:val="24"/>
        </w:rPr>
        <w:t xml:space="preserve"> ) and they were used to measure the absorbance using UV/Visible spectrophotometer. Finally, equilibrium methylene blue concentrations were determined.</w:t>
      </w:r>
      <w:ins w:id="331" w:author="Hp" w:date="2021-08-30T10:41:00Z">
        <w:r w:rsidR="00BE5CF9">
          <w:rPr>
            <w:rFonts w:eastAsiaTheme="minorEastAsia"/>
            <w:szCs w:val="24"/>
          </w:rPr>
          <w:t xml:space="preserve"> </w:t>
        </w:r>
      </w:ins>
    </w:p>
    <w:p w14:paraId="63C995BD" w14:textId="77777777" w:rsidR="00EC196C" w:rsidRPr="003A1FE8" w:rsidRDefault="00EC196C" w:rsidP="001D16D7">
      <w:pPr>
        <w:tabs>
          <w:tab w:val="left" w:pos="1785"/>
        </w:tabs>
        <w:spacing w:line="360" w:lineRule="auto"/>
        <w:jc w:val="both"/>
        <w:rPr>
          <w:rFonts w:eastAsiaTheme="minorEastAsia"/>
          <w:szCs w:val="24"/>
        </w:rPr>
      </w:pPr>
    </w:p>
    <w:p w14:paraId="47825118" w14:textId="77777777" w:rsidR="003A1FE8" w:rsidRPr="003A1FE8" w:rsidRDefault="003A1FE8" w:rsidP="001D16D7">
      <w:pPr>
        <w:pStyle w:val="Heading3"/>
        <w:spacing w:before="0" w:line="360" w:lineRule="auto"/>
        <w:rPr>
          <w:rFonts w:eastAsiaTheme="minorEastAsia"/>
        </w:rPr>
      </w:pPr>
      <w:r w:rsidRPr="003A1FE8">
        <w:rPr>
          <w:rFonts w:eastAsiaTheme="minorEastAsia"/>
        </w:rPr>
        <w:t xml:space="preserve"> </w:t>
      </w:r>
      <w:bookmarkStart w:id="332" w:name="_Toc80362471"/>
      <w:r w:rsidRPr="003A1FE8">
        <w:rPr>
          <w:rFonts w:eastAsiaTheme="minorEastAsia"/>
        </w:rPr>
        <w:t>Commercial carbon black</w:t>
      </w:r>
      <w:bookmarkEnd w:id="332"/>
    </w:p>
    <w:p w14:paraId="6D6DF2F6" w14:textId="77777777" w:rsidR="003A1FE8" w:rsidRPr="003A1FE8" w:rsidRDefault="003A1FE8" w:rsidP="001D16D7">
      <w:pPr>
        <w:spacing w:line="360" w:lineRule="auto"/>
      </w:pPr>
    </w:p>
    <w:p w14:paraId="2E0EC121" w14:textId="77777777" w:rsidR="003A1FE8" w:rsidRPr="003A1FE8" w:rsidRDefault="00054BAB" w:rsidP="00054BAB">
      <w:pPr>
        <w:tabs>
          <w:tab w:val="left" w:pos="720"/>
          <w:tab w:val="left" w:pos="1785"/>
        </w:tabs>
        <w:spacing w:line="360" w:lineRule="auto"/>
        <w:jc w:val="both"/>
        <w:rPr>
          <w:szCs w:val="24"/>
        </w:rPr>
      </w:pPr>
      <w:r>
        <w:rPr>
          <w:szCs w:val="24"/>
        </w:rPr>
        <w:tab/>
      </w:r>
      <w:r w:rsidR="00E654C2">
        <w:rPr>
          <w:szCs w:val="24"/>
        </w:rPr>
        <w:t>To examine</w:t>
      </w:r>
      <w:r w:rsidR="003A1FE8" w:rsidRPr="003A1FE8">
        <w:rPr>
          <w:szCs w:val="24"/>
        </w:rPr>
        <w:t xml:space="preserve"> the effect of commercial carbon black dosage on methylene blue dye removal, a series of adsorbent dosages were taken from 0.05 g – 1 g, and they were added to 50</w:t>
      </w:r>
      <w:r w:rsidR="004500C7">
        <w:rPr>
          <w:szCs w:val="24"/>
        </w:rPr>
        <w:t xml:space="preserve"> </w:t>
      </w:r>
      <w:r w:rsidR="003A1FE8" w:rsidRPr="003A1FE8">
        <w:rPr>
          <w:szCs w:val="24"/>
        </w:rPr>
        <w:t xml:space="preserve">mL of methylene blue solutions having an initial concentration of 50 ppm. The solutions were agitated in a shaker at 120 rpm for 15 minutes at room temperature. Then </w:t>
      </w:r>
      <w:r w:rsidR="003A1FE8" w:rsidRPr="003A1FE8">
        <w:rPr>
          <w:szCs w:val="24"/>
        </w:rPr>
        <w:lastRenderedPageBreak/>
        <w:t>the solutions were filtered using Whatman filter papers (pore size of 11</w:t>
      </w:r>
      <m:oMath>
        <m:r>
          <m:rPr>
            <m:sty m:val="p"/>
          </m:rPr>
          <w:rPr>
            <w:rFonts w:ascii="Cambria Math" w:hAnsi="Cambria Math"/>
            <w:szCs w:val="24"/>
          </w:rPr>
          <m:t xml:space="preserve"> μm)</m:t>
        </m:r>
      </m:oMath>
      <w:r w:rsidR="003A1FE8" w:rsidRPr="003A1FE8">
        <w:rPr>
          <w:szCs w:val="24"/>
        </w:rPr>
        <w:t xml:space="preserve"> used to measure the absorbance using UV/Visible spectrophotometer. Finally, equilibrium methylene blue concentrations were determined</w:t>
      </w:r>
    </w:p>
    <w:p w14:paraId="0713C8E9" w14:textId="77777777" w:rsidR="003A1FE8" w:rsidRPr="003A1FE8" w:rsidRDefault="003A1FE8" w:rsidP="001D16D7">
      <w:pPr>
        <w:tabs>
          <w:tab w:val="left" w:pos="1785"/>
        </w:tabs>
        <w:spacing w:line="360" w:lineRule="auto"/>
        <w:jc w:val="both"/>
        <w:rPr>
          <w:szCs w:val="24"/>
        </w:rPr>
      </w:pPr>
    </w:p>
    <w:p w14:paraId="1D0F55C8" w14:textId="77777777" w:rsidR="003A1FE8" w:rsidRPr="003A1FE8" w:rsidRDefault="003A1FE8" w:rsidP="001D16D7">
      <w:pPr>
        <w:pStyle w:val="Heading2"/>
        <w:spacing w:before="0" w:line="360" w:lineRule="auto"/>
      </w:pPr>
      <w:bookmarkStart w:id="333" w:name="_Toc80362472"/>
      <w:r w:rsidRPr="003A1FE8">
        <w:t xml:space="preserve">Determination of the </w:t>
      </w:r>
      <w:commentRangeStart w:id="334"/>
      <w:r w:rsidRPr="003A1FE8">
        <w:t>effect of contact time on adsorption of methylene blue dye on different char types</w:t>
      </w:r>
      <w:bookmarkEnd w:id="333"/>
      <w:r w:rsidRPr="003A1FE8">
        <w:t xml:space="preserve"> </w:t>
      </w:r>
      <w:commentRangeEnd w:id="334"/>
      <w:r w:rsidR="00BE5CF9">
        <w:rPr>
          <w:rStyle w:val="CommentReference"/>
          <w:rFonts w:eastAsiaTheme="minorHAnsi" w:cstheme="minorBidi"/>
          <w:b w:val="0"/>
          <w:color w:val="auto"/>
        </w:rPr>
        <w:commentReference w:id="334"/>
      </w:r>
    </w:p>
    <w:p w14:paraId="705AA9E7" w14:textId="77777777" w:rsidR="003A1FE8" w:rsidRPr="003A1FE8" w:rsidRDefault="003A1FE8" w:rsidP="001D16D7">
      <w:pPr>
        <w:spacing w:line="360" w:lineRule="auto"/>
      </w:pPr>
    </w:p>
    <w:p w14:paraId="6134F15C" w14:textId="77777777" w:rsidR="003A1FE8" w:rsidRPr="003A1FE8" w:rsidRDefault="003A1FE8" w:rsidP="001D16D7">
      <w:pPr>
        <w:pStyle w:val="Heading3"/>
        <w:spacing w:before="0" w:line="360" w:lineRule="auto"/>
      </w:pPr>
      <w:bookmarkStart w:id="335" w:name="_Toc80362473"/>
      <w:r w:rsidRPr="003A1FE8">
        <w:t>Tire pyrolysis char</w:t>
      </w:r>
      <w:bookmarkEnd w:id="335"/>
    </w:p>
    <w:p w14:paraId="471C4CBC" w14:textId="77777777" w:rsidR="003A1FE8" w:rsidRPr="003A1FE8" w:rsidRDefault="003A1FE8" w:rsidP="001D16D7">
      <w:pPr>
        <w:spacing w:line="360" w:lineRule="auto"/>
      </w:pPr>
    </w:p>
    <w:p w14:paraId="23B89ADF" w14:textId="77777777" w:rsidR="003A1FE8" w:rsidRPr="003A1FE8" w:rsidRDefault="00054BAB" w:rsidP="00054BAB">
      <w:pPr>
        <w:tabs>
          <w:tab w:val="left" w:pos="720"/>
        </w:tabs>
        <w:spacing w:line="360" w:lineRule="auto"/>
        <w:jc w:val="both"/>
        <w:rPr>
          <w:szCs w:val="24"/>
        </w:rPr>
      </w:pPr>
      <w:r>
        <w:rPr>
          <w:szCs w:val="24"/>
        </w:rPr>
        <w:tab/>
      </w:r>
      <w:r w:rsidR="003A1FE8" w:rsidRPr="003A1FE8">
        <w:rPr>
          <w:szCs w:val="24"/>
        </w:rPr>
        <w:t xml:space="preserve">To determine the effect of contact time on methylene blue dye removal, </w:t>
      </w:r>
      <w:r w:rsidR="003A1FE8" w:rsidRPr="00E43296">
        <w:rPr>
          <w:szCs w:val="24"/>
          <w:highlight w:val="yellow"/>
          <w:rPrChange w:id="336" w:author="Hp" w:date="2021-08-30T10:51:00Z">
            <w:rPr>
              <w:szCs w:val="24"/>
            </w:rPr>
          </w:rPrChange>
        </w:rPr>
        <w:t>0.7 g</w:t>
      </w:r>
      <w:r w:rsidR="003A1FE8" w:rsidRPr="003A1FE8">
        <w:rPr>
          <w:szCs w:val="24"/>
        </w:rPr>
        <w:t xml:space="preserve"> of pyrolysis tire char was added to 50 mL solutions of an initial MB concentration of </w:t>
      </w:r>
      <w:r w:rsidR="003A1FE8" w:rsidRPr="00E43296">
        <w:rPr>
          <w:szCs w:val="24"/>
          <w:highlight w:val="yellow"/>
          <w:rPrChange w:id="337" w:author="Hp" w:date="2021-08-30T10:51:00Z">
            <w:rPr>
              <w:szCs w:val="24"/>
            </w:rPr>
          </w:rPrChange>
        </w:rPr>
        <w:t>10 ppm</w:t>
      </w:r>
      <w:r w:rsidR="003A1FE8" w:rsidRPr="003A1FE8">
        <w:rPr>
          <w:szCs w:val="24"/>
        </w:rPr>
        <w:t>. The solution mixtures were agitated in a shaker at 120 rpm for different contact periods (5, 10,</w:t>
      </w:r>
      <w:r w:rsidR="001E493C">
        <w:rPr>
          <w:szCs w:val="24"/>
        </w:rPr>
        <w:t xml:space="preserve"> </w:t>
      </w:r>
      <w:r w:rsidR="003A1FE8" w:rsidRPr="003A1FE8">
        <w:rPr>
          <w:szCs w:val="24"/>
        </w:rPr>
        <w:t>15,</w:t>
      </w:r>
      <w:r w:rsidR="001E493C">
        <w:rPr>
          <w:szCs w:val="24"/>
        </w:rPr>
        <w:t xml:space="preserve"> </w:t>
      </w:r>
      <w:r w:rsidR="003A1FE8" w:rsidRPr="003A1FE8">
        <w:rPr>
          <w:szCs w:val="24"/>
        </w:rPr>
        <w:t>20,</w:t>
      </w:r>
      <w:r w:rsidR="001E493C">
        <w:rPr>
          <w:szCs w:val="24"/>
        </w:rPr>
        <w:t xml:space="preserve"> 25</w:t>
      </w:r>
      <w:r w:rsidR="003A1FE8" w:rsidRPr="003A1FE8">
        <w:rPr>
          <w:szCs w:val="24"/>
        </w:rPr>
        <w:t xml:space="preserve"> and</w:t>
      </w:r>
      <w:r w:rsidR="001E493C">
        <w:rPr>
          <w:szCs w:val="24"/>
        </w:rPr>
        <w:t>,</w:t>
      </w:r>
      <w:r w:rsidR="003A1FE8" w:rsidRPr="003A1FE8">
        <w:rPr>
          <w:szCs w:val="24"/>
        </w:rPr>
        <w:t xml:space="preserve"> 30 minutes) at room temperature. After agitating the solution mixtures for relevant contact periods, the solutions were filtered using Whatman filter papers (pore size of 11</w:t>
      </w:r>
      <m:oMath>
        <m:r>
          <m:rPr>
            <m:sty m:val="p"/>
          </m:rPr>
          <w:rPr>
            <w:rFonts w:ascii="Cambria Math" w:hAnsi="Cambria Math"/>
            <w:szCs w:val="24"/>
          </w:rPr>
          <m:t xml:space="preserve"> μm),</m:t>
        </m:r>
      </m:oMath>
      <w:r w:rsidR="003A1FE8" w:rsidRPr="003A1FE8">
        <w:rPr>
          <w:szCs w:val="24"/>
        </w:rPr>
        <w:t xml:space="preserve"> and the filtrates were used to measure the absorbance using UV/visible spectrophotometer. Finally, equilibrium methylene blue concentrations were determined.</w:t>
      </w:r>
    </w:p>
    <w:p w14:paraId="7C1A16EE" w14:textId="77777777" w:rsidR="003A1FE8" w:rsidRPr="003A1FE8" w:rsidRDefault="003A1FE8" w:rsidP="001D16D7">
      <w:pPr>
        <w:tabs>
          <w:tab w:val="left" w:pos="1785"/>
        </w:tabs>
        <w:spacing w:line="360" w:lineRule="auto"/>
        <w:jc w:val="both"/>
        <w:rPr>
          <w:szCs w:val="24"/>
        </w:rPr>
      </w:pPr>
    </w:p>
    <w:p w14:paraId="0FEE91F7" w14:textId="77777777" w:rsidR="003A1FE8" w:rsidRPr="003A1FE8" w:rsidRDefault="003A1FE8" w:rsidP="001D16D7">
      <w:pPr>
        <w:pStyle w:val="Heading3"/>
        <w:spacing w:before="0" w:line="360" w:lineRule="auto"/>
      </w:pPr>
      <w:bookmarkStart w:id="338" w:name="_Toc80362474"/>
      <w:r w:rsidRPr="003A1FE8">
        <w:t>Demineralized tire char</w:t>
      </w:r>
      <w:bookmarkEnd w:id="338"/>
    </w:p>
    <w:p w14:paraId="4E625A9D" w14:textId="77777777" w:rsidR="003A1FE8" w:rsidRPr="003A1FE8" w:rsidRDefault="003A1FE8" w:rsidP="001D16D7">
      <w:pPr>
        <w:spacing w:line="360" w:lineRule="auto"/>
      </w:pPr>
    </w:p>
    <w:p w14:paraId="2E3B277B" w14:textId="77777777" w:rsidR="003A1FE8" w:rsidRPr="003A1FE8" w:rsidRDefault="00054BAB" w:rsidP="00054BAB">
      <w:pPr>
        <w:tabs>
          <w:tab w:val="left" w:pos="720"/>
        </w:tabs>
        <w:spacing w:line="360" w:lineRule="auto"/>
        <w:jc w:val="both"/>
        <w:rPr>
          <w:szCs w:val="24"/>
        </w:rPr>
      </w:pPr>
      <w:r>
        <w:rPr>
          <w:szCs w:val="24"/>
        </w:rPr>
        <w:tab/>
      </w:r>
      <w:r w:rsidR="00351992">
        <w:rPr>
          <w:szCs w:val="24"/>
        </w:rPr>
        <w:t>To investigate</w:t>
      </w:r>
      <w:r w:rsidR="003A1FE8" w:rsidRPr="003A1FE8">
        <w:rPr>
          <w:szCs w:val="24"/>
        </w:rPr>
        <w:t xml:space="preserve"> the effect of contact time, </w:t>
      </w:r>
      <w:r w:rsidR="003A1FE8" w:rsidRPr="00E43296">
        <w:rPr>
          <w:szCs w:val="24"/>
          <w:highlight w:val="yellow"/>
          <w:rPrChange w:id="339" w:author="Hp" w:date="2021-08-30T10:51:00Z">
            <w:rPr>
              <w:szCs w:val="24"/>
            </w:rPr>
          </w:rPrChange>
        </w:rPr>
        <w:t>0.2 g</w:t>
      </w:r>
      <w:r w:rsidR="003A1FE8" w:rsidRPr="003A1FE8">
        <w:rPr>
          <w:szCs w:val="24"/>
        </w:rPr>
        <w:t xml:space="preserve"> of demineralized tire char was added to 50 mL methylene blue solutions of an initial concentration of </w:t>
      </w:r>
      <w:r w:rsidR="003A1FE8" w:rsidRPr="00E43296">
        <w:rPr>
          <w:szCs w:val="24"/>
          <w:highlight w:val="yellow"/>
          <w:rPrChange w:id="340" w:author="Hp" w:date="2021-08-30T10:51:00Z">
            <w:rPr>
              <w:szCs w:val="24"/>
            </w:rPr>
          </w:rPrChange>
        </w:rPr>
        <w:t>20 ppm</w:t>
      </w:r>
      <w:r w:rsidR="003A1FE8" w:rsidRPr="003A1FE8">
        <w:rPr>
          <w:szCs w:val="24"/>
        </w:rPr>
        <w:t>. The solution mixtures were agitated in a shaker at 120 rpm for different con</w:t>
      </w:r>
      <w:r w:rsidR="001E493C">
        <w:rPr>
          <w:szCs w:val="24"/>
        </w:rPr>
        <w:t>tact periods (5, 10, 15, 20, 25</w:t>
      </w:r>
      <w:r w:rsidR="003A1FE8" w:rsidRPr="003A1FE8">
        <w:rPr>
          <w:szCs w:val="24"/>
        </w:rPr>
        <w:t xml:space="preserve"> and</w:t>
      </w:r>
      <w:r w:rsidR="001E493C">
        <w:rPr>
          <w:szCs w:val="24"/>
        </w:rPr>
        <w:t>,</w:t>
      </w:r>
      <w:r w:rsidR="003A1FE8" w:rsidRPr="003A1FE8">
        <w:rPr>
          <w:szCs w:val="24"/>
        </w:rPr>
        <w:t xml:space="preserve"> 30 minutes). The experiment was carried out at room temperature. After agitating the solution mixtures for relevant contact periods, the solutions were filtered using Whatman filter papers (pore size of 11</w:t>
      </w:r>
      <m:oMath>
        <m:r>
          <m:rPr>
            <m:sty m:val="p"/>
          </m:rPr>
          <w:rPr>
            <w:rFonts w:ascii="Cambria Math" w:hAnsi="Cambria Math"/>
            <w:szCs w:val="24"/>
          </w:rPr>
          <m:t xml:space="preserve"> μm</m:t>
        </m:r>
      </m:oMath>
      <w:r w:rsidR="003A1FE8" w:rsidRPr="003A1FE8">
        <w:rPr>
          <w:szCs w:val="24"/>
        </w:rPr>
        <w:t xml:space="preserve"> ), and the filtrates were used to measure the absorbance using UV/visible spectrophotometer. Finally, equilibrium methylene blue concentrations were determined.</w:t>
      </w:r>
    </w:p>
    <w:p w14:paraId="2E66697C" w14:textId="77777777" w:rsidR="003A1FE8" w:rsidRPr="003A1FE8" w:rsidRDefault="003A1FE8" w:rsidP="001D16D7">
      <w:pPr>
        <w:tabs>
          <w:tab w:val="left" w:pos="1785"/>
        </w:tabs>
        <w:spacing w:line="360" w:lineRule="auto"/>
        <w:jc w:val="both"/>
        <w:rPr>
          <w:szCs w:val="24"/>
        </w:rPr>
      </w:pPr>
    </w:p>
    <w:p w14:paraId="29E97EAF" w14:textId="77777777" w:rsidR="003A1FE8" w:rsidRPr="003A1FE8" w:rsidRDefault="003A1FE8" w:rsidP="001D16D7">
      <w:pPr>
        <w:pStyle w:val="Heading3"/>
        <w:spacing w:before="0" w:line="360" w:lineRule="auto"/>
      </w:pPr>
      <w:r w:rsidRPr="003A1FE8">
        <w:lastRenderedPageBreak/>
        <w:t xml:space="preserve"> </w:t>
      </w:r>
      <w:bookmarkStart w:id="341" w:name="_Toc80362475"/>
      <w:r w:rsidRPr="003A1FE8">
        <w:t>Activated tire char</w:t>
      </w:r>
      <w:bookmarkEnd w:id="341"/>
    </w:p>
    <w:p w14:paraId="7DADC1BC" w14:textId="77777777" w:rsidR="003A1FE8" w:rsidRPr="003A1FE8" w:rsidRDefault="003A1FE8" w:rsidP="001D16D7">
      <w:pPr>
        <w:spacing w:line="360" w:lineRule="auto"/>
      </w:pPr>
    </w:p>
    <w:p w14:paraId="0DEE320D" w14:textId="77777777" w:rsidR="003A1FE8" w:rsidRPr="003A1FE8" w:rsidRDefault="00054BAB" w:rsidP="00054BAB">
      <w:pPr>
        <w:tabs>
          <w:tab w:val="left" w:pos="720"/>
          <w:tab w:val="left" w:pos="1890"/>
        </w:tabs>
        <w:spacing w:line="360" w:lineRule="auto"/>
        <w:jc w:val="both"/>
        <w:rPr>
          <w:szCs w:val="24"/>
        </w:rPr>
      </w:pPr>
      <w:r>
        <w:rPr>
          <w:szCs w:val="24"/>
        </w:rPr>
        <w:tab/>
      </w:r>
      <w:r w:rsidR="003A1FE8" w:rsidRPr="003A1FE8">
        <w:rPr>
          <w:szCs w:val="24"/>
        </w:rPr>
        <w:t>To determine the effect of contact time</w:t>
      </w:r>
      <w:r w:rsidR="003A1FE8" w:rsidRPr="00E43296">
        <w:rPr>
          <w:szCs w:val="24"/>
          <w:highlight w:val="yellow"/>
          <w:rPrChange w:id="342" w:author="Hp" w:date="2021-08-30T10:51:00Z">
            <w:rPr>
              <w:szCs w:val="24"/>
            </w:rPr>
          </w:rPrChange>
        </w:rPr>
        <w:t>, 0.1 g</w:t>
      </w:r>
      <w:r w:rsidR="003A1FE8" w:rsidRPr="003A1FE8">
        <w:rPr>
          <w:szCs w:val="24"/>
        </w:rPr>
        <w:t xml:space="preserve"> of activated tire char was added to 50 mL methylene blue solutions of an initial concentration </w:t>
      </w:r>
      <w:r w:rsidR="003A1FE8" w:rsidRPr="00E43296">
        <w:rPr>
          <w:szCs w:val="24"/>
          <w:highlight w:val="yellow"/>
          <w:rPrChange w:id="343" w:author="Hp" w:date="2021-08-30T10:51:00Z">
            <w:rPr>
              <w:szCs w:val="24"/>
            </w:rPr>
          </w:rPrChange>
        </w:rPr>
        <w:t>of   50 ppm</w:t>
      </w:r>
      <w:r w:rsidR="003A1FE8" w:rsidRPr="003A1FE8">
        <w:rPr>
          <w:szCs w:val="24"/>
        </w:rPr>
        <w:t>. The solution mixtures were agitated in a shaker at 120 rpm for different con</w:t>
      </w:r>
      <w:r w:rsidR="001E493C">
        <w:rPr>
          <w:szCs w:val="24"/>
        </w:rPr>
        <w:t>tact periods (5, 10, 15, 20, 25</w:t>
      </w:r>
      <w:r w:rsidR="003A1FE8" w:rsidRPr="003A1FE8">
        <w:rPr>
          <w:szCs w:val="24"/>
        </w:rPr>
        <w:t xml:space="preserve"> and</w:t>
      </w:r>
      <w:r w:rsidR="001E493C">
        <w:rPr>
          <w:szCs w:val="24"/>
        </w:rPr>
        <w:t>,</w:t>
      </w:r>
      <w:r w:rsidR="003A1FE8" w:rsidRPr="003A1FE8">
        <w:rPr>
          <w:szCs w:val="24"/>
        </w:rPr>
        <w:t xml:space="preserve"> 30 minutes). The experiment was carried out at room temperature. After agitating the solution mixtures at 120 rpm in a shaker for relevant contact periods, the solutions were filtered using Whatman filter papers</w:t>
      </w:r>
      <m:oMath>
        <m:r>
          <w:rPr>
            <w:rFonts w:ascii="Cambria Math" w:hAnsi="Cambria Math"/>
            <w:szCs w:val="24"/>
          </w:rPr>
          <m:t>(</m:t>
        </m:r>
        <m:r>
          <m:rPr>
            <m:sty m:val="p"/>
          </m:rPr>
          <w:rPr>
            <w:rFonts w:ascii="Cambria Math" w:hAnsi="Cambria Math"/>
            <w:szCs w:val="24"/>
          </w:rPr>
          <m:t>pore size of 11 μm),</m:t>
        </m:r>
      </m:oMath>
      <w:r w:rsidR="003A1FE8" w:rsidRPr="003A1FE8">
        <w:rPr>
          <w:szCs w:val="24"/>
        </w:rPr>
        <w:t xml:space="preserve"> and the filtrates were used to measure the absorbance using UV/visible spectrophotometer. Finally, equilibrium methylene blue concentrations were determined.</w:t>
      </w:r>
    </w:p>
    <w:p w14:paraId="0602CDCE" w14:textId="77777777" w:rsidR="003A1FE8" w:rsidRPr="003A1FE8" w:rsidRDefault="003A1FE8" w:rsidP="001D16D7">
      <w:pPr>
        <w:tabs>
          <w:tab w:val="left" w:pos="1785"/>
        </w:tabs>
        <w:spacing w:line="360" w:lineRule="auto"/>
        <w:jc w:val="both"/>
        <w:rPr>
          <w:szCs w:val="24"/>
        </w:rPr>
      </w:pPr>
    </w:p>
    <w:p w14:paraId="349E0A57" w14:textId="4E4F17C3" w:rsidR="003A1FE8" w:rsidRPr="003A1FE8" w:rsidRDefault="003A1FE8" w:rsidP="001D16D7">
      <w:pPr>
        <w:pStyle w:val="Heading3"/>
        <w:spacing w:before="0" w:line="360" w:lineRule="auto"/>
      </w:pPr>
      <w:r w:rsidRPr="003A1FE8">
        <w:t xml:space="preserve"> </w:t>
      </w:r>
      <w:bookmarkStart w:id="344" w:name="_Toc80362476"/>
      <w:r w:rsidRPr="003A1FE8">
        <w:t>Commercial carbon black</w:t>
      </w:r>
      <w:bookmarkEnd w:id="344"/>
    </w:p>
    <w:p w14:paraId="2DFF6F6B" w14:textId="77777777" w:rsidR="003A1FE8" w:rsidRPr="003A1FE8" w:rsidRDefault="003A1FE8" w:rsidP="001D16D7">
      <w:pPr>
        <w:spacing w:line="360" w:lineRule="auto"/>
      </w:pPr>
    </w:p>
    <w:p w14:paraId="3B621E1C" w14:textId="77777777" w:rsidR="00054BAB" w:rsidRDefault="00054BAB" w:rsidP="00054BAB">
      <w:pPr>
        <w:tabs>
          <w:tab w:val="left" w:pos="720"/>
        </w:tabs>
        <w:spacing w:line="360" w:lineRule="auto"/>
        <w:jc w:val="both"/>
        <w:rPr>
          <w:szCs w:val="24"/>
        </w:rPr>
      </w:pPr>
      <w:r>
        <w:rPr>
          <w:szCs w:val="24"/>
        </w:rPr>
        <w:tab/>
      </w:r>
      <w:r w:rsidR="001E6F12">
        <w:rPr>
          <w:szCs w:val="24"/>
        </w:rPr>
        <w:t>To investigate</w:t>
      </w:r>
      <w:r w:rsidR="003A1FE8" w:rsidRPr="003A1FE8">
        <w:rPr>
          <w:szCs w:val="24"/>
        </w:rPr>
        <w:t xml:space="preserve"> the effect of contact time, </w:t>
      </w:r>
      <w:r w:rsidR="003A1FE8" w:rsidRPr="00AE7A52">
        <w:rPr>
          <w:szCs w:val="24"/>
          <w:highlight w:val="yellow"/>
          <w:rPrChange w:id="345" w:author="Hp" w:date="2021-08-30T10:52:00Z">
            <w:rPr>
              <w:szCs w:val="24"/>
            </w:rPr>
          </w:rPrChange>
        </w:rPr>
        <w:t>0.4 g</w:t>
      </w:r>
      <w:r w:rsidR="003A1FE8" w:rsidRPr="003A1FE8">
        <w:rPr>
          <w:szCs w:val="24"/>
        </w:rPr>
        <w:t xml:space="preserve"> of commercial carbon black was added to 50 mL solutions of an initial MB concentration of   </w:t>
      </w:r>
      <w:r w:rsidR="003A1FE8" w:rsidRPr="00AE7A52">
        <w:rPr>
          <w:szCs w:val="24"/>
          <w:highlight w:val="yellow"/>
          <w:rPrChange w:id="346" w:author="Hp" w:date="2021-08-30T10:52:00Z">
            <w:rPr>
              <w:szCs w:val="24"/>
            </w:rPr>
          </w:rPrChange>
        </w:rPr>
        <w:t>50 ppm</w:t>
      </w:r>
      <w:r w:rsidR="003A1FE8" w:rsidRPr="003A1FE8">
        <w:rPr>
          <w:szCs w:val="24"/>
        </w:rPr>
        <w:t>. The solution mixtures were agitated in a shaker at 120 rpm for different contact periods (5, 10, 15, 20, 25, and</w:t>
      </w:r>
      <w:r w:rsidR="001E493C">
        <w:rPr>
          <w:szCs w:val="24"/>
        </w:rPr>
        <w:t>,</w:t>
      </w:r>
      <w:r w:rsidR="003A1FE8" w:rsidRPr="003A1FE8">
        <w:rPr>
          <w:szCs w:val="24"/>
        </w:rPr>
        <w:t xml:space="preserve"> 30 minutes). The experiment was carried out at room temperature. After agitating the solution mixtures at relevant contact periods at 120 rpm, the solutions were filtered using Whatman filter papers (pore size of 11</w:t>
      </w:r>
      <m:oMath>
        <m:r>
          <w:rPr>
            <w:rFonts w:ascii="Cambria Math" w:hAnsi="Cambria Math"/>
            <w:szCs w:val="24"/>
          </w:rPr>
          <m:t xml:space="preserve"> </m:t>
        </m:r>
        <m:r>
          <m:rPr>
            <m:sty m:val="p"/>
          </m:rPr>
          <w:rPr>
            <w:rFonts w:ascii="Cambria Math" w:hAnsi="Cambria Math"/>
            <w:szCs w:val="24"/>
          </w:rPr>
          <m:t>μm</m:t>
        </m:r>
      </m:oMath>
      <w:r w:rsidR="003A1FE8" w:rsidRPr="003A1FE8">
        <w:rPr>
          <w:szCs w:val="24"/>
        </w:rPr>
        <w:t xml:space="preserve">), and the filtrates were used to measure the absorbance using UV/visible spectrophotometer. Finally, equilibrium methylene blue </w:t>
      </w:r>
      <w:r w:rsidR="006A2123">
        <w:rPr>
          <w:szCs w:val="24"/>
        </w:rPr>
        <w:t>concentrations were determined.</w:t>
      </w:r>
    </w:p>
    <w:p w14:paraId="3E29E187" w14:textId="77777777" w:rsidR="00054BAB" w:rsidRDefault="00054BAB" w:rsidP="00054BAB">
      <w:pPr>
        <w:tabs>
          <w:tab w:val="left" w:pos="720"/>
        </w:tabs>
        <w:spacing w:line="360" w:lineRule="auto"/>
        <w:jc w:val="both"/>
        <w:rPr>
          <w:szCs w:val="24"/>
        </w:rPr>
      </w:pPr>
    </w:p>
    <w:p w14:paraId="67BDCB36" w14:textId="77777777" w:rsidR="00054BAB" w:rsidRDefault="00054BAB" w:rsidP="00054BAB">
      <w:pPr>
        <w:tabs>
          <w:tab w:val="left" w:pos="720"/>
        </w:tabs>
        <w:spacing w:line="360" w:lineRule="auto"/>
        <w:jc w:val="both"/>
        <w:rPr>
          <w:szCs w:val="24"/>
        </w:rPr>
      </w:pPr>
    </w:p>
    <w:p w14:paraId="7729C848" w14:textId="77777777" w:rsidR="00054BAB" w:rsidRDefault="00054BAB" w:rsidP="00054BAB">
      <w:pPr>
        <w:tabs>
          <w:tab w:val="left" w:pos="720"/>
        </w:tabs>
        <w:spacing w:line="360" w:lineRule="auto"/>
        <w:jc w:val="both"/>
        <w:rPr>
          <w:szCs w:val="24"/>
        </w:rPr>
      </w:pPr>
    </w:p>
    <w:p w14:paraId="18F5610E" w14:textId="77777777" w:rsidR="00054BAB" w:rsidRDefault="00054BAB" w:rsidP="00054BAB">
      <w:pPr>
        <w:tabs>
          <w:tab w:val="left" w:pos="720"/>
        </w:tabs>
        <w:spacing w:line="360" w:lineRule="auto"/>
        <w:jc w:val="both"/>
        <w:rPr>
          <w:szCs w:val="24"/>
        </w:rPr>
      </w:pPr>
    </w:p>
    <w:p w14:paraId="189902F9" w14:textId="77777777" w:rsidR="00054BAB" w:rsidRPr="003A1FE8" w:rsidRDefault="00054BAB" w:rsidP="00054BAB">
      <w:pPr>
        <w:tabs>
          <w:tab w:val="left" w:pos="720"/>
        </w:tabs>
        <w:spacing w:line="360" w:lineRule="auto"/>
        <w:jc w:val="both"/>
        <w:rPr>
          <w:szCs w:val="24"/>
        </w:rPr>
      </w:pPr>
    </w:p>
    <w:p w14:paraId="4113B65E" w14:textId="77777777" w:rsidR="003A1FE8" w:rsidRDefault="003A1FE8" w:rsidP="001D16D7">
      <w:pPr>
        <w:pStyle w:val="Heading2"/>
        <w:spacing w:before="0" w:line="360" w:lineRule="auto"/>
      </w:pPr>
      <w:bookmarkStart w:id="347" w:name="_Toc80362477"/>
      <w:r w:rsidRPr="003A1FE8">
        <w:lastRenderedPageBreak/>
        <w:t>Determination of the effect of pH on adsorption of methylene blue by different char types.</w:t>
      </w:r>
      <w:bookmarkEnd w:id="347"/>
    </w:p>
    <w:p w14:paraId="2C47F88F" w14:textId="77777777" w:rsidR="00054BAB" w:rsidRPr="00054BAB" w:rsidRDefault="00054BAB" w:rsidP="00054BAB"/>
    <w:p w14:paraId="60175991" w14:textId="77777777" w:rsidR="003A1FE8" w:rsidRPr="003A1FE8" w:rsidRDefault="003A1FE8" w:rsidP="001D16D7">
      <w:pPr>
        <w:pStyle w:val="Heading3"/>
        <w:spacing w:before="0" w:line="360" w:lineRule="auto"/>
      </w:pPr>
      <w:r w:rsidRPr="003A1FE8">
        <w:t xml:space="preserve"> </w:t>
      </w:r>
      <w:bookmarkStart w:id="348" w:name="_Toc80362478"/>
      <w:r w:rsidRPr="003A1FE8">
        <w:t>Tire pyrolysis char</w:t>
      </w:r>
      <w:bookmarkEnd w:id="348"/>
    </w:p>
    <w:p w14:paraId="7AD404C9" w14:textId="77777777" w:rsidR="003A1FE8" w:rsidRPr="003A1FE8" w:rsidRDefault="003A1FE8" w:rsidP="001D16D7">
      <w:pPr>
        <w:spacing w:line="360" w:lineRule="auto"/>
      </w:pPr>
    </w:p>
    <w:p w14:paraId="32C88F8D" w14:textId="77777777" w:rsidR="003A1FE8" w:rsidRPr="003A1FE8" w:rsidRDefault="00054BAB" w:rsidP="00054BAB">
      <w:pPr>
        <w:tabs>
          <w:tab w:val="left" w:pos="720"/>
        </w:tabs>
        <w:spacing w:line="360" w:lineRule="auto"/>
        <w:jc w:val="both"/>
        <w:rPr>
          <w:szCs w:val="24"/>
        </w:rPr>
      </w:pPr>
      <w:r>
        <w:rPr>
          <w:szCs w:val="24"/>
        </w:rPr>
        <w:tab/>
      </w:r>
      <w:r w:rsidR="003A1FE8" w:rsidRPr="003A1FE8">
        <w:rPr>
          <w:szCs w:val="24"/>
        </w:rPr>
        <w:t>To determine the effect of pH on the adsorption process of methylene blue on normal pyrolysis char, 0.4 g of tire p</w:t>
      </w:r>
      <w:r w:rsidR="001E493C">
        <w:rPr>
          <w:szCs w:val="24"/>
        </w:rPr>
        <w:t xml:space="preserve">yrolysis char was added to 50 mL </w:t>
      </w:r>
      <w:r w:rsidR="003A1FE8" w:rsidRPr="003A1FE8">
        <w:rPr>
          <w:szCs w:val="24"/>
        </w:rPr>
        <w:t xml:space="preserve"> of 10</w:t>
      </w:r>
      <w:r w:rsidR="001E6F12">
        <w:rPr>
          <w:szCs w:val="24"/>
        </w:rPr>
        <w:t xml:space="preserve"> ppm </w:t>
      </w:r>
      <w:r w:rsidR="003A1FE8" w:rsidRPr="003A1FE8">
        <w:rPr>
          <w:szCs w:val="24"/>
        </w:rPr>
        <w:t>methylene blue solutions with adjusted pH of 2,</w:t>
      </w:r>
      <w:r w:rsidR="001E493C">
        <w:rPr>
          <w:szCs w:val="24"/>
        </w:rPr>
        <w:t xml:space="preserve"> </w:t>
      </w:r>
      <w:r w:rsidR="003A1FE8" w:rsidRPr="003A1FE8">
        <w:rPr>
          <w:szCs w:val="24"/>
        </w:rPr>
        <w:t>4,</w:t>
      </w:r>
      <w:r w:rsidR="001E493C">
        <w:rPr>
          <w:szCs w:val="24"/>
        </w:rPr>
        <w:t xml:space="preserve"> </w:t>
      </w:r>
      <w:r w:rsidR="003A1FE8" w:rsidRPr="003A1FE8">
        <w:rPr>
          <w:szCs w:val="24"/>
        </w:rPr>
        <w:t>6,</w:t>
      </w:r>
      <w:r w:rsidR="001E493C">
        <w:rPr>
          <w:szCs w:val="24"/>
        </w:rPr>
        <w:t xml:space="preserve"> </w:t>
      </w:r>
      <w:r w:rsidR="003A1FE8" w:rsidRPr="003A1FE8">
        <w:rPr>
          <w:szCs w:val="24"/>
        </w:rPr>
        <w:t>8 and</w:t>
      </w:r>
      <w:r w:rsidR="001E493C">
        <w:rPr>
          <w:szCs w:val="24"/>
        </w:rPr>
        <w:t>,</w:t>
      </w:r>
      <w:r w:rsidR="003A1FE8" w:rsidRPr="003A1FE8">
        <w:rPr>
          <w:szCs w:val="24"/>
        </w:rPr>
        <w:t xml:space="preserve"> 10. They we</w:t>
      </w:r>
      <w:r w:rsidR="00CA29F5">
        <w:rPr>
          <w:szCs w:val="24"/>
        </w:rPr>
        <w:t>re agitated in a shaker for 20</w:t>
      </w:r>
      <w:r w:rsidR="003A1FE8" w:rsidRPr="003A1FE8">
        <w:rPr>
          <w:szCs w:val="24"/>
        </w:rPr>
        <w:t xml:space="preserve"> minutes. Then the solutions were filtered using Whatman filter papers (pore size of 11</w:t>
      </w:r>
      <m:oMath>
        <m:r>
          <m:rPr>
            <m:sty m:val="p"/>
          </m:rPr>
          <w:rPr>
            <w:rFonts w:ascii="Cambria Math" w:hAnsi="Cambria Math"/>
            <w:szCs w:val="24"/>
          </w:rPr>
          <m:t xml:space="preserve"> μm</m:t>
        </m:r>
      </m:oMath>
      <w:r w:rsidR="003A1FE8" w:rsidRPr="003A1FE8">
        <w:rPr>
          <w:szCs w:val="24"/>
        </w:rPr>
        <w:t>). The absorbance of the methylene blue solutions was measured using a UV/visible spectrophotometer to determine the equilibrium concentrations of methylene blue solutions. The pH of the so</w:t>
      </w:r>
      <w:r w:rsidR="001E6F12">
        <w:rPr>
          <w:szCs w:val="24"/>
        </w:rPr>
        <w:t>lutions was adjusted with 0.1 M</w:t>
      </w:r>
      <w:r w:rsidR="003A1FE8" w:rsidRPr="003A1FE8">
        <w:rPr>
          <w:szCs w:val="24"/>
        </w:rPr>
        <w:t xml:space="preserve"> NaOH and 0.1 </w:t>
      </w:r>
      <w:r w:rsidR="001E493C">
        <w:rPr>
          <w:szCs w:val="24"/>
        </w:rPr>
        <w:t>M HCl</w:t>
      </w:r>
      <w:r w:rsidR="001E6F12">
        <w:rPr>
          <w:rFonts w:eastAsiaTheme="minorEastAsia"/>
          <w:szCs w:val="24"/>
        </w:rPr>
        <w:t xml:space="preserve"> and </w:t>
      </w:r>
      <w:r w:rsidR="001E493C">
        <w:rPr>
          <w:rFonts w:eastAsiaTheme="minorEastAsia"/>
          <w:szCs w:val="24"/>
        </w:rPr>
        <w:t>measured using pH meter</w:t>
      </w:r>
      <w:r w:rsidR="003A1FE8" w:rsidRPr="003A1FE8">
        <w:rPr>
          <w:rFonts w:eastAsiaTheme="minorEastAsia"/>
          <w:szCs w:val="24"/>
        </w:rPr>
        <w:t>.</w:t>
      </w:r>
    </w:p>
    <w:p w14:paraId="5337E9DD" w14:textId="77777777" w:rsidR="003A1FE8" w:rsidRPr="003A1FE8" w:rsidRDefault="003A1FE8" w:rsidP="001D16D7">
      <w:pPr>
        <w:tabs>
          <w:tab w:val="left" w:pos="1785"/>
        </w:tabs>
        <w:spacing w:line="360" w:lineRule="auto"/>
        <w:jc w:val="both"/>
        <w:rPr>
          <w:szCs w:val="24"/>
        </w:rPr>
      </w:pPr>
    </w:p>
    <w:p w14:paraId="2313B4BB" w14:textId="77777777" w:rsidR="003A1FE8" w:rsidRPr="003A1FE8" w:rsidRDefault="003A1FE8" w:rsidP="001D16D7">
      <w:pPr>
        <w:pStyle w:val="Heading3"/>
        <w:spacing w:before="0" w:line="360" w:lineRule="auto"/>
      </w:pPr>
      <w:r w:rsidRPr="003A1FE8">
        <w:t xml:space="preserve"> </w:t>
      </w:r>
      <w:bookmarkStart w:id="349" w:name="_Toc80362479"/>
      <w:r w:rsidRPr="003A1FE8">
        <w:t>Demineralized tire char</w:t>
      </w:r>
      <w:bookmarkEnd w:id="349"/>
    </w:p>
    <w:p w14:paraId="46091D8F" w14:textId="77777777" w:rsidR="003A1FE8" w:rsidRPr="003A1FE8" w:rsidRDefault="003A1FE8" w:rsidP="001D16D7">
      <w:pPr>
        <w:spacing w:line="360" w:lineRule="auto"/>
      </w:pPr>
    </w:p>
    <w:p w14:paraId="66BFD68E" w14:textId="77777777" w:rsidR="003A1FE8" w:rsidRPr="003A1FE8" w:rsidRDefault="00054BAB" w:rsidP="00054BAB">
      <w:pPr>
        <w:tabs>
          <w:tab w:val="left" w:pos="720"/>
        </w:tabs>
        <w:spacing w:line="360" w:lineRule="auto"/>
        <w:jc w:val="both"/>
        <w:rPr>
          <w:szCs w:val="24"/>
        </w:rPr>
      </w:pPr>
      <w:r>
        <w:rPr>
          <w:szCs w:val="24"/>
        </w:rPr>
        <w:tab/>
      </w:r>
      <w:r w:rsidR="003A1FE8" w:rsidRPr="003A1FE8">
        <w:rPr>
          <w:szCs w:val="24"/>
        </w:rPr>
        <w:t>To determine the effect of pH on the adsorption process of methylene blue on demineralized tire char, 0.2 g of demineralized tire char was added to 50 mL of 20 ppm methylene blue solutions with adjusted pH of 2,</w:t>
      </w:r>
      <w:r w:rsidR="001E493C">
        <w:rPr>
          <w:szCs w:val="24"/>
        </w:rPr>
        <w:t xml:space="preserve"> </w:t>
      </w:r>
      <w:r w:rsidR="003A1FE8" w:rsidRPr="003A1FE8">
        <w:rPr>
          <w:szCs w:val="24"/>
        </w:rPr>
        <w:t>4,</w:t>
      </w:r>
      <w:r w:rsidR="001E493C">
        <w:rPr>
          <w:szCs w:val="24"/>
        </w:rPr>
        <w:t xml:space="preserve"> </w:t>
      </w:r>
      <w:r w:rsidR="003A1FE8" w:rsidRPr="003A1FE8">
        <w:rPr>
          <w:szCs w:val="24"/>
        </w:rPr>
        <w:t>6,</w:t>
      </w:r>
      <w:r w:rsidR="001E493C">
        <w:rPr>
          <w:szCs w:val="24"/>
        </w:rPr>
        <w:t xml:space="preserve"> </w:t>
      </w:r>
      <w:r w:rsidR="003A1FE8" w:rsidRPr="003A1FE8">
        <w:rPr>
          <w:szCs w:val="24"/>
        </w:rPr>
        <w:t>8 and</w:t>
      </w:r>
      <w:r w:rsidR="001E493C">
        <w:rPr>
          <w:szCs w:val="24"/>
        </w:rPr>
        <w:t>,</w:t>
      </w:r>
      <w:r w:rsidR="003A1FE8" w:rsidRPr="003A1FE8">
        <w:rPr>
          <w:szCs w:val="24"/>
        </w:rPr>
        <w:t xml:space="preserve"> 10. They were agitated in an orbital shaker for 20 minutes at 120 rpm. Then the solutions were filtered using Whatman filter papers (pore size of 11</w:t>
      </w:r>
      <m:oMath>
        <m:r>
          <m:rPr>
            <m:sty m:val="p"/>
          </m:rPr>
          <w:rPr>
            <w:rFonts w:ascii="Cambria Math" w:hAnsi="Cambria Math"/>
            <w:szCs w:val="24"/>
          </w:rPr>
          <m:t xml:space="preserve"> μm</m:t>
        </m:r>
      </m:oMath>
      <w:r w:rsidR="003A1FE8" w:rsidRPr="003A1FE8">
        <w:rPr>
          <w:szCs w:val="24"/>
        </w:rPr>
        <w:t xml:space="preserve">). The absorbance of the methylene blue solutions was measured using a UV/visible spectrophotometer to determine the equilibrium concentrations of methylene blue solutions. The pH of the solutions was adjusted with 0.1 </w:t>
      </w:r>
      <w:r w:rsidR="001E493C">
        <w:rPr>
          <w:szCs w:val="24"/>
        </w:rPr>
        <w:t xml:space="preserve">M </w:t>
      </w:r>
      <w:r w:rsidR="003A1FE8" w:rsidRPr="003A1FE8">
        <w:rPr>
          <w:szCs w:val="24"/>
        </w:rPr>
        <w:t xml:space="preserve">NaOH and 0.1 </w:t>
      </w:r>
      <w:r w:rsidR="001E493C">
        <w:rPr>
          <w:szCs w:val="24"/>
        </w:rPr>
        <w:t xml:space="preserve">M </w:t>
      </w:r>
      <w:r w:rsidR="001E493C">
        <w:rPr>
          <w:rFonts w:eastAsiaTheme="minorEastAsia"/>
          <w:szCs w:val="24"/>
        </w:rPr>
        <w:t>HCl and measured using pH meter.</w:t>
      </w:r>
    </w:p>
    <w:p w14:paraId="6896FD18" w14:textId="77777777" w:rsidR="003A1FE8" w:rsidRPr="003A1FE8" w:rsidRDefault="003A1FE8" w:rsidP="001D16D7">
      <w:pPr>
        <w:pStyle w:val="Heading3"/>
        <w:spacing w:before="0" w:line="360" w:lineRule="auto"/>
      </w:pPr>
      <w:bookmarkStart w:id="350" w:name="_Toc80362480"/>
      <w:r w:rsidRPr="003A1FE8">
        <w:t>Activated tire char</w:t>
      </w:r>
      <w:bookmarkEnd w:id="350"/>
    </w:p>
    <w:p w14:paraId="0378770F" w14:textId="77777777" w:rsidR="003A1FE8" w:rsidRPr="003A1FE8" w:rsidRDefault="003A1FE8" w:rsidP="001D16D7">
      <w:pPr>
        <w:spacing w:line="360" w:lineRule="auto"/>
      </w:pPr>
    </w:p>
    <w:p w14:paraId="3F7C3F29" w14:textId="77777777" w:rsidR="001E493C" w:rsidRPr="003A1FE8" w:rsidRDefault="00054BAB" w:rsidP="00054BAB">
      <w:pPr>
        <w:tabs>
          <w:tab w:val="left" w:pos="720"/>
        </w:tabs>
        <w:spacing w:line="360" w:lineRule="auto"/>
        <w:jc w:val="both"/>
        <w:rPr>
          <w:szCs w:val="24"/>
        </w:rPr>
      </w:pPr>
      <w:r>
        <w:rPr>
          <w:szCs w:val="24"/>
        </w:rPr>
        <w:tab/>
      </w:r>
      <w:r w:rsidR="003A1FE8" w:rsidRPr="003A1FE8">
        <w:rPr>
          <w:szCs w:val="24"/>
        </w:rPr>
        <w:t>To determine the effect of pH on the adsorption process of methylene blue on activated tire char, 0.1 g of activated tire char was added to 50 mL of 50 ppm methylene blue solutions with adjusted pH of 2,</w:t>
      </w:r>
      <w:r w:rsidR="001E493C">
        <w:rPr>
          <w:szCs w:val="24"/>
        </w:rPr>
        <w:t xml:space="preserve"> </w:t>
      </w:r>
      <w:r w:rsidR="003A1FE8" w:rsidRPr="003A1FE8">
        <w:rPr>
          <w:szCs w:val="24"/>
        </w:rPr>
        <w:t>4,</w:t>
      </w:r>
      <w:r w:rsidR="001E493C">
        <w:rPr>
          <w:szCs w:val="24"/>
        </w:rPr>
        <w:t xml:space="preserve"> </w:t>
      </w:r>
      <w:r w:rsidR="003A1FE8" w:rsidRPr="003A1FE8">
        <w:rPr>
          <w:szCs w:val="24"/>
        </w:rPr>
        <w:t>6,</w:t>
      </w:r>
      <w:r w:rsidR="001E493C">
        <w:rPr>
          <w:szCs w:val="24"/>
        </w:rPr>
        <w:t xml:space="preserve"> </w:t>
      </w:r>
      <w:r w:rsidR="003A1FE8" w:rsidRPr="003A1FE8">
        <w:rPr>
          <w:szCs w:val="24"/>
        </w:rPr>
        <w:t xml:space="preserve">8 and 10. They were agitated in a shaker for 20 </w:t>
      </w:r>
      <w:r w:rsidR="003A1FE8" w:rsidRPr="003A1FE8">
        <w:rPr>
          <w:szCs w:val="24"/>
        </w:rPr>
        <w:lastRenderedPageBreak/>
        <w:t>minutes at 120 rpm. Then the solutions were filtered using Whatman filter papers (pore size of 11</w:t>
      </w:r>
      <m:oMath>
        <m:r>
          <m:rPr>
            <m:sty m:val="p"/>
          </m:rPr>
          <w:rPr>
            <w:rFonts w:ascii="Cambria Math" w:hAnsi="Cambria Math"/>
            <w:szCs w:val="24"/>
          </w:rPr>
          <m:t xml:space="preserve"> μm</m:t>
        </m:r>
      </m:oMath>
      <w:r w:rsidR="003A1FE8" w:rsidRPr="003A1FE8">
        <w:rPr>
          <w:szCs w:val="24"/>
        </w:rPr>
        <w:t xml:space="preserve">). The absorbance of the methylene blue solutions was measured using a UV/visible spectrophotometer to determine the equilibrium concentrations of methylene blue solutions. The pH of the </w:t>
      </w:r>
      <w:r w:rsidR="001E493C">
        <w:rPr>
          <w:szCs w:val="24"/>
        </w:rPr>
        <w:t xml:space="preserve">solutions was adjusted with 0.1 M </w:t>
      </w:r>
      <w:r w:rsidR="003A1FE8" w:rsidRPr="003A1FE8">
        <w:rPr>
          <w:szCs w:val="24"/>
        </w:rPr>
        <w:t xml:space="preserve">NaOH and 0.1 </w:t>
      </w:r>
      <w:r w:rsidR="001E493C">
        <w:rPr>
          <w:szCs w:val="24"/>
        </w:rPr>
        <w:t xml:space="preserve">M </w:t>
      </w:r>
      <w:r w:rsidR="001E493C">
        <w:rPr>
          <w:rFonts w:eastAsiaTheme="minorEastAsia"/>
          <w:szCs w:val="24"/>
        </w:rPr>
        <w:t>HCl and measured using pH meter</w:t>
      </w:r>
      <w:r w:rsidR="001E493C" w:rsidRPr="003A1FE8">
        <w:rPr>
          <w:rFonts w:eastAsiaTheme="minorEastAsia"/>
          <w:szCs w:val="24"/>
        </w:rPr>
        <w:t>.</w:t>
      </w:r>
    </w:p>
    <w:p w14:paraId="1C8FD107" w14:textId="77777777" w:rsidR="003A1FE8" w:rsidRPr="003A1FE8" w:rsidRDefault="003A1FE8" w:rsidP="001D16D7">
      <w:pPr>
        <w:tabs>
          <w:tab w:val="left" w:pos="1785"/>
        </w:tabs>
        <w:spacing w:line="360" w:lineRule="auto"/>
        <w:jc w:val="both"/>
        <w:rPr>
          <w:szCs w:val="24"/>
        </w:rPr>
      </w:pPr>
    </w:p>
    <w:p w14:paraId="5452B7CF" w14:textId="77777777" w:rsidR="003A1FE8" w:rsidRPr="003A1FE8" w:rsidRDefault="003A1FE8" w:rsidP="001D16D7">
      <w:pPr>
        <w:pStyle w:val="Heading3"/>
        <w:spacing w:before="0" w:line="360" w:lineRule="auto"/>
      </w:pPr>
      <w:r w:rsidRPr="003A1FE8">
        <w:t xml:space="preserve"> </w:t>
      </w:r>
      <w:bookmarkStart w:id="351" w:name="_Toc80362481"/>
      <w:r w:rsidRPr="003A1FE8">
        <w:t>Commercial carbon black</w:t>
      </w:r>
      <w:bookmarkEnd w:id="351"/>
    </w:p>
    <w:p w14:paraId="046257DF" w14:textId="77777777" w:rsidR="003A1FE8" w:rsidRPr="003A1FE8" w:rsidRDefault="003A1FE8" w:rsidP="001D16D7">
      <w:pPr>
        <w:spacing w:line="360" w:lineRule="auto"/>
      </w:pPr>
    </w:p>
    <w:p w14:paraId="4BD1A70E" w14:textId="77777777" w:rsidR="003A1FE8" w:rsidRDefault="00054BAB" w:rsidP="00054BAB">
      <w:pPr>
        <w:tabs>
          <w:tab w:val="left" w:pos="720"/>
        </w:tabs>
        <w:spacing w:line="360" w:lineRule="auto"/>
        <w:jc w:val="both"/>
        <w:rPr>
          <w:szCs w:val="24"/>
        </w:rPr>
      </w:pPr>
      <w:r>
        <w:rPr>
          <w:szCs w:val="24"/>
        </w:rPr>
        <w:tab/>
      </w:r>
      <w:r w:rsidR="003A1FE8" w:rsidRPr="003A1FE8">
        <w:rPr>
          <w:szCs w:val="24"/>
        </w:rPr>
        <w:t>To determine the effect of pH on the adsorption process of methylene blue on commercial carbon black, 0.4 g of commercial carbon black was added to 50 mL of 50 ppm</w:t>
      </w:r>
      <w:r w:rsidR="003A1FE8" w:rsidRPr="003A1FE8">
        <w:rPr>
          <w:iCs/>
          <w:szCs w:val="24"/>
        </w:rPr>
        <w:t xml:space="preserve"> </w:t>
      </w:r>
      <w:r w:rsidR="003A1FE8" w:rsidRPr="003A1FE8">
        <w:rPr>
          <w:szCs w:val="24"/>
        </w:rPr>
        <w:t>methylene blue solutions with adjusted pH of 2,</w:t>
      </w:r>
      <w:r w:rsidR="001E493C">
        <w:rPr>
          <w:szCs w:val="24"/>
        </w:rPr>
        <w:t xml:space="preserve"> </w:t>
      </w:r>
      <w:r w:rsidR="003A1FE8" w:rsidRPr="003A1FE8">
        <w:rPr>
          <w:szCs w:val="24"/>
        </w:rPr>
        <w:t>4,</w:t>
      </w:r>
      <w:r w:rsidR="001E493C">
        <w:rPr>
          <w:szCs w:val="24"/>
        </w:rPr>
        <w:t xml:space="preserve"> </w:t>
      </w:r>
      <w:r w:rsidR="003A1FE8" w:rsidRPr="003A1FE8">
        <w:rPr>
          <w:szCs w:val="24"/>
        </w:rPr>
        <w:t>6,</w:t>
      </w:r>
      <w:r w:rsidR="001E493C">
        <w:rPr>
          <w:szCs w:val="24"/>
        </w:rPr>
        <w:t xml:space="preserve"> </w:t>
      </w:r>
      <w:r w:rsidR="003A1FE8" w:rsidRPr="003A1FE8">
        <w:rPr>
          <w:szCs w:val="24"/>
        </w:rPr>
        <w:t>8 and</w:t>
      </w:r>
      <w:r w:rsidR="001E493C">
        <w:rPr>
          <w:szCs w:val="24"/>
        </w:rPr>
        <w:t>,</w:t>
      </w:r>
      <w:r w:rsidR="003A1FE8" w:rsidRPr="003A1FE8">
        <w:rPr>
          <w:szCs w:val="24"/>
        </w:rPr>
        <w:t xml:space="preserve"> 10. They were agitated in an orbital shaker for 20 minutes at 120 rpm. Then the solutions were filtered using Whatman filter papers (pore size of 11</w:t>
      </w:r>
      <m:oMath>
        <m:r>
          <m:rPr>
            <m:sty m:val="p"/>
          </m:rPr>
          <w:rPr>
            <w:rFonts w:ascii="Cambria Math" w:hAnsi="Cambria Math"/>
            <w:szCs w:val="24"/>
          </w:rPr>
          <m:t xml:space="preserve"> μm</m:t>
        </m:r>
      </m:oMath>
      <w:r w:rsidR="003A1FE8" w:rsidRPr="003A1FE8">
        <w:rPr>
          <w:szCs w:val="24"/>
        </w:rPr>
        <w:t xml:space="preserve">). The absorbance of the methylene blue solutions was measured using a UV/visible spectrophotometer to determine the equilibrium concentrations of methylene blue solutions. The pH of the solutions was adjusted with 0.1 </w:t>
      </w:r>
      <w:r w:rsidR="001E493C">
        <w:rPr>
          <w:szCs w:val="24"/>
        </w:rPr>
        <w:t xml:space="preserve">M </w:t>
      </w:r>
      <w:r w:rsidR="003A1FE8" w:rsidRPr="003A1FE8">
        <w:rPr>
          <w:szCs w:val="24"/>
        </w:rPr>
        <w:t xml:space="preserve">NaOH and 0.1 </w:t>
      </w:r>
      <w:r w:rsidR="001E493C">
        <w:rPr>
          <w:szCs w:val="24"/>
        </w:rPr>
        <w:t xml:space="preserve">M </w:t>
      </w:r>
      <w:r w:rsidR="001E493C">
        <w:rPr>
          <w:rFonts w:eastAsiaTheme="minorEastAsia"/>
          <w:szCs w:val="24"/>
        </w:rPr>
        <w:t>HCl and measured using pH meter.</w:t>
      </w:r>
    </w:p>
    <w:p w14:paraId="4502A1E5" w14:textId="77777777" w:rsidR="006A2123" w:rsidRPr="003A1FE8" w:rsidRDefault="006A2123" w:rsidP="001D16D7">
      <w:pPr>
        <w:tabs>
          <w:tab w:val="left" w:pos="1785"/>
        </w:tabs>
        <w:spacing w:line="360" w:lineRule="auto"/>
        <w:jc w:val="both"/>
        <w:rPr>
          <w:szCs w:val="24"/>
        </w:rPr>
      </w:pPr>
    </w:p>
    <w:p w14:paraId="1109B7EB" w14:textId="77777777" w:rsidR="00106131" w:rsidRPr="003A1FE8" w:rsidRDefault="00106131" w:rsidP="001D16D7">
      <w:pPr>
        <w:pStyle w:val="Heading2"/>
        <w:numPr>
          <w:ilvl w:val="1"/>
          <w:numId w:val="23"/>
        </w:numPr>
        <w:spacing w:before="0" w:line="360" w:lineRule="auto"/>
      </w:pPr>
      <w:bookmarkStart w:id="352" w:name="_Toc80362482"/>
      <w:r w:rsidRPr="003A1FE8">
        <w:t xml:space="preserve">Determination of the effect of temperature </w:t>
      </w:r>
      <w:r w:rsidR="00736C1C" w:rsidRPr="003A1FE8">
        <w:t xml:space="preserve">on </w:t>
      </w:r>
      <w:r w:rsidR="00736C1C">
        <w:t>adsorption</w:t>
      </w:r>
      <w:r w:rsidRPr="003A1FE8">
        <w:t xml:space="preserve"> of methylene blue by different char types</w:t>
      </w:r>
      <w:bookmarkEnd w:id="352"/>
    </w:p>
    <w:p w14:paraId="3CE17129" w14:textId="77777777" w:rsidR="003A1FE8" w:rsidRPr="003A1FE8" w:rsidRDefault="003A1FE8" w:rsidP="001D16D7">
      <w:pPr>
        <w:spacing w:line="360" w:lineRule="auto"/>
      </w:pPr>
    </w:p>
    <w:p w14:paraId="2FBF13FA" w14:textId="77777777" w:rsidR="003A1FE8" w:rsidRPr="003A1FE8" w:rsidRDefault="003A1FE8" w:rsidP="001D16D7">
      <w:pPr>
        <w:pStyle w:val="Heading3"/>
        <w:spacing w:before="0" w:line="360" w:lineRule="auto"/>
      </w:pPr>
      <w:bookmarkStart w:id="353" w:name="_Toc80362483"/>
      <w:r w:rsidRPr="003A1FE8">
        <w:t>Tire pyrolysis char</w:t>
      </w:r>
      <w:bookmarkEnd w:id="353"/>
    </w:p>
    <w:p w14:paraId="506E2EBE" w14:textId="77777777" w:rsidR="003A1FE8" w:rsidRPr="003A1FE8" w:rsidRDefault="003A1FE8" w:rsidP="001D16D7">
      <w:pPr>
        <w:spacing w:line="360" w:lineRule="auto"/>
      </w:pPr>
    </w:p>
    <w:p w14:paraId="2E040F75" w14:textId="77777777" w:rsidR="003A1FE8" w:rsidRPr="003A1FE8" w:rsidRDefault="00054BAB" w:rsidP="00054BAB">
      <w:pPr>
        <w:tabs>
          <w:tab w:val="left" w:pos="720"/>
        </w:tabs>
        <w:spacing w:line="360" w:lineRule="auto"/>
        <w:jc w:val="both"/>
        <w:rPr>
          <w:szCs w:val="24"/>
        </w:rPr>
      </w:pPr>
      <w:r>
        <w:rPr>
          <w:szCs w:val="24"/>
        </w:rPr>
        <w:tab/>
      </w:r>
      <w:r w:rsidR="003A1FE8" w:rsidRPr="003A1FE8">
        <w:rPr>
          <w:szCs w:val="24"/>
        </w:rPr>
        <w:t xml:space="preserve">To determine the effect of temperature, 0.3 g of pyrolysis tire char was added to each 50 mL of 10ppm methylene blue </w:t>
      </w:r>
      <w:r w:rsidR="004500C7">
        <w:rPr>
          <w:szCs w:val="24"/>
        </w:rPr>
        <w:t>solution</w:t>
      </w:r>
      <w:r w:rsidR="003A1FE8" w:rsidRPr="003A1FE8">
        <w:rPr>
          <w:szCs w:val="24"/>
        </w:rPr>
        <w:t xml:space="preserve"> with an adjusted temperature of, 30</w:t>
      </w:r>
      <m:oMath>
        <m:r>
          <w:del w:id="354" w:author="Hp" w:date="2021-09-06T09:05:00Z">
            <w:rPr>
              <w:rFonts w:ascii="Cambria Math" w:hAnsi="Cambria Math"/>
              <w:szCs w:val="24"/>
            </w:rPr>
            <m:t xml:space="preserve"> </m:t>
          </w:del>
        </m:r>
        <m:r>
          <w:del w:id="355" w:author="Hp" w:date="2021-09-06T09:05:00Z">
            <m:rPr>
              <m:sty m:val="p"/>
            </m:rPr>
            <w:rPr>
              <w:rFonts w:ascii="Cambria Math" w:hAnsi="Cambria Math"/>
              <w:szCs w:val="24"/>
            </w:rPr>
            <m:t>℃</m:t>
          </w:del>
        </m:r>
      </m:oMath>
      <w:r w:rsidR="003A1FE8" w:rsidRPr="003A1FE8">
        <w:rPr>
          <w:szCs w:val="24"/>
        </w:rPr>
        <w:t>, 40</w:t>
      </w:r>
      <m:oMath>
        <m:r>
          <w:del w:id="356" w:author="Hp" w:date="2021-09-06T09:05:00Z">
            <w:rPr>
              <w:rFonts w:ascii="Cambria Math" w:hAnsi="Cambria Math"/>
              <w:szCs w:val="24"/>
            </w:rPr>
            <m:t xml:space="preserve"> </m:t>
          </w:del>
        </m:r>
        <m:r>
          <w:del w:id="357" w:author="Hp" w:date="2021-09-06T09:05:00Z">
            <m:rPr>
              <m:sty m:val="p"/>
            </m:rPr>
            <w:rPr>
              <w:rFonts w:ascii="Cambria Math" w:hAnsi="Cambria Math"/>
              <w:szCs w:val="24"/>
            </w:rPr>
            <m:t>℃</m:t>
          </w:del>
        </m:r>
      </m:oMath>
      <w:r w:rsidR="003A1FE8" w:rsidRPr="003A1FE8">
        <w:rPr>
          <w:szCs w:val="24"/>
        </w:rPr>
        <w:t>, 50</w:t>
      </w:r>
      <m:oMath>
        <m:r>
          <w:del w:id="358" w:author="Hp" w:date="2021-09-06T09:05:00Z">
            <w:rPr>
              <w:rFonts w:ascii="Cambria Math" w:hAnsi="Cambria Math"/>
              <w:szCs w:val="24"/>
            </w:rPr>
            <m:t xml:space="preserve"> </m:t>
          </w:del>
        </m:r>
        <m:r>
          <w:del w:id="359" w:author="Hp" w:date="2021-09-06T09:05:00Z">
            <m:rPr>
              <m:sty m:val="p"/>
            </m:rPr>
            <w:rPr>
              <w:rFonts w:ascii="Cambria Math" w:hAnsi="Cambria Math"/>
              <w:szCs w:val="24"/>
            </w:rPr>
            <m:t>℃</m:t>
          </w:del>
        </m:r>
      </m:oMath>
      <w:r w:rsidR="003A1FE8" w:rsidRPr="003A1FE8">
        <w:rPr>
          <w:szCs w:val="24"/>
        </w:rPr>
        <w:t>, 60</w:t>
      </w:r>
      <m:oMath>
        <m:r>
          <w:del w:id="360" w:author="Hp" w:date="2021-09-06T09:05:00Z">
            <w:rPr>
              <w:rFonts w:ascii="Cambria Math" w:hAnsi="Cambria Math"/>
              <w:szCs w:val="24"/>
            </w:rPr>
            <m:t xml:space="preserve"> </m:t>
          </w:del>
        </m:r>
        <m:r>
          <w:del w:id="361" w:author="Hp" w:date="2021-09-06T09:05:00Z">
            <m:rPr>
              <m:sty m:val="p"/>
            </m:rPr>
            <w:rPr>
              <w:rFonts w:ascii="Cambria Math" w:hAnsi="Cambria Math"/>
              <w:szCs w:val="24"/>
            </w:rPr>
            <m:t>℃</m:t>
          </w:del>
        </m:r>
      </m:oMath>
      <w:r w:rsidR="003A1FE8" w:rsidRPr="003A1FE8">
        <w:rPr>
          <w:szCs w:val="24"/>
        </w:rPr>
        <w:t xml:space="preserve">, 70 </w:t>
      </w:r>
      <m:oMath>
        <m:r>
          <w:del w:id="362" w:author="Hp" w:date="2021-09-06T09:05:00Z">
            <m:rPr>
              <m:sty m:val="p"/>
            </m:rPr>
            <w:rPr>
              <w:rFonts w:ascii="Cambria Math" w:hAnsi="Cambria Math"/>
              <w:szCs w:val="24"/>
            </w:rPr>
            <m:t>℃</m:t>
          </w:del>
        </m:r>
      </m:oMath>
      <w:del w:id="363" w:author="Hp" w:date="2021-09-06T09:05:00Z">
        <w:r w:rsidR="003A1FE8" w:rsidRPr="003A1FE8" w:rsidDel="006B08A9">
          <w:rPr>
            <w:szCs w:val="24"/>
          </w:rPr>
          <w:delText xml:space="preserve"> </w:delText>
        </w:r>
      </w:del>
      <w:r w:rsidR="003A1FE8" w:rsidRPr="003A1FE8">
        <w:rPr>
          <w:szCs w:val="24"/>
        </w:rPr>
        <w:t>and</w:t>
      </w:r>
      <w:r w:rsidR="001E493C">
        <w:rPr>
          <w:szCs w:val="24"/>
        </w:rPr>
        <w:t>,</w:t>
      </w:r>
      <w:r w:rsidR="003A1FE8" w:rsidRPr="003A1FE8">
        <w:rPr>
          <w:szCs w:val="24"/>
        </w:rPr>
        <w:t xml:space="preserve"> 80</w:t>
      </w:r>
      <m:oMath>
        <m:r>
          <w:rPr>
            <w:rFonts w:ascii="Cambria Math" w:hAnsi="Cambria Math"/>
            <w:szCs w:val="24"/>
          </w:rPr>
          <m:t xml:space="preserve"> </m:t>
        </m:r>
        <m:r>
          <m:rPr>
            <m:sty m:val="p"/>
          </m:rPr>
          <w:rPr>
            <w:rFonts w:ascii="Cambria Math" w:hAnsi="Cambria Math"/>
            <w:szCs w:val="24"/>
          </w:rPr>
          <m:t>℃</m:t>
        </m:r>
      </m:oMath>
      <w:r w:rsidR="003A1FE8" w:rsidRPr="003A1FE8">
        <w:rPr>
          <w:szCs w:val="24"/>
        </w:rPr>
        <w:t>. After a shaking time of 20 minutes in a shaker at 120 rpm, the solutions were filtered using Whatman filter papers (pore size of 11</w:t>
      </w:r>
      <m:oMath>
        <m:r>
          <m:rPr>
            <m:sty m:val="p"/>
          </m:rPr>
          <w:rPr>
            <w:rFonts w:ascii="Cambria Math" w:hAnsi="Cambria Math"/>
            <w:szCs w:val="24"/>
          </w:rPr>
          <m:t xml:space="preserve"> μm),</m:t>
        </m:r>
      </m:oMath>
      <w:r w:rsidR="003A1FE8" w:rsidRPr="003A1FE8">
        <w:rPr>
          <w:szCs w:val="24"/>
        </w:rPr>
        <w:t xml:space="preserve"> and finally, the absorbance of the equilibrium solutions was measured using UV/visible spectrophotometer.  </w:t>
      </w:r>
    </w:p>
    <w:p w14:paraId="6CD1CC93" w14:textId="77777777" w:rsidR="003A1FE8" w:rsidRPr="003A1FE8" w:rsidRDefault="003A1FE8" w:rsidP="001D16D7">
      <w:pPr>
        <w:pStyle w:val="Heading3"/>
        <w:spacing w:before="0" w:line="360" w:lineRule="auto"/>
      </w:pPr>
      <w:bookmarkStart w:id="364" w:name="_Toc80362484"/>
      <w:r w:rsidRPr="003A1FE8">
        <w:lastRenderedPageBreak/>
        <w:t>Demineralized tire char</w:t>
      </w:r>
      <w:bookmarkEnd w:id="364"/>
    </w:p>
    <w:p w14:paraId="47A211C6" w14:textId="77777777" w:rsidR="003A1FE8" w:rsidRPr="003A1FE8" w:rsidRDefault="003A1FE8" w:rsidP="001D16D7">
      <w:pPr>
        <w:spacing w:line="360" w:lineRule="auto"/>
      </w:pPr>
    </w:p>
    <w:p w14:paraId="2F90A1D6" w14:textId="77777777" w:rsidR="003A1FE8" w:rsidRPr="003A1FE8" w:rsidRDefault="00054BAB" w:rsidP="00054BAB">
      <w:pPr>
        <w:tabs>
          <w:tab w:val="left" w:pos="720"/>
        </w:tabs>
        <w:spacing w:line="360" w:lineRule="auto"/>
        <w:jc w:val="both"/>
        <w:rPr>
          <w:szCs w:val="24"/>
        </w:rPr>
      </w:pPr>
      <w:r>
        <w:rPr>
          <w:szCs w:val="24"/>
        </w:rPr>
        <w:tab/>
      </w:r>
      <w:r w:rsidR="003A1FE8" w:rsidRPr="003A1FE8">
        <w:rPr>
          <w:szCs w:val="24"/>
        </w:rPr>
        <w:t xml:space="preserve">To determine the effect of temperature, 0.2 g of demineralized tire char was added to each 50 mL of 20 ppm methylene blue solutions with an adjusted temperature of </w:t>
      </w:r>
      <w:r w:rsidR="003A1FE8" w:rsidRPr="006B08A9">
        <w:rPr>
          <w:szCs w:val="24"/>
          <w:highlight w:val="yellow"/>
          <w:rPrChange w:id="365" w:author="Hp" w:date="2021-09-06T09:05:00Z">
            <w:rPr>
              <w:szCs w:val="24"/>
            </w:rPr>
          </w:rPrChange>
        </w:rPr>
        <w:t>30</w:t>
      </w:r>
      <m:oMath>
        <m:r>
          <w:rPr>
            <w:rFonts w:ascii="Cambria Math" w:hAnsi="Cambria Math"/>
            <w:szCs w:val="24"/>
            <w:highlight w:val="yellow"/>
            <w:rPrChange w:id="366" w:author="Hp" w:date="2021-09-06T09:05:00Z">
              <w:rPr>
                <w:rFonts w:ascii="Cambria Math" w:hAnsi="Cambria Math"/>
                <w:szCs w:val="24"/>
              </w:rPr>
            </w:rPrChange>
          </w:rPr>
          <m:t xml:space="preserve"> </m:t>
        </m:r>
        <m:r>
          <m:rPr>
            <m:sty m:val="p"/>
          </m:rPr>
          <w:rPr>
            <w:rFonts w:ascii="Cambria Math" w:hAnsi="Cambria Math"/>
            <w:szCs w:val="24"/>
            <w:highlight w:val="yellow"/>
            <w:rPrChange w:id="367" w:author="Hp" w:date="2021-09-06T09:05:00Z">
              <w:rPr>
                <w:rFonts w:ascii="Cambria Math" w:hAnsi="Cambria Math"/>
                <w:szCs w:val="24"/>
              </w:rPr>
            </w:rPrChange>
          </w:rPr>
          <m:t>℃</m:t>
        </m:r>
      </m:oMath>
      <w:r w:rsidR="003A1FE8" w:rsidRPr="006B08A9">
        <w:rPr>
          <w:szCs w:val="24"/>
          <w:highlight w:val="yellow"/>
          <w:rPrChange w:id="368" w:author="Hp" w:date="2021-09-06T09:05:00Z">
            <w:rPr>
              <w:szCs w:val="24"/>
            </w:rPr>
          </w:rPrChange>
        </w:rPr>
        <w:t>, 40</w:t>
      </w:r>
      <m:oMath>
        <m:r>
          <w:rPr>
            <w:rFonts w:ascii="Cambria Math" w:hAnsi="Cambria Math"/>
            <w:szCs w:val="24"/>
            <w:highlight w:val="yellow"/>
            <w:rPrChange w:id="369" w:author="Hp" w:date="2021-09-06T09:05:00Z">
              <w:rPr>
                <w:rFonts w:ascii="Cambria Math" w:hAnsi="Cambria Math"/>
                <w:szCs w:val="24"/>
              </w:rPr>
            </w:rPrChange>
          </w:rPr>
          <m:t xml:space="preserve"> </m:t>
        </m:r>
        <m:r>
          <m:rPr>
            <m:sty m:val="p"/>
          </m:rPr>
          <w:rPr>
            <w:rFonts w:ascii="Cambria Math" w:hAnsi="Cambria Math"/>
            <w:szCs w:val="24"/>
            <w:highlight w:val="yellow"/>
            <w:rPrChange w:id="370" w:author="Hp" w:date="2021-09-06T09:05:00Z">
              <w:rPr>
                <w:rFonts w:ascii="Cambria Math" w:hAnsi="Cambria Math"/>
                <w:szCs w:val="24"/>
              </w:rPr>
            </w:rPrChange>
          </w:rPr>
          <m:t>℃</m:t>
        </m:r>
      </m:oMath>
      <w:r w:rsidR="003A1FE8" w:rsidRPr="006B08A9">
        <w:rPr>
          <w:szCs w:val="24"/>
          <w:highlight w:val="yellow"/>
          <w:rPrChange w:id="371" w:author="Hp" w:date="2021-09-06T09:05:00Z">
            <w:rPr>
              <w:szCs w:val="24"/>
            </w:rPr>
          </w:rPrChange>
        </w:rPr>
        <w:t>, 50</w:t>
      </w:r>
      <m:oMath>
        <m:r>
          <w:rPr>
            <w:rFonts w:ascii="Cambria Math" w:hAnsi="Cambria Math"/>
            <w:szCs w:val="24"/>
            <w:highlight w:val="yellow"/>
            <w:rPrChange w:id="372" w:author="Hp" w:date="2021-09-06T09:05:00Z">
              <w:rPr>
                <w:rFonts w:ascii="Cambria Math" w:hAnsi="Cambria Math"/>
                <w:szCs w:val="24"/>
              </w:rPr>
            </w:rPrChange>
          </w:rPr>
          <m:t xml:space="preserve"> </m:t>
        </m:r>
        <m:r>
          <m:rPr>
            <m:sty m:val="p"/>
          </m:rPr>
          <w:rPr>
            <w:rFonts w:ascii="Cambria Math" w:hAnsi="Cambria Math"/>
            <w:szCs w:val="24"/>
            <w:highlight w:val="yellow"/>
            <w:rPrChange w:id="373" w:author="Hp" w:date="2021-09-06T09:05:00Z">
              <w:rPr>
                <w:rFonts w:ascii="Cambria Math" w:hAnsi="Cambria Math"/>
                <w:szCs w:val="24"/>
              </w:rPr>
            </w:rPrChange>
          </w:rPr>
          <m:t>℃</m:t>
        </m:r>
      </m:oMath>
      <w:r w:rsidR="003A1FE8" w:rsidRPr="006B08A9">
        <w:rPr>
          <w:szCs w:val="24"/>
          <w:highlight w:val="yellow"/>
          <w:rPrChange w:id="374" w:author="Hp" w:date="2021-09-06T09:05:00Z">
            <w:rPr>
              <w:szCs w:val="24"/>
            </w:rPr>
          </w:rPrChange>
        </w:rPr>
        <w:t>, 60</w:t>
      </w:r>
      <m:oMath>
        <m:r>
          <w:rPr>
            <w:rFonts w:ascii="Cambria Math" w:hAnsi="Cambria Math"/>
            <w:szCs w:val="24"/>
            <w:highlight w:val="yellow"/>
            <w:rPrChange w:id="375" w:author="Hp" w:date="2021-09-06T09:05:00Z">
              <w:rPr>
                <w:rFonts w:ascii="Cambria Math" w:hAnsi="Cambria Math"/>
                <w:szCs w:val="24"/>
              </w:rPr>
            </w:rPrChange>
          </w:rPr>
          <m:t xml:space="preserve"> </m:t>
        </m:r>
        <m:r>
          <m:rPr>
            <m:sty m:val="p"/>
          </m:rPr>
          <w:rPr>
            <w:rFonts w:ascii="Cambria Math" w:hAnsi="Cambria Math"/>
            <w:szCs w:val="24"/>
            <w:highlight w:val="yellow"/>
            <w:rPrChange w:id="376" w:author="Hp" w:date="2021-09-06T09:05:00Z">
              <w:rPr>
                <w:rFonts w:ascii="Cambria Math" w:hAnsi="Cambria Math"/>
                <w:szCs w:val="24"/>
              </w:rPr>
            </w:rPrChange>
          </w:rPr>
          <m:t>℃</m:t>
        </m:r>
      </m:oMath>
      <w:r w:rsidR="003A1FE8" w:rsidRPr="006B08A9">
        <w:rPr>
          <w:szCs w:val="24"/>
          <w:highlight w:val="yellow"/>
          <w:rPrChange w:id="377" w:author="Hp" w:date="2021-09-06T09:05:00Z">
            <w:rPr>
              <w:szCs w:val="24"/>
            </w:rPr>
          </w:rPrChange>
        </w:rPr>
        <w:t xml:space="preserve">, 70 </w:t>
      </w:r>
      <m:oMath>
        <m:r>
          <m:rPr>
            <m:sty m:val="p"/>
          </m:rPr>
          <w:rPr>
            <w:rFonts w:ascii="Cambria Math" w:hAnsi="Cambria Math"/>
            <w:szCs w:val="24"/>
            <w:highlight w:val="yellow"/>
            <w:rPrChange w:id="378" w:author="Hp" w:date="2021-09-06T09:05:00Z">
              <w:rPr>
                <w:rFonts w:ascii="Cambria Math" w:hAnsi="Cambria Math"/>
                <w:szCs w:val="24"/>
              </w:rPr>
            </w:rPrChange>
          </w:rPr>
          <m:t>℃</m:t>
        </m:r>
      </m:oMath>
      <w:r w:rsidR="003A1FE8" w:rsidRPr="003A1FE8">
        <w:rPr>
          <w:szCs w:val="24"/>
        </w:rPr>
        <w:t xml:space="preserve"> and</w:t>
      </w:r>
      <w:r w:rsidR="00CA29F5">
        <w:rPr>
          <w:szCs w:val="24"/>
        </w:rPr>
        <w:t>,</w:t>
      </w:r>
      <w:r w:rsidR="003A1FE8" w:rsidRPr="003A1FE8">
        <w:rPr>
          <w:szCs w:val="24"/>
        </w:rPr>
        <w:t xml:space="preserve"> 80</w:t>
      </w:r>
      <m:oMath>
        <m:r>
          <w:rPr>
            <w:rFonts w:ascii="Cambria Math" w:hAnsi="Cambria Math"/>
            <w:szCs w:val="24"/>
          </w:rPr>
          <m:t xml:space="preserve"> </m:t>
        </m:r>
        <m:r>
          <m:rPr>
            <m:sty m:val="p"/>
          </m:rPr>
          <w:rPr>
            <w:rFonts w:ascii="Cambria Math" w:hAnsi="Cambria Math"/>
            <w:szCs w:val="24"/>
          </w:rPr>
          <m:t>℃</m:t>
        </m:r>
      </m:oMath>
      <w:r w:rsidR="003A1FE8" w:rsidRPr="003A1FE8">
        <w:rPr>
          <w:szCs w:val="24"/>
        </w:rPr>
        <w:t>. After a shaking time of 20 minutes in a shaker at 120 rpm, the solutions were filtered using Whatman filter papers (pore size of 11</w:t>
      </w:r>
      <m:oMath>
        <m:r>
          <m:rPr>
            <m:sty m:val="p"/>
          </m:rPr>
          <w:rPr>
            <w:rFonts w:ascii="Cambria Math" w:hAnsi="Cambria Math"/>
            <w:szCs w:val="24"/>
          </w:rPr>
          <m:t xml:space="preserve"> μm</m:t>
        </m:r>
      </m:oMath>
      <w:r w:rsidR="00CA29F5">
        <w:rPr>
          <w:szCs w:val="24"/>
        </w:rPr>
        <w:t>)</w:t>
      </w:r>
      <w:r w:rsidR="003A1FE8" w:rsidRPr="003A1FE8">
        <w:rPr>
          <w:szCs w:val="24"/>
        </w:rPr>
        <w:t xml:space="preserve"> and finally, the absorbance of equilibrium solutions was measured using a UV/visible spectrophotometer</w:t>
      </w:r>
      <w:r w:rsidR="00CA29F5">
        <w:rPr>
          <w:szCs w:val="24"/>
        </w:rPr>
        <w:t>.</w:t>
      </w:r>
    </w:p>
    <w:p w14:paraId="5A9D5E77" w14:textId="77777777" w:rsidR="003A1FE8" w:rsidRPr="003A1FE8" w:rsidRDefault="003A1FE8" w:rsidP="001D16D7">
      <w:pPr>
        <w:pStyle w:val="Heading3"/>
        <w:spacing w:before="0" w:line="360" w:lineRule="auto"/>
      </w:pPr>
      <w:bookmarkStart w:id="379" w:name="_Toc80362485"/>
      <w:r w:rsidRPr="003A1FE8">
        <w:t>Activated tire char</w:t>
      </w:r>
      <w:bookmarkEnd w:id="379"/>
    </w:p>
    <w:p w14:paraId="623DDF42" w14:textId="77777777" w:rsidR="003A1FE8" w:rsidRPr="003A1FE8" w:rsidRDefault="003A1FE8" w:rsidP="001D16D7">
      <w:pPr>
        <w:spacing w:line="360" w:lineRule="auto"/>
      </w:pPr>
    </w:p>
    <w:p w14:paraId="7AAAD39F" w14:textId="77777777" w:rsidR="003A1FE8" w:rsidRPr="003A1FE8" w:rsidRDefault="00054BAB" w:rsidP="00054BAB">
      <w:pPr>
        <w:tabs>
          <w:tab w:val="left" w:pos="720"/>
          <w:tab w:val="left" w:pos="1785"/>
        </w:tabs>
        <w:spacing w:line="360" w:lineRule="auto"/>
        <w:jc w:val="both"/>
        <w:rPr>
          <w:szCs w:val="24"/>
        </w:rPr>
      </w:pPr>
      <w:r>
        <w:rPr>
          <w:szCs w:val="24"/>
        </w:rPr>
        <w:tab/>
      </w:r>
      <w:r w:rsidR="003A1FE8" w:rsidRPr="003A1FE8">
        <w:rPr>
          <w:szCs w:val="24"/>
        </w:rPr>
        <w:t>To determine the effect of temperature, 0.1 g of activated tire char was added to each 50 mL of</w:t>
      </w:r>
      <w:r w:rsidR="00E1140B">
        <w:rPr>
          <w:szCs w:val="24"/>
        </w:rPr>
        <w:t xml:space="preserve"> 50 ppm methylene blue solution</w:t>
      </w:r>
      <w:r w:rsidR="003A1FE8" w:rsidRPr="003A1FE8">
        <w:rPr>
          <w:szCs w:val="24"/>
        </w:rPr>
        <w:t xml:space="preserve"> with an adjusted temperature of </w:t>
      </w:r>
      <w:r w:rsidR="003A1FE8" w:rsidRPr="006B08A9">
        <w:rPr>
          <w:szCs w:val="24"/>
          <w:highlight w:val="yellow"/>
          <w:rPrChange w:id="380" w:author="Hp" w:date="2021-09-06T09:05:00Z">
            <w:rPr>
              <w:szCs w:val="24"/>
            </w:rPr>
          </w:rPrChange>
        </w:rPr>
        <w:t>30</w:t>
      </w:r>
      <m:oMath>
        <m:r>
          <w:rPr>
            <w:rFonts w:ascii="Cambria Math" w:hAnsi="Cambria Math"/>
            <w:szCs w:val="24"/>
            <w:highlight w:val="yellow"/>
            <w:rPrChange w:id="381" w:author="Hp" w:date="2021-09-06T09:05:00Z">
              <w:rPr>
                <w:rFonts w:ascii="Cambria Math" w:hAnsi="Cambria Math"/>
                <w:szCs w:val="24"/>
              </w:rPr>
            </w:rPrChange>
          </w:rPr>
          <m:t xml:space="preserve"> </m:t>
        </m:r>
        <m:r>
          <m:rPr>
            <m:sty m:val="p"/>
          </m:rPr>
          <w:rPr>
            <w:rFonts w:ascii="Cambria Math" w:hAnsi="Cambria Math"/>
            <w:szCs w:val="24"/>
            <w:highlight w:val="yellow"/>
            <w:rPrChange w:id="382" w:author="Hp" w:date="2021-09-06T09:05:00Z">
              <w:rPr>
                <w:rFonts w:ascii="Cambria Math" w:hAnsi="Cambria Math"/>
                <w:szCs w:val="24"/>
              </w:rPr>
            </w:rPrChange>
          </w:rPr>
          <m:t>℃</m:t>
        </m:r>
      </m:oMath>
      <w:r w:rsidR="003A1FE8" w:rsidRPr="006B08A9">
        <w:rPr>
          <w:szCs w:val="24"/>
          <w:highlight w:val="yellow"/>
          <w:rPrChange w:id="383" w:author="Hp" w:date="2021-09-06T09:05:00Z">
            <w:rPr>
              <w:szCs w:val="24"/>
            </w:rPr>
          </w:rPrChange>
        </w:rPr>
        <w:t>, 40</w:t>
      </w:r>
      <m:oMath>
        <m:r>
          <w:rPr>
            <w:rFonts w:ascii="Cambria Math" w:hAnsi="Cambria Math"/>
            <w:szCs w:val="24"/>
            <w:highlight w:val="yellow"/>
            <w:rPrChange w:id="384" w:author="Hp" w:date="2021-09-06T09:05:00Z">
              <w:rPr>
                <w:rFonts w:ascii="Cambria Math" w:hAnsi="Cambria Math"/>
                <w:szCs w:val="24"/>
              </w:rPr>
            </w:rPrChange>
          </w:rPr>
          <m:t xml:space="preserve"> </m:t>
        </m:r>
        <m:r>
          <m:rPr>
            <m:sty m:val="p"/>
          </m:rPr>
          <w:rPr>
            <w:rFonts w:ascii="Cambria Math" w:hAnsi="Cambria Math"/>
            <w:szCs w:val="24"/>
            <w:highlight w:val="yellow"/>
            <w:rPrChange w:id="385" w:author="Hp" w:date="2021-09-06T09:05:00Z">
              <w:rPr>
                <w:rFonts w:ascii="Cambria Math" w:hAnsi="Cambria Math"/>
                <w:szCs w:val="24"/>
              </w:rPr>
            </w:rPrChange>
          </w:rPr>
          <m:t>℃</m:t>
        </m:r>
      </m:oMath>
      <w:r w:rsidR="003A1FE8" w:rsidRPr="006B08A9">
        <w:rPr>
          <w:szCs w:val="24"/>
          <w:highlight w:val="yellow"/>
          <w:rPrChange w:id="386" w:author="Hp" w:date="2021-09-06T09:05:00Z">
            <w:rPr>
              <w:szCs w:val="24"/>
            </w:rPr>
          </w:rPrChange>
        </w:rPr>
        <w:t>, 50</w:t>
      </w:r>
      <m:oMath>
        <m:r>
          <w:rPr>
            <w:rFonts w:ascii="Cambria Math" w:hAnsi="Cambria Math"/>
            <w:szCs w:val="24"/>
            <w:highlight w:val="yellow"/>
            <w:rPrChange w:id="387" w:author="Hp" w:date="2021-09-06T09:05:00Z">
              <w:rPr>
                <w:rFonts w:ascii="Cambria Math" w:hAnsi="Cambria Math"/>
                <w:szCs w:val="24"/>
              </w:rPr>
            </w:rPrChange>
          </w:rPr>
          <m:t xml:space="preserve"> </m:t>
        </m:r>
        <m:r>
          <m:rPr>
            <m:sty m:val="p"/>
          </m:rPr>
          <w:rPr>
            <w:rFonts w:ascii="Cambria Math" w:hAnsi="Cambria Math"/>
            <w:szCs w:val="24"/>
            <w:highlight w:val="yellow"/>
            <w:rPrChange w:id="388" w:author="Hp" w:date="2021-09-06T09:05:00Z">
              <w:rPr>
                <w:rFonts w:ascii="Cambria Math" w:hAnsi="Cambria Math"/>
                <w:szCs w:val="24"/>
              </w:rPr>
            </w:rPrChange>
          </w:rPr>
          <m:t>℃</m:t>
        </m:r>
      </m:oMath>
      <w:r w:rsidR="003A1FE8" w:rsidRPr="006B08A9">
        <w:rPr>
          <w:szCs w:val="24"/>
          <w:highlight w:val="yellow"/>
          <w:rPrChange w:id="389" w:author="Hp" w:date="2021-09-06T09:05:00Z">
            <w:rPr>
              <w:szCs w:val="24"/>
            </w:rPr>
          </w:rPrChange>
        </w:rPr>
        <w:t>, 60</w:t>
      </w:r>
      <m:oMath>
        <m:r>
          <w:rPr>
            <w:rFonts w:ascii="Cambria Math" w:hAnsi="Cambria Math"/>
            <w:szCs w:val="24"/>
            <w:highlight w:val="yellow"/>
            <w:rPrChange w:id="390" w:author="Hp" w:date="2021-09-06T09:05:00Z">
              <w:rPr>
                <w:rFonts w:ascii="Cambria Math" w:hAnsi="Cambria Math"/>
                <w:szCs w:val="24"/>
              </w:rPr>
            </w:rPrChange>
          </w:rPr>
          <m:t xml:space="preserve"> </m:t>
        </m:r>
        <m:r>
          <m:rPr>
            <m:sty m:val="p"/>
          </m:rPr>
          <w:rPr>
            <w:rFonts w:ascii="Cambria Math" w:hAnsi="Cambria Math"/>
            <w:szCs w:val="24"/>
            <w:highlight w:val="yellow"/>
            <w:rPrChange w:id="391" w:author="Hp" w:date="2021-09-06T09:05:00Z">
              <w:rPr>
                <w:rFonts w:ascii="Cambria Math" w:hAnsi="Cambria Math"/>
                <w:szCs w:val="24"/>
              </w:rPr>
            </w:rPrChange>
          </w:rPr>
          <m:t>℃</m:t>
        </m:r>
      </m:oMath>
      <w:r w:rsidR="003A1FE8" w:rsidRPr="006B08A9">
        <w:rPr>
          <w:szCs w:val="24"/>
          <w:highlight w:val="yellow"/>
          <w:rPrChange w:id="392" w:author="Hp" w:date="2021-09-06T09:05:00Z">
            <w:rPr>
              <w:szCs w:val="24"/>
            </w:rPr>
          </w:rPrChange>
        </w:rPr>
        <w:t xml:space="preserve">, 70 </w:t>
      </w:r>
      <m:oMath>
        <m:r>
          <m:rPr>
            <m:sty m:val="p"/>
          </m:rPr>
          <w:rPr>
            <w:rFonts w:ascii="Cambria Math" w:hAnsi="Cambria Math"/>
            <w:szCs w:val="24"/>
            <w:highlight w:val="yellow"/>
            <w:rPrChange w:id="393" w:author="Hp" w:date="2021-09-06T09:05:00Z">
              <w:rPr>
                <w:rFonts w:ascii="Cambria Math" w:hAnsi="Cambria Math"/>
                <w:szCs w:val="24"/>
              </w:rPr>
            </w:rPrChange>
          </w:rPr>
          <m:t>℃</m:t>
        </m:r>
      </m:oMath>
      <w:r w:rsidR="003A1FE8" w:rsidRPr="003A1FE8">
        <w:rPr>
          <w:szCs w:val="24"/>
        </w:rPr>
        <w:t xml:space="preserve"> and</w:t>
      </w:r>
      <w:r w:rsidR="00CA29F5">
        <w:rPr>
          <w:szCs w:val="24"/>
        </w:rPr>
        <w:t>,</w:t>
      </w:r>
      <w:r w:rsidR="003A1FE8" w:rsidRPr="003A1FE8">
        <w:rPr>
          <w:szCs w:val="24"/>
        </w:rPr>
        <w:t xml:space="preserve"> 80</w:t>
      </w:r>
      <m:oMath>
        <m:r>
          <w:rPr>
            <w:rFonts w:ascii="Cambria Math" w:hAnsi="Cambria Math"/>
            <w:szCs w:val="24"/>
          </w:rPr>
          <m:t xml:space="preserve"> </m:t>
        </m:r>
        <m:r>
          <m:rPr>
            <m:sty m:val="p"/>
          </m:rPr>
          <w:rPr>
            <w:rFonts w:ascii="Cambria Math" w:hAnsi="Cambria Math"/>
            <w:szCs w:val="24"/>
          </w:rPr>
          <m:t>℃</m:t>
        </m:r>
      </m:oMath>
      <w:r w:rsidR="003A1FE8" w:rsidRPr="003A1FE8">
        <w:rPr>
          <w:szCs w:val="24"/>
        </w:rPr>
        <w:t xml:space="preserve">. After a shaking time of 20 minutes in a shaker at 120 rpm, the solutions were filtered using Whatman filter papers (pore size of </w:t>
      </w:r>
      <m:oMath>
        <m:r>
          <w:rPr>
            <w:rFonts w:ascii="Cambria Math" w:hAnsi="Cambria Math"/>
            <w:szCs w:val="24"/>
          </w:rPr>
          <m:t xml:space="preserve">11 </m:t>
        </m:r>
        <m:r>
          <m:rPr>
            <m:sty m:val="p"/>
          </m:rPr>
          <w:rPr>
            <w:rFonts w:ascii="Cambria Math" w:hAnsi="Cambria Math"/>
            <w:szCs w:val="24"/>
          </w:rPr>
          <m:t>μm),</m:t>
        </m:r>
      </m:oMath>
      <w:r w:rsidR="003A1FE8" w:rsidRPr="003A1FE8">
        <w:rPr>
          <w:szCs w:val="24"/>
        </w:rPr>
        <w:t xml:space="preserve"> and finally, the absorbance of equilibrium solutions was measured using UV/visible spectrophotometer.</w:t>
      </w:r>
    </w:p>
    <w:p w14:paraId="06856324" w14:textId="77777777" w:rsidR="003A1FE8" w:rsidRPr="003A1FE8" w:rsidRDefault="003A1FE8" w:rsidP="001D16D7">
      <w:pPr>
        <w:tabs>
          <w:tab w:val="left" w:pos="1785"/>
        </w:tabs>
        <w:spacing w:line="360" w:lineRule="auto"/>
        <w:jc w:val="both"/>
        <w:rPr>
          <w:szCs w:val="24"/>
        </w:rPr>
      </w:pPr>
    </w:p>
    <w:p w14:paraId="4639109A" w14:textId="77777777" w:rsidR="003A1FE8" w:rsidRPr="003A1FE8" w:rsidRDefault="003A1FE8" w:rsidP="001D16D7">
      <w:pPr>
        <w:pStyle w:val="Heading3"/>
        <w:spacing w:before="0" w:line="360" w:lineRule="auto"/>
      </w:pPr>
      <w:bookmarkStart w:id="394" w:name="_Toc80362486"/>
      <w:r w:rsidRPr="003A1FE8">
        <w:t>Commercial carbon black</w:t>
      </w:r>
      <w:bookmarkEnd w:id="394"/>
    </w:p>
    <w:p w14:paraId="163ECA73" w14:textId="77777777" w:rsidR="003A1FE8" w:rsidRPr="003A1FE8" w:rsidRDefault="003A1FE8" w:rsidP="001D16D7">
      <w:pPr>
        <w:spacing w:line="360" w:lineRule="auto"/>
      </w:pPr>
    </w:p>
    <w:p w14:paraId="01E963D7" w14:textId="77777777" w:rsidR="003A1FE8" w:rsidRDefault="00054BAB" w:rsidP="00054BAB">
      <w:pPr>
        <w:tabs>
          <w:tab w:val="left" w:pos="720"/>
        </w:tabs>
        <w:spacing w:line="360" w:lineRule="auto"/>
        <w:jc w:val="both"/>
        <w:rPr>
          <w:szCs w:val="24"/>
        </w:rPr>
      </w:pPr>
      <w:r>
        <w:rPr>
          <w:szCs w:val="24"/>
        </w:rPr>
        <w:tab/>
      </w:r>
      <w:r w:rsidR="003A1FE8" w:rsidRPr="003A1FE8">
        <w:rPr>
          <w:szCs w:val="24"/>
        </w:rPr>
        <w:t>To determine the effect of temperature, 0.4 g of commercial carbon black wa</w:t>
      </w:r>
      <w:r w:rsidR="00E1140B">
        <w:rPr>
          <w:szCs w:val="24"/>
        </w:rPr>
        <w:t>s added to each 50 mL of 50 ppm</w:t>
      </w:r>
      <w:r>
        <w:rPr>
          <w:szCs w:val="24"/>
        </w:rPr>
        <w:t xml:space="preserve"> </w:t>
      </w:r>
      <w:r w:rsidR="00E1140B">
        <w:rPr>
          <w:szCs w:val="24"/>
        </w:rPr>
        <w:t>methylene blue solution</w:t>
      </w:r>
      <w:r w:rsidR="003A1FE8" w:rsidRPr="003A1FE8">
        <w:rPr>
          <w:szCs w:val="24"/>
        </w:rPr>
        <w:t xml:space="preserve"> with an adjusted temperature of 30</w:t>
      </w:r>
      <m:oMath>
        <m:r>
          <w:rPr>
            <w:rFonts w:ascii="Cambria Math" w:hAnsi="Cambria Math"/>
            <w:szCs w:val="24"/>
          </w:rPr>
          <m:t xml:space="preserve"> </m:t>
        </m:r>
        <m:r>
          <m:rPr>
            <m:sty m:val="p"/>
          </m:rPr>
          <w:rPr>
            <w:rFonts w:ascii="Cambria Math" w:hAnsi="Cambria Math"/>
            <w:szCs w:val="24"/>
            <w:highlight w:val="yellow"/>
            <w:rPrChange w:id="395" w:author="Hp" w:date="2021-09-06T09:06:00Z">
              <w:rPr>
                <w:rFonts w:ascii="Cambria Math" w:hAnsi="Cambria Math"/>
                <w:szCs w:val="24"/>
              </w:rPr>
            </w:rPrChange>
          </w:rPr>
          <m:t>℃</m:t>
        </m:r>
      </m:oMath>
      <w:r w:rsidR="003A1FE8" w:rsidRPr="006B08A9">
        <w:rPr>
          <w:szCs w:val="24"/>
          <w:highlight w:val="yellow"/>
          <w:rPrChange w:id="396" w:author="Hp" w:date="2021-09-06T09:06:00Z">
            <w:rPr>
              <w:szCs w:val="24"/>
            </w:rPr>
          </w:rPrChange>
        </w:rPr>
        <w:t>, 40</w:t>
      </w:r>
      <m:oMath>
        <m:r>
          <w:rPr>
            <w:rFonts w:ascii="Cambria Math" w:hAnsi="Cambria Math"/>
            <w:szCs w:val="24"/>
            <w:highlight w:val="yellow"/>
            <w:rPrChange w:id="397" w:author="Hp" w:date="2021-09-06T09:06:00Z">
              <w:rPr>
                <w:rFonts w:ascii="Cambria Math" w:hAnsi="Cambria Math"/>
                <w:szCs w:val="24"/>
              </w:rPr>
            </w:rPrChange>
          </w:rPr>
          <m:t xml:space="preserve"> </m:t>
        </m:r>
        <m:r>
          <m:rPr>
            <m:sty m:val="p"/>
          </m:rPr>
          <w:rPr>
            <w:rFonts w:ascii="Cambria Math" w:hAnsi="Cambria Math"/>
            <w:szCs w:val="24"/>
            <w:highlight w:val="yellow"/>
            <w:rPrChange w:id="398" w:author="Hp" w:date="2021-09-06T09:06:00Z">
              <w:rPr>
                <w:rFonts w:ascii="Cambria Math" w:hAnsi="Cambria Math"/>
                <w:szCs w:val="24"/>
              </w:rPr>
            </w:rPrChange>
          </w:rPr>
          <m:t>℃</m:t>
        </m:r>
      </m:oMath>
      <w:r w:rsidR="00CA29F5" w:rsidRPr="006B08A9">
        <w:rPr>
          <w:szCs w:val="24"/>
          <w:highlight w:val="yellow"/>
          <w:rPrChange w:id="399" w:author="Hp" w:date="2021-09-06T09:06:00Z">
            <w:rPr>
              <w:szCs w:val="24"/>
            </w:rPr>
          </w:rPrChange>
        </w:rPr>
        <w:t>, 50</w:t>
      </w:r>
      <m:oMath>
        <m:r>
          <w:rPr>
            <w:rFonts w:ascii="Cambria Math" w:hAnsi="Cambria Math"/>
            <w:szCs w:val="24"/>
            <w:highlight w:val="yellow"/>
            <w:rPrChange w:id="400" w:author="Hp" w:date="2021-09-06T09:06:00Z">
              <w:rPr>
                <w:rFonts w:ascii="Cambria Math" w:hAnsi="Cambria Math"/>
                <w:szCs w:val="24"/>
              </w:rPr>
            </w:rPrChange>
          </w:rPr>
          <m:t xml:space="preserve"> </m:t>
        </m:r>
        <m:r>
          <m:rPr>
            <m:sty m:val="p"/>
          </m:rPr>
          <w:rPr>
            <w:rFonts w:ascii="Cambria Math" w:hAnsi="Cambria Math"/>
            <w:szCs w:val="24"/>
            <w:highlight w:val="yellow"/>
            <w:rPrChange w:id="401" w:author="Hp" w:date="2021-09-06T09:06:00Z">
              <w:rPr>
                <w:rFonts w:ascii="Cambria Math" w:hAnsi="Cambria Math"/>
                <w:szCs w:val="24"/>
              </w:rPr>
            </w:rPrChange>
          </w:rPr>
          <m:t>℃</m:t>
        </m:r>
      </m:oMath>
      <w:r w:rsidR="003A1FE8" w:rsidRPr="006B08A9">
        <w:rPr>
          <w:szCs w:val="24"/>
          <w:highlight w:val="yellow"/>
          <w:rPrChange w:id="402" w:author="Hp" w:date="2021-09-06T09:06:00Z">
            <w:rPr>
              <w:szCs w:val="24"/>
            </w:rPr>
          </w:rPrChange>
        </w:rPr>
        <w:t>,</w:t>
      </w:r>
      <w:r w:rsidR="00CA29F5" w:rsidRPr="006B08A9">
        <w:rPr>
          <w:szCs w:val="24"/>
          <w:highlight w:val="yellow"/>
          <w:rPrChange w:id="403" w:author="Hp" w:date="2021-09-06T09:06:00Z">
            <w:rPr>
              <w:szCs w:val="24"/>
            </w:rPr>
          </w:rPrChange>
        </w:rPr>
        <w:t xml:space="preserve"> 60</w:t>
      </w:r>
      <m:oMath>
        <m:r>
          <w:rPr>
            <w:rFonts w:ascii="Cambria Math" w:hAnsi="Cambria Math"/>
            <w:szCs w:val="24"/>
            <w:highlight w:val="yellow"/>
            <w:rPrChange w:id="404" w:author="Hp" w:date="2021-09-06T09:06:00Z">
              <w:rPr>
                <w:rFonts w:ascii="Cambria Math" w:hAnsi="Cambria Math"/>
                <w:szCs w:val="24"/>
              </w:rPr>
            </w:rPrChange>
          </w:rPr>
          <m:t xml:space="preserve"> </m:t>
        </m:r>
        <m:r>
          <m:rPr>
            <m:sty m:val="p"/>
          </m:rPr>
          <w:rPr>
            <w:rFonts w:ascii="Cambria Math" w:hAnsi="Cambria Math"/>
            <w:szCs w:val="24"/>
            <w:highlight w:val="yellow"/>
            <w:rPrChange w:id="405" w:author="Hp" w:date="2021-09-06T09:06:00Z">
              <w:rPr>
                <w:rFonts w:ascii="Cambria Math" w:hAnsi="Cambria Math"/>
                <w:szCs w:val="24"/>
              </w:rPr>
            </w:rPrChange>
          </w:rPr>
          <m:t>℃</m:t>
        </m:r>
      </m:oMath>
      <w:r w:rsidR="003A1FE8" w:rsidRPr="006B08A9">
        <w:rPr>
          <w:szCs w:val="24"/>
          <w:highlight w:val="yellow"/>
          <w:rPrChange w:id="406" w:author="Hp" w:date="2021-09-06T09:06:00Z">
            <w:rPr>
              <w:szCs w:val="24"/>
            </w:rPr>
          </w:rPrChange>
        </w:rPr>
        <w:t>,</w:t>
      </w:r>
      <w:r w:rsidR="00CA29F5" w:rsidRPr="006B08A9">
        <w:rPr>
          <w:szCs w:val="24"/>
          <w:highlight w:val="yellow"/>
          <w:rPrChange w:id="407" w:author="Hp" w:date="2021-09-06T09:06:00Z">
            <w:rPr>
              <w:szCs w:val="24"/>
            </w:rPr>
          </w:rPrChange>
        </w:rPr>
        <w:t xml:space="preserve"> </w:t>
      </w:r>
      <w:r w:rsidR="003A1FE8" w:rsidRPr="006B08A9">
        <w:rPr>
          <w:szCs w:val="24"/>
          <w:highlight w:val="yellow"/>
          <w:rPrChange w:id="408" w:author="Hp" w:date="2021-09-06T09:06:00Z">
            <w:rPr>
              <w:szCs w:val="24"/>
            </w:rPr>
          </w:rPrChange>
        </w:rPr>
        <w:t xml:space="preserve">70 </w:t>
      </w:r>
      <m:oMath>
        <m:r>
          <m:rPr>
            <m:sty m:val="p"/>
          </m:rPr>
          <w:rPr>
            <w:rFonts w:ascii="Cambria Math" w:hAnsi="Cambria Math"/>
            <w:szCs w:val="24"/>
            <w:highlight w:val="yellow"/>
            <w:rPrChange w:id="409" w:author="Hp" w:date="2021-09-06T09:06:00Z">
              <w:rPr>
                <w:rFonts w:ascii="Cambria Math" w:hAnsi="Cambria Math"/>
                <w:szCs w:val="24"/>
              </w:rPr>
            </w:rPrChange>
          </w:rPr>
          <m:t>℃</m:t>
        </m:r>
      </m:oMath>
      <w:r w:rsidR="003A1FE8" w:rsidRPr="003A1FE8">
        <w:rPr>
          <w:szCs w:val="24"/>
        </w:rPr>
        <w:t xml:space="preserve"> and</w:t>
      </w:r>
      <w:r w:rsidR="00CA29F5">
        <w:rPr>
          <w:szCs w:val="24"/>
        </w:rPr>
        <w:t>,</w:t>
      </w:r>
      <w:r w:rsidR="003A1FE8" w:rsidRPr="003A1FE8">
        <w:rPr>
          <w:szCs w:val="24"/>
        </w:rPr>
        <w:t xml:space="preserve"> 80</w:t>
      </w:r>
      <m:oMath>
        <m:r>
          <w:rPr>
            <w:rFonts w:ascii="Cambria Math" w:hAnsi="Cambria Math"/>
            <w:szCs w:val="24"/>
          </w:rPr>
          <m:t xml:space="preserve"> ℃</m:t>
        </m:r>
        <m:r>
          <m:rPr>
            <m:sty m:val="p"/>
          </m:rPr>
          <w:rPr>
            <w:rFonts w:ascii="Cambria Math" w:hAnsi="Cambria Math"/>
            <w:szCs w:val="24"/>
          </w:rPr>
          <m:t xml:space="preserve"> .</m:t>
        </m:r>
      </m:oMath>
      <w:r w:rsidR="003A1FE8" w:rsidRPr="003A1FE8">
        <w:rPr>
          <w:szCs w:val="24"/>
        </w:rPr>
        <w:t xml:space="preserve"> After a shaking time of 20 minutes in a shaker at 120 rpm, the solutions were filtered using Whatman filter papers (pore size of 11</w:t>
      </w:r>
      <m:oMath>
        <m:r>
          <w:rPr>
            <w:rFonts w:ascii="Cambria Math" w:hAnsi="Cambria Math"/>
            <w:szCs w:val="24"/>
          </w:rPr>
          <m:t xml:space="preserve"> </m:t>
        </m:r>
        <m:r>
          <m:rPr>
            <m:sty m:val="p"/>
          </m:rPr>
          <w:rPr>
            <w:rFonts w:ascii="Cambria Math" w:hAnsi="Cambria Math"/>
            <w:szCs w:val="24"/>
          </w:rPr>
          <m:t>μm</m:t>
        </m:r>
      </m:oMath>
      <w:r w:rsidR="003A1FE8" w:rsidRPr="003A1FE8">
        <w:rPr>
          <w:rFonts w:eastAsiaTheme="minorEastAsia"/>
          <w:iCs/>
          <w:szCs w:val="24"/>
        </w:rPr>
        <w:t>),</w:t>
      </w:r>
      <w:r w:rsidR="003A1FE8" w:rsidRPr="003A1FE8">
        <w:rPr>
          <w:szCs w:val="24"/>
        </w:rPr>
        <w:t xml:space="preserve"> and finally, the absorbance of equilibrium solutions was measured using UV/visible spectrophotometer.</w:t>
      </w:r>
    </w:p>
    <w:p w14:paraId="71A7DC36" w14:textId="77777777" w:rsidR="00E1140B" w:rsidRPr="003A1FE8" w:rsidRDefault="00E1140B" w:rsidP="00054BAB">
      <w:pPr>
        <w:tabs>
          <w:tab w:val="left" w:pos="720"/>
        </w:tabs>
        <w:spacing w:line="360" w:lineRule="auto"/>
        <w:jc w:val="both"/>
        <w:rPr>
          <w:szCs w:val="24"/>
        </w:rPr>
      </w:pPr>
    </w:p>
    <w:p w14:paraId="4FB7EACC" w14:textId="77777777" w:rsidR="003A1FE8" w:rsidRPr="003A1FE8" w:rsidRDefault="003A1FE8" w:rsidP="001D16D7">
      <w:pPr>
        <w:spacing w:line="360" w:lineRule="auto"/>
        <w:jc w:val="both"/>
      </w:pPr>
    </w:p>
    <w:p w14:paraId="5DB76328" w14:textId="77777777" w:rsidR="003A1FE8" w:rsidRDefault="003A1FE8" w:rsidP="001D16D7">
      <w:pPr>
        <w:pStyle w:val="Heading2"/>
        <w:spacing w:before="0" w:line="360" w:lineRule="auto"/>
      </w:pPr>
      <w:bookmarkStart w:id="410" w:name="_Toc77028036"/>
      <w:bookmarkStart w:id="411" w:name="_Toc80362487"/>
      <w:r w:rsidRPr="003A1FE8">
        <w:lastRenderedPageBreak/>
        <w:t>Desorption studies</w:t>
      </w:r>
      <w:bookmarkEnd w:id="410"/>
      <w:bookmarkEnd w:id="411"/>
    </w:p>
    <w:p w14:paraId="5F63E792" w14:textId="77777777" w:rsidR="00E1140B" w:rsidRPr="00E1140B" w:rsidRDefault="00E1140B" w:rsidP="00E1140B"/>
    <w:p w14:paraId="16B7B76A" w14:textId="77777777" w:rsidR="003A1FE8" w:rsidRPr="003A1FE8" w:rsidRDefault="00E1140B" w:rsidP="00E1140B">
      <w:pPr>
        <w:tabs>
          <w:tab w:val="left" w:pos="720"/>
        </w:tabs>
        <w:spacing w:line="360" w:lineRule="auto"/>
        <w:jc w:val="both"/>
        <w:rPr>
          <w:szCs w:val="24"/>
        </w:rPr>
      </w:pPr>
      <w:r>
        <w:rPr>
          <w:szCs w:val="24"/>
        </w:rPr>
        <w:tab/>
      </w:r>
      <w:r w:rsidR="003A1FE8" w:rsidRPr="003A1FE8">
        <w:rPr>
          <w:szCs w:val="24"/>
        </w:rPr>
        <w:t>Demineralized char was used to study the repeatability of the adsorbent. About 10 reagent bottles were taken and 50 mL from 50 ppm methylene blue solution was added to each of the reagent bottles. Then, about 0.2 g of demineralized char was added to each of them. All the reagent bottles were agitated in a shaker at 120 rpm for 20 minutes. After 20 minutes of agitation period, all the solutions were mixed into one beaker and it was filtered using a Buchner funnel. The filtrate was taken and its absorbance was measured using a UV/visible spectrophotometer. The filtered demineralized char residue was taken and it was oven-dried at 100</w:t>
      </w:r>
      <m:oMath>
        <m:r>
          <w:rPr>
            <w:rFonts w:ascii="Cambria Math" w:hAnsi="Cambria Math"/>
            <w:szCs w:val="24"/>
          </w:rPr>
          <m:t>℃</m:t>
        </m:r>
      </m:oMath>
      <w:r w:rsidR="003A1FE8" w:rsidRPr="003A1FE8">
        <w:rPr>
          <w:szCs w:val="24"/>
        </w:rPr>
        <w:t xml:space="preserve"> for 30 minutes to remove the excess moisture. Then, the residue was kept in a muffle furnace at 500</w:t>
      </w:r>
      <m:oMath>
        <m:r>
          <w:rPr>
            <w:rFonts w:ascii="Cambria Math" w:hAnsi="Cambria Math"/>
            <w:szCs w:val="24"/>
          </w:rPr>
          <m:t xml:space="preserve"> ℃</m:t>
        </m:r>
      </m:oMath>
      <w:r w:rsidR="003A1FE8" w:rsidRPr="003A1FE8">
        <w:rPr>
          <w:szCs w:val="24"/>
        </w:rPr>
        <w:t xml:space="preserve"> for one hour for the thermal desorption process. About 0.2 g of thermally desorbed residue was then added to each of the 50 mL of 50 ppm methylene blue solutions. </w:t>
      </w:r>
      <w:r w:rsidR="008D6111">
        <w:rPr>
          <w:szCs w:val="24"/>
        </w:rPr>
        <w:t>Then the solutions were heated to 40</w:t>
      </w:r>
      <m:oMath>
        <m:r>
          <w:rPr>
            <w:rFonts w:ascii="Cambria Math" w:hAnsi="Cambria Math"/>
            <w:szCs w:val="24"/>
          </w:rPr>
          <m:t xml:space="preserve"> ℃</m:t>
        </m:r>
      </m:oMath>
      <w:r w:rsidR="008D6111">
        <w:rPr>
          <w:rFonts w:eastAsiaTheme="minorEastAsia"/>
          <w:szCs w:val="24"/>
        </w:rPr>
        <w:t xml:space="preserve"> </w:t>
      </w:r>
      <w:r w:rsidR="003A1FE8" w:rsidRPr="003A1FE8">
        <w:rPr>
          <w:szCs w:val="24"/>
        </w:rPr>
        <w:t>an</w:t>
      </w:r>
      <w:r w:rsidR="008D6111">
        <w:rPr>
          <w:szCs w:val="24"/>
        </w:rPr>
        <w:t>d agitated for</w:t>
      </w:r>
      <w:r w:rsidR="003A1FE8" w:rsidRPr="003A1FE8">
        <w:rPr>
          <w:szCs w:val="24"/>
        </w:rPr>
        <w:t xml:space="preserve"> 20 minutes in a shaker at </w:t>
      </w:r>
      <w:r w:rsidR="008D6111">
        <w:rPr>
          <w:szCs w:val="24"/>
        </w:rPr>
        <w:t>120 rpm.  T</w:t>
      </w:r>
      <w:r w:rsidR="003A1FE8" w:rsidRPr="003A1FE8">
        <w:rPr>
          <w:szCs w:val="24"/>
        </w:rPr>
        <w:t xml:space="preserve">he absorbance </w:t>
      </w:r>
      <w:r w:rsidR="008D6111">
        <w:rPr>
          <w:szCs w:val="24"/>
        </w:rPr>
        <w:t xml:space="preserve">of the equilibrium solutions </w:t>
      </w:r>
      <w:r w:rsidR="003A1FE8" w:rsidRPr="003A1FE8">
        <w:rPr>
          <w:szCs w:val="24"/>
        </w:rPr>
        <w:t>was measured using a UV/visible spectrophotometer. Then</w:t>
      </w:r>
      <w:r w:rsidR="008D6111">
        <w:rPr>
          <w:szCs w:val="24"/>
        </w:rPr>
        <w:t xml:space="preserve"> the same process was followed six</w:t>
      </w:r>
      <w:r w:rsidR="003A1FE8" w:rsidRPr="003A1FE8">
        <w:rPr>
          <w:szCs w:val="24"/>
        </w:rPr>
        <w:t xml:space="preserve"> times to evaluate the repeatability.</w:t>
      </w:r>
    </w:p>
    <w:p w14:paraId="21041C26" w14:textId="77777777" w:rsidR="003A1FE8" w:rsidRPr="003A1FE8" w:rsidRDefault="003A1FE8" w:rsidP="001D16D7">
      <w:pPr>
        <w:tabs>
          <w:tab w:val="left" w:pos="1785"/>
        </w:tabs>
        <w:spacing w:line="360" w:lineRule="auto"/>
        <w:jc w:val="both"/>
        <w:rPr>
          <w:szCs w:val="24"/>
        </w:rPr>
      </w:pPr>
    </w:p>
    <w:p w14:paraId="35B8B1F3" w14:textId="77777777" w:rsidR="003A1FE8" w:rsidRPr="003A1FE8" w:rsidRDefault="003A1FE8" w:rsidP="001D16D7">
      <w:pPr>
        <w:tabs>
          <w:tab w:val="left" w:pos="1785"/>
        </w:tabs>
        <w:spacing w:line="360" w:lineRule="auto"/>
        <w:jc w:val="both"/>
        <w:rPr>
          <w:szCs w:val="24"/>
        </w:rPr>
      </w:pPr>
    </w:p>
    <w:p w14:paraId="098F9072" w14:textId="77777777" w:rsidR="008D770E" w:rsidRDefault="008D770E" w:rsidP="001D16D7">
      <w:pPr>
        <w:pStyle w:val="Heading1"/>
        <w:numPr>
          <w:ilvl w:val="0"/>
          <w:numId w:val="0"/>
        </w:numPr>
        <w:spacing w:line="360" w:lineRule="auto"/>
        <w:rPr>
          <w:rFonts w:eastAsiaTheme="minorHAnsi" w:cstheme="minorBidi"/>
          <w:b w:val="0"/>
          <w:sz w:val="24"/>
          <w:szCs w:val="24"/>
        </w:rPr>
      </w:pPr>
    </w:p>
    <w:p w14:paraId="63A51EBB" w14:textId="77777777" w:rsidR="00D16D40" w:rsidRDefault="00D16D40" w:rsidP="001D16D7">
      <w:pPr>
        <w:spacing w:line="360" w:lineRule="auto"/>
      </w:pPr>
    </w:p>
    <w:p w14:paraId="5098EA69" w14:textId="77777777" w:rsidR="00D16D40" w:rsidRDefault="006A2123" w:rsidP="001D16D7">
      <w:pPr>
        <w:tabs>
          <w:tab w:val="left" w:pos="3096"/>
        </w:tabs>
        <w:spacing w:line="360" w:lineRule="auto"/>
      </w:pPr>
      <w:r>
        <w:tab/>
      </w:r>
    </w:p>
    <w:p w14:paraId="1565AF5D" w14:textId="77777777" w:rsidR="006A2123" w:rsidRDefault="006A2123" w:rsidP="001D16D7">
      <w:pPr>
        <w:tabs>
          <w:tab w:val="left" w:pos="3096"/>
        </w:tabs>
        <w:spacing w:line="360" w:lineRule="auto"/>
      </w:pPr>
    </w:p>
    <w:p w14:paraId="790547DE" w14:textId="77777777" w:rsidR="006A2123" w:rsidRDefault="006A2123" w:rsidP="001D16D7">
      <w:pPr>
        <w:tabs>
          <w:tab w:val="left" w:pos="3096"/>
        </w:tabs>
        <w:spacing w:line="360" w:lineRule="auto"/>
      </w:pPr>
    </w:p>
    <w:p w14:paraId="5AA2FB9E" w14:textId="77777777" w:rsidR="006A2123" w:rsidRDefault="006A2123" w:rsidP="001D16D7">
      <w:pPr>
        <w:tabs>
          <w:tab w:val="left" w:pos="3096"/>
        </w:tabs>
        <w:spacing w:line="360" w:lineRule="auto"/>
      </w:pPr>
    </w:p>
    <w:p w14:paraId="399BD2DC" w14:textId="77777777" w:rsidR="006A2123" w:rsidRDefault="006A2123" w:rsidP="001D16D7">
      <w:pPr>
        <w:tabs>
          <w:tab w:val="left" w:pos="3096"/>
        </w:tabs>
        <w:spacing w:line="360" w:lineRule="auto"/>
      </w:pPr>
    </w:p>
    <w:p w14:paraId="29F5226E" w14:textId="77777777" w:rsidR="006A2123" w:rsidRDefault="006A2123" w:rsidP="001D16D7">
      <w:pPr>
        <w:tabs>
          <w:tab w:val="left" w:pos="3096"/>
        </w:tabs>
        <w:spacing w:line="360" w:lineRule="auto"/>
      </w:pPr>
    </w:p>
    <w:p w14:paraId="3C36AE01" w14:textId="77777777" w:rsidR="00E1140B" w:rsidRPr="00D16D40" w:rsidRDefault="00E1140B" w:rsidP="001D16D7">
      <w:pPr>
        <w:tabs>
          <w:tab w:val="left" w:pos="3096"/>
        </w:tabs>
        <w:spacing w:line="360" w:lineRule="auto"/>
      </w:pPr>
    </w:p>
    <w:p w14:paraId="18BE2040" w14:textId="77777777" w:rsidR="003A1FE8" w:rsidRDefault="003A1FE8" w:rsidP="001D16D7">
      <w:pPr>
        <w:pStyle w:val="Title"/>
      </w:pPr>
      <w:r w:rsidRPr="003A1FE8">
        <w:lastRenderedPageBreak/>
        <w:t>CHAPTER 03</w:t>
      </w:r>
    </w:p>
    <w:p w14:paraId="50E80074" w14:textId="77777777" w:rsidR="00B237D3" w:rsidRPr="00B237D3" w:rsidRDefault="00B237D3" w:rsidP="001D16D7">
      <w:pPr>
        <w:spacing w:line="360" w:lineRule="auto"/>
      </w:pPr>
    </w:p>
    <w:p w14:paraId="6F664DBC" w14:textId="77777777" w:rsidR="003A1FE8" w:rsidRPr="003A1FE8" w:rsidRDefault="003A1FE8" w:rsidP="001D16D7">
      <w:pPr>
        <w:pStyle w:val="Heading1"/>
        <w:spacing w:before="0" w:line="360" w:lineRule="auto"/>
      </w:pPr>
      <w:bookmarkStart w:id="412" w:name="_Toc71815083"/>
      <w:bookmarkStart w:id="413" w:name="_Toc71815714"/>
      <w:bookmarkStart w:id="414" w:name="_Toc72583260"/>
      <w:bookmarkStart w:id="415" w:name="_Toc73005644"/>
      <w:bookmarkStart w:id="416" w:name="_Toc73009146"/>
      <w:bookmarkStart w:id="417" w:name="_Toc77028037"/>
      <w:bookmarkStart w:id="418" w:name="_Toc80362488"/>
      <w:r w:rsidRPr="003A1FE8">
        <w:t>Result</w:t>
      </w:r>
      <w:r w:rsidR="005A03DD">
        <w:t>s</w:t>
      </w:r>
      <w:r w:rsidRPr="003A1FE8">
        <w:t xml:space="preserve"> and discussion</w:t>
      </w:r>
      <w:bookmarkEnd w:id="412"/>
      <w:bookmarkEnd w:id="413"/>
      <w:bookmarkEnd w:id="414"/>
      <w:bookmarkEnd w:id="415"/>
      <w:bookmarkEnd w:id="416"/>
      <w:bookmarkEnd w:id="417"/>
      <w:bookmarkEnd w:id="418"/>
    </w:p>
    <w:p w14:paraId="42C11F35" w14:textId="77777777" w:rsidR="00B7214E" w:rsidRDefault="00E1140B" w:rsidP="00E1140B">
      <w:pPr>
        <w:tabs>
          <w:tab w:val="left" w:pos="720"/>
        </w:tabs>
        <w:spacing w:line="360" w:lineRule="auto"/>
        <w:jc w:val="both"/>
        <w:rPr>
          <w:szCs w:val="24"/>
        </w:rPr>
      </w:pPr>
      <w:r>
        <w:rPr>
          <w:szCs w:val="24"/>
        </w:rPr>
        <w:tab/>
      </w:r>
      <w:r w:rsidR="00510FCF">
        <w:rPr>
          <w:szCs w:val="24"/>
        </w:rPr>
        <w:t>Tire pyrolytic</w:t>
      </w:r>
      <w:r w:rsidR="003A1FE8" w:rsidRPr="003A1FE8">
        <w:rPr>
          <w:szCs w:val="24"/>
        </w:rPr>
        <w:t xml:space="preserve"> char, demineralized tire char, and activated tire char were prepared and their in</w:t>
      </w:r>
      <w:r w:rsidR="00DF1AC6">
        <w:rPr>
          <w:szCs w:val="24"/>
        </w:rPr>
        <w:t>itial characterization was done</w:t>
      </w:r>
      <w:r w:rsidR="00782706">
        <w:rPr>
          <w:szCs w:val="24"/>
        </w:rPr>
        <w:t xml:space="preserve"> using CHN analysis, </w:t>
      </w:r>
      <w:commentRangeStart w:id="419"/>
      <w:r w:rsidR="00782706">
        <w:rPr>
          <w:szCs w:val="24"/>
        </w:rPr>
        <w:t xml:space="preserve">TGA (thermo gravimetric analysis), XRD (x-ray diffraction crystallography) and </w:t>
      </w:r>
      <w:r w:rsidR="00510FCF">
        <w:rPr>
          <w:szCs w:val="24"/>
        </w:rPr>
        <w:t>SEM</w:t>
      </w:r>
      <w:commentRangeEnd w:id="419"/>
      <w:r w:rsidR="0015163E">
        <w:rPr>
          <w:rStyle w:val="CommentReference"/>
        </w:rPr>
        <w:commentReference w:id="419"/>
      </w:r>
      <w:r w:rsidR="00510FCF">
        <w:rPr>
          <w:szCs w:val="24"/>
        </w:rPr>
        <w:t xml:space="preserve"> (scanning electron microscopy).</w:t>
      </w:r>
      <w:r w:rsidR="00782706">
        <w:rPr>
          <w:szCs w:val="24"/>
        </w:rPr>
        <w:t xml:space="preserve"> </w:t>
      </w:r>
      <w:r w:rsidR="00DF1AC6" w:rsidRPr="003A1FE8">
        <w:rPr>
          <w:szCs w:val="24"/>
        </w:rPr>
        <w:t>The</w:t>
      </w:r>
      <w:r w:rsidR="003A1FE8" w:rsidRPr="003A1FE8">
        <w:rPr>
          <w:szCs w:val="24"/>
        </w:rPr>
        <w:t xml:space="preserve"> factors affecting the ads</w:t>
      </w:r>
      <w:r w:rsidR="00BC589B">
        <w:rPr>
          <w:szCs w:val="24"/>
        </w:rPr>
        <w:t>orption of methylene blue dye by</w:t>
      </w:r>
      <w:r w:rsidR="003A1FE8" w:rsidRPr="003A1FE8">
        <w:rPr>
          <w:szCs w:val="24"/>
        </w:rPr>
        <w:t xml:space="preserve"> </w:t>
      </w:r>
      <w:r w:rsidR="00510FCF">
        <w:rPr>
          <w:szCs w:val="24"/>
        </w:rPr>
        <w:t xml:space="preserve">the prepared adsorbents </w:t>
      </w:r>
      <w:r w:rsidR="003A1FE8" w:rsidRPr="003A1FE8">
        <w:rPr>
          <w:szCs w:val="24"/>
        </w:rPr>
        <w:t xml:space="preserve">such as adsorbent dosage, pH, contact time, and temperature </w:t>
      </w:r>
      <w:r w:rsidR="00DF1AC6">
        <w:rPr>
          <w:szCs w:val="24"/>
        </w:rPr>
        <w:t>were evaluated and compared with commercially available carbon black</w:t>
      </w:r>
      <w:r w:rsidR="003A1C54">
        <w:rPr>
          <w:szCs w:val="24"/>
        </w:rPr>
        <w:t xml:space="preserve"> (N330)</w:t>
      </w:r>
      <w:r w:rsidR="00DF1AC6">
        <w:rPr>
          <w:szCs w:val="24"/>
        </w:rPr>
        <w:t xml:space="preserve">. Regeneration of demineralized </w:t>
      </w:r>
      <w:r w:rsidR="006F5802">
        <w:rPr>
          <w:szCs w:val="24"/>
        </w:rPr>
        <w:t xml:space="preserve">tire </w:t>
      </w:r>
      <w:r w:rsidR="00DF1AC6">
        <w:rPr>
          <w:szCs w:val="24"/>
        </w:rPr>
        <w:t xml:space="preserve">char by thermal desorption </w:t>
      </w:r>
      <w:r w:rsidR="00782706">
        <w:rPr>
          <w:szCs w:val="24"/>
        </w:rPr>
        <w:t>was carried</w:t>
      </w:r>
      <w:r w:rsidR="00DF1AC6">
        <w:rPr>
          <w:szCs w:val="24"/>
        </w:rPr>
        <w:t xml:space="preserve"> out to</w:t>
      </w:r>
      <w:r w:rsidR="00B7214E">
        <w:rPr>
          <w:szCs w:val="24"/>
        </w:rPr>
        <w:t xml:space="preserve"> </w:t>
      </w:r>
      <w:r w:rsidR="00510FCF">
        <w:rPr>
          <w:szCs w:val="24"/>
        </w:rPr>
        <w:t>study its</w:t>
      </w:r>
      <w:r w:rsidR="00B7214E">
        <w:rPr>
          <w:szCs w:val="24"/>
        </w:rPr>
        <w:t xml:space="preserve"> potential for reuse.</w:t>
      </w:r>
    </w:p>
    <w:p w14:paraId="05D6FC1D" w14:textId="77777777" w:rsidR="003A1FE8" w:rsidRDefault="003A1FE8" w:rsidP="001D16D7">
      <w:pPr>
        <w:pStyle w:val="Heading2"/>
        <w:spacing w:line="360" w:lineRule="auto"/>
      </w:pPr>
      <w:bookmarkStart w:id="420" w:name="_Toc80362489"/>
      <w:r w:rsidRPr="003A1FE8">
        <w:t>Char characterization</w:t>
      </w:r>
      <w:bookmarkEnd w:id="420"/>
    </w:p>
    <w:p w14:paraId="23929F6E" w14:textId="77777777" w:rsidR="00E1140B" w:rsidRPr="00E1140B" w:rsidRDefault="00E1140B" w:rsidP="00E1140B"/>
    <w:p w14:paraId="4AFB0FF5" w14:textId="77777777" w:rsidR="00BC589B" w:rsidRDefault="00BC589B" w:rsidP="001D16D7">
      <w:pPr>
        <w:pStyle w:val="Heading3"/>
        <w:spacing w:line="360" w:lineRule="auto"/>
      </w:pPr>
      <w:bookmarkStart w:id="421" w:name="_Toc80362490"/>
      <w:r w:rsidRPr="00BC589B">
        <w:t>Ultimate analysis of prepared adsorbents.</w:t>
      </w:r>
      <w:bookmarkEnd w:id="421"/>
    </w:p>
    <w:p w14:paraId="1CA01168" w14:textId="77777777" w:rsidR="00E1140B" w:rsidRPr="00E1140B" w:rsidRDefault="00E1140B" w:rsidP="00E1140B"/>
    <w:p w14:paraId="43C88FBC" w14:textId="77777777" w:rsidR="005A0395" w:rsidRDefault="00E1140B" w:rsidP="00E1140B">
      <w:pPr>
        <w:tabs>
          <w:tab w:val="left" w:pos="720"/>
        </w:tabs>
        <w:spacing w:line="360" w:lineRule="auto"/>
        <w:jc w:val="both"/>
        <w:rPr>
          <w:szCs w:val="24"/>
        </w:rPr>
      </w:pPr>
      <w:r>
        <w:rPr>
          <w:szCs w:val="24"/>
        </w:rPr>
        <w:tab/>
      </w:r>
      <w:r w:rsidR="00B51E46" w:rsidRPr="00B51E46">
        <w:rPr>
          <w:szCs w:val="24"/>
        </w:rPr>
        <w:t>An elemental analyzer (EA) was used to perform an ultimate analysis (CHN) on pyrolytic tire char, demineralized tire char and activated tire char. Due to calibration limitations, sulfur and oxygen were not evaluated using EA.</w:t>
      </w:r>
      <w:r w:rsidR="00D16D40">
        <w:rPr>
          <w:szCs w:val="24"/>
        </w:rPr>
        <w:t xml:space="preserve"> Table 3.1 indicates the CHN analysis</w:t>
      </w:r>
      <w:r w:rsidR="003A1C54">
        <w:rPr>
          <w:szCs w:val="24"/>
        </w:rPr>
        <w:t xml:space="preserve"> </w:t>
      </w:r>
      <w:r w:rsidR="00D16D40">
        <w:rPr>
          <w:szCs w:val="24"/>
        </w:rPr>
        <w:t xml:space="preserve"> of the three adsorbents.</w:t>
      </w:r>
    </w:p>
    <w:p w14:paraId="003EE7AF" w14:textId="77777777" w:rsidR="000B5C99" w:rsidRPr="00E1140B" w:rsidRDefault="0029692B" w:rsidP="001D16D7">
      <w:pPr>
        <w:pStyle w:val="Caption"/>
        <w:keepNext/>
        <w:spacing w:line="360" w:lineRule="auto"/>
        <w:rPr>
          <w:i w:val="0"/>
          <w:iCs w:val="0"/>
          <w:color w:val="auto"/>
          <w:sz w:val="24"/>
          <w:szCs w:val="24"/>
        </w:rPr>
      </w:pPr>
      <w:bookmarkStart w:id="422" w:name="_Toc80250413"/>
      <w:bookmarkStart w:id="423" w:name="_Toc80353602"/>
      <w:r w:rsidRPr="00E1140B">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w:t>
      </w:r>
      <w:r w:rsidR="009449F2">
        <w:rPr>
          <w:b/>
          <w:bCs/>
          <w:i w:val="0"/>
          <w:iCs w:val="0"/>
          <w:color w:val="auto"/>
          <w:sz w:val="24"/>
          <w:szCs w:val="24"/>
        </w:rPr>
        <w:fldChar w:fldCharType="end"/>
      </w:r>
      <w:r w:rsidRPr="00E1140B">
        <w:rPr>
          <w:i w:val="0"/>
          <w:iCs w:val="0"/>
          <w:color w:val="auto"/>
          <w:sz w:val="24"/>
          <w:szCs w:val="24"/>
        </w:rPr>
        <w:t>. CHN analysis of adsorbents</w:t>
      </w:r>
      <w:bookmarkEnd w:id="422"/>
      <w:bookmarkEnd w:id="423"/>
    </w:p>
    <w:tbl>
      <w:tblPr>
        <w:tblStyle w:val="TableGrid"/>
        <w:tblW w:w="8630" w:type="dxa"/>
        <w:tblLook w:val="04A0" w:firstRow="1" w:lastRow="0" w:firstColumn="1" w:lastColumn="0" w:noHBand="0" w:noVBand="1"/>
      </w:tblPr>
      <w:tblGrid>
        <w:gridCol w:w="2157"/>
        <w:gridCol w:w="2157"/>
        <w:gridCol w:w="2161"/>
        <w:gridCol w:w="2155"/>
      </w:tblGrid>
      <w:tr w:rsidR="00B237D3" w14:paraId="515AF306" w14:textId="77777777" w:rsidTr="000B5C99">
        <w:tc>
          <w:tcPr>
            <w:tcW w:w="2157" w:type="dxa"/>
          </w:tcPr>
          <w:p w14:paraId="084AC386" w14:textId="77777777" w:rsidR="00B237D3" w:rsidRDefault="00B237D3" w:rsidP="001D16D7">
            <w:pPr>
              <w:tabs>
                <w:tab w:val="left" w:pos="1785"/>
              </w:tabs>
              <w:spacing w:after="160" w:line="360" w:lineRule="auto"/>
              <w:jc w:val="both"/>
            </w:pPr>
            <w:r>
              <w:rPr>
                <w:szCs w:val="24"/>
              </w:rPr>
              <w:t>Type of char</w:t>
            </w:r>
          </w:p>
        </w:tc>
        <w:tc>
          <w:tcPr>
            <w:tcW w:w="2157" w:type="dxa"/>
            <w:vAlign w:val="center"/>
          </w:tcPr>
          <w:p w14:paraId="373B9FD5" w14:textId="77777777" w:rsidR="00B237D3" w:rsidRDefault="000B5C99" w:rsidP="001D16D7">
            <w:pPr>
              <w:tabs>
                <w:tab w:val="left" w:pos="1785"/>
              </w:tabs>
              <w:spacing w:line="360" w:lineRule="auto"/>
              <w:jc w:val="center"/>
            </w:pPr>
            <w:r>
              <w:t>C (wt.%)</w:t>
            </w:r>
          </w:p>
        </w:tc>
        <w:tc>
          <w:tcPr>
            <w:tcW w:w="2161" w:type="dxa"/>
            <w:vAlign w:val="center"/>
          </w:tcPr>
          <w:p w14:paraId="056F806B" w14:textId="77777777" w:rsidR="00B237D3" w:rsidRDefault="000B5C99" w:rsidP="001D16D7">
            <w:pPr>
              <w:tabs>
                <w:tab w:val="left" w:pos="1785"/>
              </w:tabs>
              <w:spacing w:line="360" w:lineRule="auto"/>
              <w:jc w:val="center"/>
            </w:pPr>
            <w:r>
              <w:t>H (wt.%)</w:t>
            </w:r>
          </w:p>
        </w:tc>
        <w:tc>
          <w:tcPr>
            <w:tcW w:w="2155" w:type="dxa"/>
            <w:vAlign w:val="center"/>
          </w:tcPr>
          <w:p w14:paraId="219E4F75" w14:textId="77777777" w:rsidR="00B237D3" w:rsidRDefault="000B5C99" w:rsidP="001D16D7">
            <w:pPr>
              <w:tabs>
                <w:tab w:val="left" w:pos="1785"/>
              </w:tabs>
              <w:spacing w:line="360" w:lineRule="auto"/>
              <w:jc w:val="center"/>
            </w:pPr>
            <w:r>
              <w:t>N (wt.%)</w:t>
            </w:r>
          </w:p>
        </w:tc>
      </w:tr>
      <w:tr w:rsidR="00B237D3" w14:paraId="6537A452" w14:textId="77777777" w:rsidTr="000B5C99">
        <w:tc>
          <w:tcPr>
            <w:tcW w:w="2157" w:type="dxa"/>
            <w:vAlign w:val="center"/>
          </w:tcPr>
          <w:p w14:paraId="292A1DE0" w14:textId="77777777" w:rsidR="00B237D3" w:rsidRPr="003A1FE8" w:rsidRDefault="00B237D3" w:rsidP="001D16D7">
            <w:pPr>
              <w:tabs>
                <w:tab w:val="left" w:pos="1785"/>
              </w:tabs>
              <w:spacing w:line="360" w:lineRule="auto"/>
              <w:rPr>
                <w:szCs w:val="24"/>
              </w:rPr>
            </w:pPr>
            <w:r>
              <w:rPr>
                <w:szCs w:val="24"/>
              </w:rPr>
              <w:t xml:space="preserve">Tire pyrolytic </w:t>
            </w:r>
            <w:r w:rsidRPr="003A1FE8">
              <w:rPr>
                <w:szCs w:val="24"/>
              </w:rPr>
              <w:t>char</w:t>
            </w:r>
          </w:p>
        </w:tc>
        <w:tc>
          <w:tcPr>
            <w:tcW w:w="2157" w:type="dxa"/>
            <w:vAlign w:val="center"/>
          </w:tcPr>
          <w:p w14:paraId="4FC8D50B" w14:textId="77777777" w:rsidR="00B237D3" w:rsidRPr="003A1FE8" w:rsidRDefault="00B237D3" w:rsidP="001D16D7">
            <w:pPr>
              <w:tabs>
                <w:tab w:val="left" w:pos="1785"/>
              </w:tabs>
              <w:spacing w:line="360" w:lineRule="auto"/>
              <w:jc w:val="center"/>
              <w:rPr>
                <w:szCs w:val="24"/>
              </w:rPr>
            </w:pPr>
            <w:r w:rsidRPr="003A1FE8">
              <w:rPr>
                <w:szCs w:val="24"/>
              </w:rPr>
              <w:t>65.03</w:t>
            </w:r>
          </w:p>
        </w:tc>
        <w:tc>
          <w:tcPr>
            <w:tcW w:w="2161" w:type="dxa"/>
            <w:vAlign w:val="center"/>
          </w:tcPr>
          <w:p w14:paraId="66A1E973" w14:textId="77777777" w:rsidR="00B237D3" w:rsidRPr="003A1FE8" w:rsidRDefault="00B237D3" w:rsidP="001D16D7">
            <w:pPr>
              <w:tabs>
                <w:tab w:val="left" w:pos="1785"/>
              </w:tabs>
              <w:spacing w:line="360" w:lineRule="auto"/>
              <w:jc w:val="center"/>
              <w:rPr>
                <w:szCs w:val="24"/>
              </w:rPr>
            </w:pPr>
            <w:r w:rsidRPr="003A1FE8">
              <w:rPr>
                <w:szCs w:val="24"/>
              </w:rPr>
              <w:t>0.27</w:t>
            </w:r>
          </w:p>
        </w:tc>
        <w:tc>
          <w:tcPr>
            <w:tcW w:w="2155" w:type="dxa"/>
            <w:vAlign w:val="center"/>
          </w:tcPr>
          <w:p w14:paraId="6C85D48A" w14:textId="77777777" w:rsidR="00B237D3" w:rsidRPr="003A1FE8" w:rsidRDefault="00B237D3" w:rsidP="001D16D7">
            <w:pPr>
              <w:tabs>
                <w:tab w:val="left" w:pos="1785"/>
              </w:tabs>
              <w:spacing w:line="360" w:lineRule="auto"/>
              <w:jc w:val="center"/>
              <w:rPr>
                <w:szCs w:val="24"/>
              </w:rPr>
            </w:pPr>
            <w:r w:rsidRPr="003A1FE8">
              <w:rPr>
                <w:szCs w:val="24"/>
              </w:rPr>
              <w:t>0.21</w:t>
            </w:r>
          </w:p>
        </w:tc>
      </w:tr>
      <w:tr w:rsidR="00B237D3" w14:paraId="22A4571F" w14:textId="77777777" w:rsidTr="000B5C99">
        <w:tc>
          <w:tcPr>
            <w:tcW w:w="2157" w:type="dxa"/>
            <w:vAlign w:val="center"/>
          </w:tcPr>
          <w:p w14:paraId="22A7D71A" w14:textId="77777777" w:rsidR="00B237D3" w:rsidRPr="003A1FE8" w:rsidRDefault="00B237D3" w:rsidP="001D16D7">
            <w:pPr>
              <w:tabs>
                <w:tab w:val="left" w:pos="1785"/>
              </w:tabs>
              <w:spacing w:line="360" w:lineRule="auto"/>
              <w:rPr>
                <w:szCs w:val="24"/>
              </w:rPr>
            </w:pPr>
            <w:r w:rsidRPr="003A1FE8">
              <w:rPr>
                <w:szCs w:val="24"/>
              </w:rPr>
              <w:t>Demineral</w:t>
            </w:r>
            <w:r>
              <w:rPr>
                <w:szCs w:val="24"/>
              </w:rPr>
              <w:t>i</w:t>
            </w:r>
            <w:r w:rsidRPr="003A1FE8">
              <w:rPr>
                <w:szCs w:val="24"/>
              </w:rPr>
              <w:t>zed tire char</w:t>
            </w:r>
          </w:p>
        </w:tc>
        <w:tc>
          <w:tcPr>
            <w:tcW w:w="2157" w:type="dxa"/>
            <w:vAlign w:val="center"/>
          </w:tcPr>
          <w:p w14:paraId="1BF3B6D9" w14:textId="77777777" w:rsidR="00B237D3" w:rsidRPr="003A1FE8" w:rsidRDefault="00B237D3" w:rsidP="001D16D7">
            <w:pPr>
              <w:tabs>
                <w:tab w:val="left" w:pos="1785"/>
              </w:tabs>
              <w:spacing w:line="360" w:lineRule="auto"/>
              <w:jc w:val="center"/>
              <w:rPr>
                <w:szCs w:val="24"/>
              </w:rPr>
            </w:pPr>
            <w:r w:rsidRPr="003A1FE8">
              <w:rPr>
                <w:szCs w:val="24"/>
              </w:rPr>
              <w:t>74.15</w:t>
            </w:r>
          </w:p>
        </w:tc>
        <w:tc>
          <w:tcPr>
            <w:tcW w:w="2161" w:type="dxa"/>
            <w:vAlign w:val="center"/>
          </w:tcPr>
          <w:p w14:paraId="6FBA515C" w14:textId="77777777" w:rsidR="00B237D3" w:rsidRPr="003A1FE8" w:rsidRDefault="00B237D3" w:rsidP="001D16D7">
            <w:pPr>
              <w:tabs>
                <w:tab w:val="left" w:pos="1785"/>
              </w:tabs>
              <w:spacing w:line="360" w:lineRule="auto"/>
              <w:jc w:val="center"/>
              <w:rPr>
                <w:szCs w:val="24"/>
              </w:rPr>
            </w:pPr>
            <w:r w:rsidRPr="003A1FE8">
              <w:rPr>
                <w:szCs w:val="24"/>
              </w:rPr>
              <w:t>0.61</w:t>
            </w:r>
          </w:p>
        </w:tc>
        <w:tc>
          <w:tcPr>
            <w:tcW w:w="2155" w:type="dxa"/>
            <w:vAlign w:val="center"/>
          </w:tcPr>
          <w:p w14:paraId="59D02EE8" w14:textId="77777777" w:rsidR="00B237D3" w:rsidRPr="003A1FE8" w:rsidRDefault="00B237D3" w:rsidP="001D16D7">
            <w:pPr>
              <w:tabs>
                <w:tab w:val="left" w:pos="1785"/>
              </w:tabs>
              <w:spacing w:line="360" w:lineRule="auto"/>
              <w:jc w:val="center"/>
              <w:rPr>
                <w:szCs w:val="24"/>
              </w:rPr>
            </w:pPr>
            <w:r w:rsidRPr="003A1FE8">
              <w:rPr>
                <w:szCs w:val="24"/>
              </w:rPr>
              <w:t>0.17</w:t>
            </w:r>
          </w:p>
        </w:tc>
      </w:tr>
      <w:tr w:rsidR="00B237D3" w14:paraId="79510DF5" w14:textId="77777777" w:rsidTr="000B5C99">
        <w:tc>
          <w:tcPr>
            <w:tcW w:w="2157" w:type="dxa"/>
            <w:vAlign w:val="center"/>
          </w:tcPr>
          <w:p w14:paraId="15AEF5C3" w14:textId="77777777" w:rsidR="00B237D3" w:rsidRPr="003A1FE8" w:rsidRDefault="00B237D3" w:rsidP="001D16D7">
            <w:pPr>
              <w:tabs>
                <w:tab w:val="left" w:pos="1785"/>
              </w:tabs>
              <w:spacing w:line="360" w:lineRule="auto"/>
              <w:jc w:val="both"/>
              <w:rPr>
                <w:szCs w:val="24"/>
              </w:rPr>
            </w:pPr>
            <w:r w:rsidRPr="003A1FE8">
              <w:rPr>
                <w:szCs w:val="24"/>
              </w:rPr>
              <w:t>Activated tire char</w:t>
            </w:r>
          </w:p>
        </w:tc>
        <w:tc>
          <w:tcPr>
            <w:tcW w:w="2157" w:type="dxa"/>
            <w:vAlign w:val="center"/>
          </w:tcPr>
          <w:p w14:paraId="741707D6" w14:textId="77777777" w:rsidR="00B237D3" w:rsidRPr="003A1FE8" w:rsidRDefault="00B237D3" w:rsidP="001D16D7">
            <w:pPr>
              <w:tabs>
                <w:tab w:val="left" w:pos="1785"/>
              </w:tabs>
              <w:spacing w:line="360" w:lineRule="auto"/>
              <w:jc w:val="center"/>
              <w:rPr>
                <w:sz w:val="32"/>
                <w:szCs w:val="32"/>
              </w:rPr>
            </w:pPr>
            <w:r w:rsidRPr="003A1FE8">
              <w:rPr>
                <w:szCs w:val="24"/>
              </w:rPr>
              <w:t>77.30</w:t>
            </w:r>
          </w:p>
        </w:tc>
        <w:tc>
          <w:tcPr>
            <w:tcW w:w="2161" w:type="dxa"/>
            <w:vAlign w:val="center"/>
          </w:tcPr>
          <w:p w14:paraId="3294A051" w14:textId="77777777" w:rsidR="00B237D3" w:rsidRPr="003A1FE8" w:rsidRDefault="00B237D3" w:rsidP="001D16D7">
            <w:pPr>
              <w:tabs>
                <w:tab w:val="left" w:pos="1785"/>
              </w:tabs>
              <w:spacing w:line="360" w:lineRule="auto"/>
              <w:jc w:val="center"/>
              <w:rPr>
                <w:sz w:val="32"/>
                <w:szCs w:val="32"/>
              </w:rPr>
            </w:pPr>
            <w:r w:rsidRPr="003A1FE8">
              <w:rPr>
                <w:szCs w:val="24"/>
              </w:rPr>
              <w:t>0.27</w:t>
            </w:r>
          </w:p>
        </w:tc>
        <w:tc>
          <w:tcPr>
            <w:tcW w:w="2155" w:type="dxa"/>
            <w:vAlign w:val="center"/>
          </w:tcPr>
          <w:p w14:paraId="0AD71BC5" w14:textId="77777777" w:rsidR="00B237D3" w:rsidRPr="003A1FE8" w:rsidRDefault="00B237D3" w:rsidP="001D16D7">
            <w:pPr>
              <w:tabs>
                <w:tab w:val="left" w:pos="1785"/>
              </w:tabs>
              <w:spacing w:line="360" w:lineRule="auto"/>
              <w:jc w:val="center"/>
              <w:rPr>
                <w:sz w:val="32"/>
                <w:szCs w:val="32"/>
              </w:rPr>
            </w:pPr>
            <w:r w:rsidRPr="003A1FE8">
              <w:rPr>
                <w:szCs w:val="24"/>
              </w:rPr>
              <w:t>0.02</w:t>
            </w:r>
          </w:p>
        </w:tc>
      </w:tr>
    </w:tbl>
    <w:p w14:paraId="35917574" w14:textId="77777777" w:rsidR="000B5C99" w:rsidRDefault="000B5C99" w:rsidP="001D16D7">
      <w:pPr>
        <w:tabs>
          <w:tab w:val="left" w:pos="1785"/>
        </w:tabs>
        <w:spacing w:line="360" w:lineRule="auto"/>
        <w:jc w:val="both"/>
      </w:pPr>
    </w:p>
    <w:p w14:paraId="2853A9F3" w14:textId="77777777" w:rsidR="007E6929" w:rsidRDefault="000B5C99" w:rsidP="001D16D7">
      <w:pPr>
        <w:tabs>
          <w:tab w:val="left" w:pos="1785"/>
        </w:tabs>
        <w:spacing w:line="360" w:lineRule="auto"/>
        <w:jc w:val="both"/>
      </w:pPr>
      <w:r>
        <w:t>As shown in T</w:t>
      </w:r>
      <w:r w:rsidR="00B51E46">
        <w:t>able 3.1, t</w:t>
      </w:r>
      <w:r w:rsidR="00782706">
        <w:t xml:space="preserve">he carbon </w:t>
      </w:r>
      <w:r w:rsidR="00510FCF">
        <w:t>content of</w:t>
      </w:r>
      <w:r w:rsidR="00782706">
        <w:t xml:space="preserve"> tire </w:t>
      </w:r>
      <w:r w:rsidR="00B51E46">
        <w:t xml:space="preserve">pyrolytic </w:t>
      </w:r>
      <w:r w:rsidR="00782706">
        <w:t>char was 65.03</w:t>
      </w:r>
      <w:r w:rsidR="00510FCF">
        <w:t xml:space="preserve"> </w:t>
      </w:r>
      <w:r w:rsidR="00510FCF" w:rsidRPr="00203C85">
        <w:t>wt.</w:t>
      </w:r>
      <w:r w:rsidR="00857CDA">
        <w:t xml:space="preserve">%. </w:t>
      </w:r>
      <w:r>
        <w:t xml:space="preserve"> </w:t>
      </w:r>
      <w:r w:rsidR="0058010E">
        <w:t>According to Lopez et al.</w:t>
      </w:r>
      <w:r w:rsidR="00B51E46">
        <w:t>,</w:t>
      </w:r>
      <w:r w:rsidR="005A0395">
        <w:t xml:space="preserve"> </w:t>
      </w:r>
      <w:r w:rsidR="00B51E46">
        <w:t xml:space="preserve">the carbon content of the tire pyrolytic char </w:t>
      </w:r>
      <w:r w:rsidR="005F2546">
        <w:t xml:space="preserve">was 81.5 </w:t>
      </w:r>
      <w:r w:rsidR="0058010E">
        <w:t>%</w:t>
      </w:r>
      <w:r w:rsidR="00D16D40">
        <w:t xml:space="preserve">  which </w:t>
      </w:r>
      <w:r w:rsidR="00D16D40">
        <w:lastRenderedPageBreak/>
        <w:t>is higher</w:t>
      </w:r>
      <w:r w:rsidR="00857CDA">
        <w:t xml:space="preserve"> than </w:t>
      </w:r>
      <w:r w:rsidR="0058010E">
        <w:t>t</w:t>
      </w:r>
      <w:r w:rsidR="00857CDA">
        <w:t xml:space="preserve">hat </w:t>
      </w:r>
      <w:r w:rsidR="0058010E">
        <w:t>of tire pyrolytic char</w:t>
      </w:r>
      <w:r w:rsidR="00857CDA">
        <w:t xml:space="preserve"> </w:t>
      </w:r>
      <w:r w:rsidR="006722EB">
        <w:t xml:space="preserve">utilized </w:t>
      </w:r>
      <w:r w:rsidR="00857CDA">
        <w:t>in the present study</w:t>
      </w:r>
      <w:r w:rsidR="00C4361A">
        <w:fldChar w:fldCharType="begin" w:fldLock="1"/>
      </w:r>
      <w:r w:rsidR="00D64C75">
        <w:instrText>ADDIN CSL_CITATION {"citationItems":[{"id":"ITEM-1","itemData":{"DOI":"10.1080/10962247.2013.763870","ISSN":"21622906","PMID":"23786145","abstract":"The char produced in the thermolysis of granulated scrap tyres has few market outlets, reducing the economic viability of the thermolytic process. This paper reports the potential of this char as a low-cost precursor of porous carbons. The tyre-derived char was demineralized in either alkaline or acidic media to reduce its ash, zinc, sulfur, and silica contents. The lowest impurity content was achieved with an HNO3/H2O treatment. The resulting demineralized char was then subjected to activation by KOH or CO2. The Brunauer-Emmett-Teller (BET)-specific surface area of the activated carbon produced by the KOH treatment was 242 m2/g, whereas that of the CO2-activated carbon was 720 m2/g. The textural properties of the latter product were similar to those of some commercial activated carbons. The use of tyre-derived char as a precursor of porous carbons could render the thermolytic treatment of scrap tyres more economically attractive. Copyright © 2013 A&amp;WMA.","author":[{"dropping-particle":"","family":"López","given":"F. A.","non-dropping-particle":"","parse-names":false,"suffix":""},{"dropping-particle":"","family":"Centeno","given":"T. A.","non-dropping-particle":"","parse-names":false,"suffix":""},{"dropping-particle":"","family":"Rodríguez","given":"O.","non-dropping-particle":"","parse-names":false,"suffix":""},{"dropping-particle":"","family":"Alguacil","given":"F. J.","non-dropping-particle":"","parse-names":false,"suffix":""}],"container-title":"Journal of the Air and Waste Management Association","id":"ITEM-1","issue":"5","issued":{"date-parts":[["2013"]]},"page":"534-544","title":"Preparation and characterization of activated carbon from the char produced in the thermolysis of granulated scrap tyres","type":"article-journal","volume":"63"},"uris":["http://www.mendeley.com/documents/?uuid=474c9c71-3341-4acc-bff8-fdbf30635975"]}],"mendeley":{"formattedCitation":"&lt;sup&gt;84&lt;/sup&gt;","plainTextFormattedCitation":"84","previouslyFormattedCitation":"&lt;sup&gt;85&lt;/sup&gt;"},"properties":{"noteIndex":0},"schema":"https://github.com/citation-style-language/schema/raw/master/csl-citation.json"}</w:instrText>
      </w:r>
      <w:r w:rsidR="00C4361A">
        <w:fldChar w:fldCharType="separate"/>
      </w:r>
      <w:r w:rsidR="00D64C75" w:rsidRPr="00D64C75">
        <w:rPr>
          <w:noProof/>
          <w:vertAlign w:val="superscript"/>
        </w:rPr>
        <w:t>84</w:t>
      </w:r>
      <w:r w:rsidR="00C4361A">
        <w:fldChar w:fldCharType="end"/>
      </w:r>
      <w:r w:rsidR="00BD042E">
        <w:t>.</w:t>
      </w:r>
      <w:r w:rsidR="00B51E46">
        <w:t xml:space="preserve">This </w:t>
      </w:r>
      <w:r w:rsidR="00D16D40">
        <w:t xml:space="preserve">difference </w:t>
      </w:r>
      <w:r w:rsidR="00B51E46">
        <w:t>can be due to the high amount of impurities present in the feed stocks</w:t>
      </w:r>
      <w:r w:rsidR="00D16D40">
        <w:t xml:space="preserve"> which was used in the present study</w:t>
      </w:r>
      <w:r w:rsidR="00B51E46">
        <w:t>.</w:t>
      </w:r>
      <w:r w:rsidR="001B304D">
        <w:t xml:space="preserve"> The carbon content of demineralized char and activated tire char was approximately 74% and 77% respectively which is lower than the carbon content of the same adsorbents(demineralized tire char and </w:t>
      </w:r>
      <w:r w:rsidR="00857CDA">
        <w:t>activated tire char) reported by Lopez et al.</w:t>
      </w:r>
      <w:r w:rsidR="00116DBC">
        <w:fldChar w:fldCharType="begin" w:fldLock="1"/>
      </w:r>
      <w:r w:rsidR="00D64C75">
        <w:instrText>ADDIN CSL_CITATION {"citationItems":[{"id":"ITEM-1","itemData":{"DOI":"10.1080/10962247.2013.763870","ISSN":"21622906","PMID":"23786145","abstract":"The char produced in the thermolysis of granulated scrap tyres has few market outlets, reducing the economic viability of the thermolytic process. This paper reports the potential of this char as a low-cost precursor of porous carbons. The tyre-derived char was demineralized in either alkaline or acidic media to reduce its ash, zinc, sulfur, and silica contents. The lowest impurity content was achieved with an HNO3/H2O treatment. The resulting demineralized char was then subjected to activation by KOH or CO2. The Brunauer-Emmett-Teller (BET)-specific surface area of the activated carbon produced by the KOH treatment was 242 m2/g, whereas that of the CO2-activated carbon was 720 m2/g. The textural properties of the latter product were similar to those of some commercial activated carbons. The use of tyre-derived char as a precursor of porous carbons could render the thermolytic treatment of scrap tyres more economically attractive. Copyright © 2013 A&amp;WMA.","author":[{"dropping-particle":"","family":"López","given":"F. A.","non-dropping-particle":"","parse-names":false,"suffix":""},{"dropping-particle":"","family":"Centeno","given":"T. A.","non-dropping-particle":"","parse-names":false,"suffix":""},{"dropping-particle":"","family":"Rodríguez","given":"O.","non-dropping-particle":"","parse-names":false,"suffix":""},{"dropping-particle":"","family":"Alguacil","given":"F. J.","non-dropping-particle":"","parse-names":false,"suffix":""}],"container-title":"Journal of the Air and Waste Management Association","id":"ITEM-1","issue":"5","issued":{"date-parts":[["2013"]]},"page":"534-544","title":"Preparation and characterization of activated carbon from the char produced in the thermolysis of granulated scrap tyres","type":"article-journal","volume":"63"},"uris":["http://www.mendeley.com/documents/?uuid=474c9c71-3341-4acc-bff8-fdbf30635975"]}],"mendeley":{"formattedCitation":"&lt;sup&gt;84&lt;/sup&gt;","plainTextFormattedCitation":"84","previouslyFormattedCitation":"&lt;sup&gt;85&lt;/sup&gt;"},"properties":{"noteIndex":0},"schema":"https://github.com/citation-style-language/schema/raw/master/csl-citation.json"}</w:instrText>
      </w:r>
      <w:r w:rsidR="00116DBC">
        <w:fldChar w:fldCharType="separate"/>
      </w:r>
      <w:r w:rsidR="00D64C75" w:rsidRPr="00D64C75">
        <w:rPr>
          <w:noProof/>
          <w:vertAlign w:val="superscript"/>
        </w:rPr>
        <w:t>84</w:t>
      </w:r>
      <w:r w:rsidR="00116DBC">
        <w:fldChar w:fldCharType="end"/>
      </w:r>
      <w:r w:rsidR="00A35084">
        <w:t>.</w:t>
      </w:r>
      <w:r w:rsidR="00857CDA">
        <w:t xml:space="preserve"> They have reported a carbon content of 86.1% and 84</w:t>
      </w:r>
      <w:r w:rsidR="005F2546">
        <w:t xml:space="preserve">.9 </w:t>
      </w:r>
      <w:r w:rsidR="00857CDA">
        <w:t>% for demineralized tire char and ac</w:t>
      </w:r>
      <w:r w:rsidR="00B51E46">
        <w:t>tivated tire char respectively.</w:t>
      </w:r>
      <w:r w:rsidR="001B304D">
        <w:t xml:space="preserve"> However</w:t>
      </w:r>
      <w:r w:rsidR="00A51F3B">
        <w:t>,</w:t>
      </w:r>
      <w:r w:rsidR="00510FCF">
        <w:t xml:space="preserve"> carbon content has been increased</w:t>
      </w:r>
      <w:r w:rsidR="006F5802">
        <w:t xml:space="preserve"> by approximately 9% upon</w:t>
      </w:r>
      <w:r w:rsidR="00510FCF">
        <w:t xml:space="preserve"> demineralization </w:t>
      </w:r>
      <w:r w:rsidR="006F5802">
        <w:t xml:space="preserve">and 12% upon activation </w:t>
      </w:r>
      <w:r w:rsidR="00510FCF">
        <w:t>of tire pyrolytic char</w:t>
      </w:r>
      <w:r w:rsidR="00857CDA">
        <w:t xml:space="preserve"> according to the present </w:t>
      </w:r>
      <w:r w:rsidR="00B51E46">
        <w:t>study. When upgrading tire pyrolytic char into demineralized tire char and activated tire char, the impurities which were present in</w:t>
      </w:r>
      <w:r>
        <w:t xml:space="preserve"> the</w:t>
      </w:r>
      <w:r w:rsidR="00B51E46">
        <w:t xml:space="preserve"> initial tire pyrolytic char have been reduced to a certain extent. </w:t>
      </w:r>
      <w:r w:rsidR="00510FCF">
        <w:t xml:space="preserve"> </w:t>
      </w:r>
      <w:r w:rsidR="00BD042E" w:rsidRPr="00BD042E">
        <w:t>T</w:t>
      </w:r>
      <w:r w:rsidR="00BD042E">
        <w:t xml:space="preserve">he hydrogen content of </w:t>
      </w:r>
      <w:r w:rsidR="00A5526B">
        <w:t xml:space="preserve">demineralized tire char has become significantly higher than that of pyrolytic tire char and </w:t>
      </w:r>
      <w:r w:rsidR="00BD042E">
        <w:t>activated tire char</w:t>
      </w:r>
      <w:r w:rsidR="00A5526B">
        <w:t xml:space="preserve"> while nitrogen content </w:t>
      </w:r>
      <w:r w:rsidR="00C4361A">
        <w:t>of activated</w:t>
      </w:r>
      <w:r w:rsidR="00A5526B">
        <w:t xml:space="preserve"> tire char </w:t>
      </w:r>
      <w:r w:rsidR="00C4361A">
        <w:t>was lower than that of demineralized tire char and pyrolytic tire char.</w:t>
      </w:r>
      <w:r w:rsidR="00447AED">
        <w:t xml:space="preserve"> </w:t>
      </w:r>
      <w:r w:rsidR="00FF552B">
        <w:t>According to literature, excess nitrogen on activated carbon has been linked to the formation of mesoporosity</w:t>
      </w:r>
      <w:commentRangeStart w:id="424"/>
      <w:r w:rsidR="00FF552B">
        <w:t>, which reduces micropores and specific surface</w:t>
      </w:r>
      <w:r w:rsidR="00447AED" w:rsidRPr="00447AED">
        <w:t xml:space="preserve"> area</w:t>
      </w:r>
      <w:r w:rsidR="00447AED">
        <w:fldChar w:fldCharType="begin" w:fldLock="1"/>
      </w:r>
      <w:r w:rsidR="00D64C75">
        <w:instrText>ADDIN CSL_CITATION {"citationItems":[{"id":"ITEM-1","itemData":{"DOI":"10.1021/acsomega.9b03586","ISSN":"24701343","abstract":"Surface functionalities of activated carbon can be affected by the presence of heteroatoms such as oxygen, sulfur, and nitrogen. In this work, nitrogen-doped activated carbons (NACs) were prepared from shrimp shells, and the effects of the mixing ratio (raw material to an activating agent) on the porous texture and surface functionalities were investigated. It was found that, with increasing the mixing ratio (resulting in increasing N/C), the development of mesoporosity was significantly observed. This led to decreasing microporosity and specific surface areas (SSAs). The obtained NACs exhibited nitrogen functionalities in the forms of pyridinic and pyrrolic groups. It was found that although the pyridinic-N has a detrimental effect on the SSA, it does favor the pseudocapacitance, leading to an enhancement in the ion storage capability regardless of the low SSA.","author":[{"dropping-particle":"","family":"Treeweranuwat","given":"Panudetch","non-dropping-particle":"","parse-names":false,"suffix":""},{"dropping-particle":"","family":"Boonyoung","given":"Pawan","non-dropping-particle":"","parse-names":false,"suffix":""},{"dropping-particle":"","family":"Chareonpanich","given":"Metta","non-dropping-particle":"","parse-names":false,"suffix":""},{"dropping-particle":"","family":"Nueangnoraj","given":"Khanin","non-dropping-particle":"","parse-names":false,"suffix":""}],"container-title":"ACS Omega","id":"ITEM-1","issue":"4","issued":{"date-parts":[["2020"]]},"page":"1911-1918","title":"Role of Nitrogen on the Porosity, Surface, and Electrochemical Characteristics of Activated Carbon","type":"article-journal","volume":"5"},"uris":["http://www.mendeley.com/documents/?uuid=8fb893a8-1f65-40e1-b65c-3f58b92abfe6"]}],"mendeley":{"formattedCitation":"&lt;sup&gt;85&lt;/sup&gt;","plainTextFormattedCitation":"85","previouslyFormattedCitation":"&lt;sup&gt;86&lt;/sup&gt;"},"properties":{"noteIndex":0},"schema":"https://github.com/citation-style-language/schema/raw/master/csl-citation.json"}</w:instrText>
      </w:r>
      <w:r w:rsidR="00447AED">
        <w:fldChar w:fldCharType="separate"/>
      </w:r>
      <w:r w:rsidR="00D64C75" w:rsidRPr="00D64C75">
        <w:rPr>
          <w:noProof/>
          <w:vertAlign w:val="superscript"/>
        </w:rPr>
        <w:t>85</w:t>
      </w:r>
      <w:r w:rsidR="00447AED">
        <w:fldChar w:fldCharType="end"/>
      </w:r>
      <w:r w:rsidR="00447AED" w:rsidRPr="00447AED">
        <w:t>.</w:t>
      </w:r>
      <w:r w:rsidR="004E59FE" w:rsidRPr="004E59FE">
        <w:t xml:space="preserve"> </w:t>
      </w:r>
      <w:r w:rsidR="004E59FE">
        <w:t xml:space="preserve">For higher char yields, carbon content in the range of 40%–90% is preferable </w:t>
      </w:r>
      <w:commentRangeEnd w:id="424"/>
      <w:r w:rsidR="0028471C">
        <w:rPr>
          <w:rStyle w:val="CommentReference"/>
        </w:rPr>
        <w:commentReference w:id="424"/>
      </w:r>
      <w:r w:rsidR="004E59FE">
        <w:t>in the manufacture of activated carbon whereas low sulfur and nitrogen concentrations in a precursor are chosen to avoid emissions from these elements' oxides during pyrolysis</w:t>
      </w:r>
      <w:r w:rsidR="004E59FE">
        <w:fldChar w:fldCharType="begin" w:fldLock="1"/>
      </w:r>
      <w:r w:rsidR="00D64C75">
        <w:instrText>ADDIN CSL_CITATION {"citationItems":[{"id":"ITEM-1","itemData":{"DOI":"10.1016/j.jobab.2021.03.003","ISSN":"23699698","abstract":"There is an increased global demand for activated carbon (AC) in application of water treatment and purification. Water pollutants that have exhibited a greater removal efficiency by AC included but not limited to heavy metals, pharmaceuticals, pesticides, natural organic matter, disinfection by-products, and microplastics. Granular activated carbon (GAC) is mostly used in aqueous solutions and adsorption columns for water treatment. Commercial AC is not only costly, but also obtained from non-renewable sources. This has prompted the search for alternative renewable materials for AC production. Biomass wastes present a great potential of such materials because of their availability and carbonaceous nature. This in turn can reduce on the adverse environmental effects caused by poor disposal of these wastes. The challenges associated with biomass waste based GAC are their low strength and attrition resistance which make them easily disintegrate under aqueous phase. This paper provides a comprehensive review on recent advances in production of biomass waste based GAC for water treatment and highlights future research directions. Production parameters such as granulation conditions, use of binders, carbonization, activation methods, and their effect on textural properties are discussed. Factors influencing the adsorption capacities of the derived GACs, adsorption models, adsorption mechanisms, and their regeneration potentials are reviewed. The literature reveals that biomass waste materials can produce GAC for use in water treatment with possibilities of being regenerated. Nonetheless, there is a need to explore 1) the effect of preparation pathways on the adsorptive properties of biomass derived GAC, 2) sustainable production of biomass derived GAC based on life cycle assessment and techno-economic analysis, and 3) adsorption mechanisms of GAC for removal of contaminants of emerging concerns such as microplastics and unregulated disinfection by-products.","author":[{"dropping-particle":"","family":"Jjagwe","given":"Joseph","non-dropping-particle":"","parse-names":false,"suffix":""},{"dropping-particle":"","family":"Olupot","given":"Peter Wilberforce","non-dropping-particle":"","parse-names":false,"suffix":""},{"dropping-particle":"","family":"Menya","given":"Emmanuel","non-dropping-particle":"","parse-names":false,"suffix":""},{"dropping-particle":"","family":"Kalibbala","given":"Herbert Mpagi","non-dropping-particle":"","parse-names":false,"suffix":""}],"container-title":"Journal of Bioresources and Bioproducts","id":"ITEM-1","issue":"February","issued":{"date-parts":[["2021"]]},"publisher":"Elsevier B.V.","title":"Synthesis and application of Granular activated carbon from biomass waste materials for water treatment: A review","type":"article-journal"},"uris":["http://www.mendeley.com/documents/?uuid=0d1f88c5-2362-4824-b18b-1455b1d5211a"]}],"mendeley":{"formattedCitation":"&lt;sup&gt;86&lt;/sup&gt;","plainTextFormattedCitation":"86","previouslyFormattedCitation":"&lt;sup&gt;87&lt;/sup&gt;"},"properties":{"noteIndex":0},"schema":"https://github.com/citation-style-language/schema/raw/master/csl-citation.json"}</w:instrText>
      </w:r>
      <w:r w:rsidR="004E59FE">
        <w:fldChar w:fldCharType="separate"/>
      </w:r>
      <w:r w:rsidR="00D64C75" w:rsidRPr="00D64C75">
        <w:rPr>
          <w:noProof/>
          <w:vertAlign w:val="superscript"/>
        </w:rPr>
        <w:t>86</w:t>
      </w:r>
      <w:r w:rsidR="004E59FE">
        <w:fldChar w:fldCharType="end"/>
      </w:r>
      <w:r w:rsidR="004E59FE">
        <w:t>. These oxides have a negative impact on the environment</w:t>
      </w:r>
      <w:r w:rsidR="004E59FE">
        <w:fldChar w:fldCharType="begin" w:fldLock="1"/>
      </w:r>
      <w:r w:rsidR="00D64C75">
        <w:instrText>ADDIN CSL_CITATION {"citationItems":[{"id":"ITEM-1","itemData":{"DOI":"10.1016/j.jobab.2021.03.003","ISSN":"23699698","abstract":"There is an increased global demand for activated carbon (AC) in application of water treatment and purification. Water pollutants that have exhibited a greater removal efficiency by AC included but not limited to heavy metals, pharmaceuticals, pesticides, natural organic matter, disinfection by-products, and microplastics. Granular activated carbon (GAC) is mostly used in aqueous solutions and adsorption columns for water treatment. Commercial AC is not only costly, but also obtained from non-renewable sources. This has prompted the search for alternative renewable materials for AC production. Biomass wastes present a great potential of such materials because of their availability and carbonaceous nature. This in turn can reduce on the adverse environmental effects caused by poor disposal of these wastes. The challenges associated with biomass waste based GAC are their low strength and attrition resistance which make them easily disintegrate under aqueous phase. This paper provides a comprehensive review on recent advances in production of biomass waste based GAC for water treatment and highlights future research directions. Production parameters such as granulation conditions, use of binders, carbonization, activation methods, and their effect on textural properties are discussed. Factors influencing the adsorption capacities of the derived GACs, adsorption models, adsorption mechanisms, and their regeneration potentials are reviewed. The literature reveals that biomass waste materials can produce GAC for use in water treatment with possibilities of being regenerated. Nonetheless, there is a need to explore 1) the effect of preparation pathways on the adsorptive properties of biomass derived GAC, 2) sustainable production of biomass derived GAC based on life cycle assessment and techno-economic analysis, and 3) adsorption mechanisms of GAC for removal of contaminants of emerging concerns such as microplastics and unregulated disinfection by-products.","author":[{"dropping-particle":"","family":"Jjagwe","given":"Joseph","non-dropping-particle":"","parse-names":false,"suffix":""},{"dropping-particle":"","family":"Olupot","given":"Peter Wilberforce","non-dropping-particle":"","parse-names":false,"suffix":""},{"dropping-particle":"","family":"Menya","given":"Emmanuel","non-dropping-particle":"","parse-names":false,"suffix":""},{"dropping-particle":"","family":"Kalibbala","given":"Herbert Mpagi","non-dropping-particle":"","parse-names":false,"suffix":""}],"container-title":"Journal of Bioresources and Bioproducts","id":"ITEM-1","issue":"February","issued":{"date-parts":[["2021"]]},"publisher":"Elsevier B.V.","title":"Synthesis and application of Granular activated carbon from biomass waste materials for water treatment: A review","type":"article-journal"},"uris":["http://www.mendeley.com/documents/?uuid=0d1f88c5-2362-4824-b18b-1455b1d5211a"]}],"mendeley":{"formattedCitation":"&lt;sup&gt;86&lt;/sup&gt;","plainTextFormattedCitation":"86","previouslyFormattedCitation":"&lt;sup&gt;87&lt;/sup&gt;"},"properties":{"noteIndex":0},"schema":"https://github.com/citation-style-language/schema/raw/master/csl-citation.json"}</w:instrText>
      </w:r>
      <w:r w:rsidR="004E59FE">
        <w:fldChar w:fldCharType="separate"/>
      </w:r>
      <w:r w:rsidR="00D64C75" w:rsidRPr="00D64C75">
        <w:rPr>
          <w:noProof/>
          <w:vertAlign w:val="superscript"/>
        </w:rPr>
        <w:t>86</w:t>
      </w:r>
      <w:r w:rsidR="004E59FE">
        <w:fldChar w:fldCharType="end"/>
      </w:r>
      <w:r w:rsidR="00A16B0F">
        <w:t>.</w:t>
      </w:r>
      <w:r w:rsidR="00FF552B" w:rsidRPr="00FF552B">
        <w:t xml:space="preserve"> </w:t>
      </w:r>
      <w:r w:rsidR="00FF552B">
        <w:t xml:space="preserve">Therefore, the </w:t>
      </w:r>
      <w:r w:rsidR="00FF552B" w:rsidRPr="00FF552B">
        <w:t xml:space="preserve">activated tire char </w:t>
      </w:r>
      <w:r w:rsidR="00FF552B">
        <w:t xml:space="preserve">developed </w:t>
      </w:r>
      <w:r w:rsidR="00FF552B" w:rsidRPr="00FF552B">
        <w:t>in this study has a greater specific surface area and can reduce hazardous emissions into the atmosphere since it has a lower nitrogen content than the other two adsorbents.</w:t>
      </w:r>
    </w:p>
    <w:p w14:paraId="2CAB9BB5" w14:textId="77777777" w:rsidR="00E1140B" w:rsidRPr="007E6929" w:rsidRDefault="00E1140B" w:rsidP="001D16D7">
      <w:pPr>
        <w:tabs>
          <w:tab w:val="left" w:pos="1785"/>
        </w:tabs>
        <w:spacing w:line="360" w:lineRule="auto"/>
        <w:jc w:val="both"/>
      </w:pPr>
    </w:p>
    <w:p w14:paraId="4E812CB8" w14:textId="77777777" w:rsidR="003A1FE8" w:rsidRDefault="003A1FE8" w:rsidP="001D16D7">
      <w:pPr>
        <w:pStyle w:val="Heading3"/>
        <w:spacing w:line="360" w:lineRule="auto"/>
      </w:pPr>
      <w:bookmarkStart w:id="425" w:name="_Toc80362491"/>
      <w:r w:rsidRPr="003A1FE8">
        <w:t>Proximate analysis</w:t>
      </w:r>
      <w:bookmarkEnd w:id="425"/>
      <w:r w:rsidRPr="003A1FE8">
        <w:t xml:space="preserve"> </w:t>
      </w:r>
    </w:p>
    <w:p w14:paraId="4C9D7100" w14:textId="77777777" w:rsidR="00E1140B" w:rsidRPr="00E1140B" w:rsidRDefault="00E1140B" w:rsidP="00E1140B"/>
    <w:p w14:paraId="4F04E4E4" w14:textId="77777777" w:rsidR="007E6929" w:rsidRDefault="003A1FE8" w:rsidP="001D16D7">
      <w:pPr>
        <w:pStyle w:val="Heading4"/>
        <w:spacing w:line="360" w:lineRule="auto"/>
      </w:pPr>
      <w:bookmarkStart w:id="426" w:name="_Toc80362492"/>
      <w:r w:rsidRPr="003A1FE8">
        <w:t>Thermogravimetric Analysis</w:t>
      </w:r>
      <w:bookmarkEnd w:id="426"/>
    </w:p>
    <w:p w14:paraId="09CDDB25" w14:textId="77777777" w:rsidR="003A1FE8" w:rsidRPr="003A1FE8" w:rsidRDefault="003A1FE8" w:rsidP="001D16D7">
      <w:pPr>
        <w:pStyle w:val="Heading4"/>
        <w:numPr>
          <w:ilvl w:val="0"/>
          <w:numId w:val="0"/>
        </w:numPr>
        <w:spacing w:line="360" w:lineRule="auto"/>
        <w:ind w:left="864"/>
      </w:pPr>
      <w:r w:rsidRPr="003A1FE8">
        <w:t xml:space="preserve"> </w:t>
      </w:r>
    </w:p>
    <w:p w14:paraId="395CC587" w14:textId="77777777" w:rsidR="003A1FE8" w:rsidRPr="003A1FE8" w:rsidRDefault="00E1140B" w:rsidP="00E1140B">
      <w:pPr>
        <w:tabs>
          <w:tab w:val="left" w:pos="720"/>
        </w:tabs>
        <w:spacing w:line="360" w:lineRule="auto"/>
        <w:jc w:val="both"/>
        <w:rPr>
          <w:rFonts w:eastAsiaTheme="minorEastAsia"/>
          <w:szCs w:val="24"/>
        </w:rPr>
      </w:pPr>
      <w:r>
        <w:rPr>
          <w:szCs w:val="24"/>
        </w:rPr>
        <w:tab/>
      </w:r>
      <w:r w:rsidR="000B5C99">
        <w:rPr>
          <w:szCs w:val="24"/>
        </w:rPr>
        <w:t>Thermo</w:t>
      </w:r>
      <w:r w:rsidR="004E1CF1">
        <w:rPr>
          <w:szCs w:val="24"/>
        </w:rPr>
        <w:t>gravimetric analysis (</w:t>
      </w:r>
      <w:r w:rsidR="004E1CF1" w:rsidRPr="004E1CF1">
        <w:rPr>
          <w:szCs w:val="24"/>
        </w:rPr>
        <w:t>TGA</w:t>
      </w:r>
      <w:r w:rsidR="004E1CF1">
        <w:rPr>
          <w:szCs w:val="24"/>
        </w:rPr>
        <w:t>)</w:t>
      </w:r>
      <w:r w:rsidR="004E1CF1" w:rsidRPr="004E1CF1">
        <w:rPr>
          <w:szCs w:val="24"/>
        </w:rPr>
        <w:t xml:space="preserve"> measures weight changes in a substance as a function of temperature (or time) in a controlled </w:t>
      </w:r>
      <w:r w:rsidR="004E1CF1">
        <w:rPr>
          <w:szCs w:val="24"/>
        </w:rPr>
        <w:t>atmosphere.</w:t>
      </w:r>
      <w:r w:rsidR="004E1CF1" w:rsidRPr="004E1CF1">
        <w:t xml:space="preserve"> </w:t>
      </w:r>
      <w:r w:rsidR="004E1CF1" w:rsidRPr="004E1CF1">
        <w:rPr>
          <w:szCs w:val="24"/>
        </w:rPr>
        <w:t xml:space="preserve">Measurement of a material's thermal stability, moisture and solvent content, and the percent composition of components </w:t>
      </w:r>
      <w:r w:rsidR="004E1CF1" w:rsidRPr="004E1CF1">
        <w:rPr>
          <w:szCs w:val="24"/>
        </w:rPr>
        <w:lastRenderedPageBreak/>
        <w:t xml:space="preserve">in a compound are some of its main </w:t>
      </w:r>
      <w:r w:rsidR="00680583" w:rsidRPr="004E1CF1">
        <w:rPr>
          <w:szCs w:val="24"/>
        </w:rPr>
        <w:t>applications.</w:t>
      </w:r>
      <w:r w:rsidR="00680583" w:rsidRPr="003A1FE8">
        <w:rPr>
          <w:szCs w:val="24"/>
        </w:rPr>
        <w:t xml:space="preserve"> </w:t>
      </w:r>
      <w:r w:rsidR="00680583">
        <w:t>Thermogravimetry (TG) and derivative thermogravimetry (DTG) curves were obtained with a thermogravimetric test of adsorbent samples of tire pyrolysis char, demineralized tire, and activated tire char under a nitrogen environment and constant heating rate up to 900°C are shown in Figures 3.1, 3.2, and 3.3 respectively.</w:t>
      </w:r>
      <w:r w:rsidR="0067012B" w:rsidRPr="0067012B">
        <w:rPr>
          <w:szCs w:val="24"/>
        </w:rPr>
        <w:t xml:space="preserve"> </w:t>
      </w:r>
      <w:r w:rsidR="0067012B">
        <w:rPr>
          <w:szCs w:val="24"/>
        </w:rPr>
        <w:t xml:space="preserve">According to the Figure 3.1 given for tire pyrolytic char, </w:t>
      </w:r>
      <w:r w:rsidR="006722EB" w:rsidRPr="003A1FE8">
        <w:rPr>
          <w:szCs w:val="24"/>
        </w:rPr>
        <w:t xml:space="preserve">moisture and the low molecular weight compounds on the surface were removed from </w:t>
      </w:r>
      <w:r w:rsidR="0067012B">
        <w:rPr>
          <w:szCs w:val="24"/>
        </w:rPr>
        <w:t xml:space="preserve">the </w:t>
      </w:r>
      <w:r w:rsidR="005F4713">
        <w:rPr>
          <w:szCs w:val="24"/>
        </w:rPr>
        <w:t>sample up to around</w:t>
      </w:r>
      <w:r w:rsidR="006722EB" w:rsidRPr="003A1FE8">
        <w:rPr>
          <w:szCs w:val="24"/>
        </w:rPr>
        <w:t xml:space="preserve"> 400</w:t>
      </w:r>
      <m:oMath>
        <m:r>
          <w:rPr>
            <w:rFonts w:ascii="Cambria Math" w:hAnsi="Cambria Math"/>
            <w:szCs w:val="24"/>
          </w:rPr>
          <m:t>℃</m:t>
        </m:r>
      </m:oMath>
      <w:r w:rsidR="006722EB" w:rsidRPr="003A1FE8">
        <w:rPr>
          <w:rFonts w:eastAsiaTheme="minorEastAsia"/>
          <w:szCs w:val="24"/>
        </w:rPr>
        <w:t xml:space="preserve">  and the thermal degradation of the structure was stabilized. Around the temperature </w:t>
      </w:r>
      <w:r w:rsidRPr="003A1FE8">
        <w:rPr>
          <w:rFonts w:eastAsiaTheme="minorEastAsia"/>
          <w:szCs w:val="24"/>
        </w:rPr>
        <w:t xml:space="preserve">of </w:t>
      </w:r>
      <w:r>
        <w:rPr>
          <w:rFonts w:eastAsiaTheme="minorEastAsia"/>
          <w:szCs w:val="24"/>
        </w:rPr>
        <w:t>480</w:t>
      </w:r>
      <m:oMath>
        <m:r>
          <w:rPr>
            <w:rFonts w:ascii="Cambria Math" w:eastAsiaTheme="minorEastAsia" w:hAnsi="Cambria Math"/>
            <w:szCs w:val="24"/>
          </w:rPr>
          <m:t>℃</m:t>
        </m:r>
      </m:oMath>
      <w:r w:rsidR="00A06669">
        <w:rPr>
          <w:rFonts w:eastAsiaTheme="minorEastAsia"/>
          <w:szCs w:val="24"/>
        </w:rPr>
        <w:t>, a mass loss of 65 % occurred, remaining 35</w:t>
      </w:r>
      <w:r w:rsidR="006722EB" w:rsidRPr="003A1FE8">
        <w:rPr>
          <w:rFonts w:eastAsiaTheme="minorEastAsia"/>
          <w:szCs w:val="24"/>
        </w:rPr>
        <w:t xml:space="preserve"> % of the carbonaceous char resi</w:t>
      </w:r>
      <w:r w:rsidR="009D5B77">
        <w:rPr>
          <w:rFonts w:eastAsiaTheme="minorEastAsia"/>
          <w:szCs w:val="24"/>
        </w:rPr>
        <w:t>due. It still lost around (1-2)</w:t>
      </w:r>
      <w:r w:rsidR="006722EB" w:rsidRPr="003A1FE8">
        <w:rPr>
          <w:rFonts w:eastAsiaTheme="minorEastAsia"/>
          <w:szCs w:val="24"/>
        </w:rPr>
        <w:t>%  of its mass up to 900</w:t>
      </w:r>
      <w:r w:rsidR="009D5B77">
        <w:rPr>
          <w:rFonts w:eastAsiaTheme="minorEastAsia"/>
          <w:szCs w:val="24"/>
        </w:rPr>
        <w:t xml:space="preserve"> </w:t>
      </w:r>
      <m:oMath>
        <m:r>
          <w:rPr>
            <w:rFonts w:ascii="Cambria Math" w:eastAsiaTheme="minorEastAsia" w:hAnsi="Cambria Math"/>
            <w:szCs w:val="24"/>
          </w:rPr>
          <m:t>℃</m:t>
        </m:r>
      </m:oMath>
      <w:r w:rsidR="006722EB" w:rsidRPr="003A1FE8">
        <w:rPr>
          <w:rFonts w:eastAsiaTheme="minorEastAsia"/>
          <w:szCs w:val="24"/>
        </w:rPr>
        <w:t>, denoting some unconverted carbon</w:t>
      </w:r>
      <w:r w:rsidR="006722EB" w:rsidRPr="003A1FE8">
        <w:rPr>
          <w:rFonts w:eastAsiaTheme="minorEastAsia"/>
          <w:szCs w:val="24"/>
        </w:rPr>
        <w:fldChar w:fldCharType="begin" w:fldLock="1"/>
      </w:r>
      <w:r w:rsidR="00D64C75">
        <w:rPr>
          <w:rFonts w:eastAsiaTheme="minorEastAsia"/>
          <w:szCs w:val="24"/>
        </w:rPr>
        <w:instrText>ADDIN CSL_CITATION {"citationItems":[{"id":"ITEM-1","itemData":{"DOI":"10.3390/c5040076","ISSN":"2311-5629","abstract":"A char produced from spent tire rubber showed very promising results as an adsorbent of Remazol Yellow (RY) from aqueous solutions. Spent tire rubber was submitted to a pyrolysis process optimized for char production. The obtained char was submitted to chemical, physical, and textural characterizations and, subsequently, applied as a low-cost adsorbent for dye (RY) removal in batch adsorption assays. The obtained char was characterized by relatively high ash content (12.9% wt), high fixed-carbon content (69.7% wt), a surface area of 69 m2/g, and total pore volume of 0.14 cm3/g. Remazol Yellow kinetic assays and modelling of the experimental data using the pseudo-first and pseudo-second order kinetic models demonstrated a better adjustment to the pseudo-first order model with a calculated uptake capacity of 14.2 mg RY/g char. From the equilibrium assays, the adsorption isotherm was fitted to both Langmuir and Freundlich models; it was found a better fit for the Langmuir model to the experimental data, indicating a monolayer adsorption process with a monolayer uptake capacity of 11.9 mg RY/g char. Under the experimental conditions of the adsorption assays, the char presented positive charges at its surface, able to attract the deprotonated sulfonate groups (SO3−) of RY; therefore, electrostatic attraction was considered the most plausible mechanism for dye removal.","author":[{"dropping-particle":"","family":"Nogueira","given":"","non-dropping-particle":"","parse-names":false,"suffix":""},{"dropping-particle":"","family":"Matos","given":"","non-dropping-particle":"","parse-names":false,"suffix":""},{"dropping-particle":"","family":"Bernardo","given":"","non-dropping-particle":"","parse-names":false,"suffix":""},{"dropping-particle":"","family":"Pinto","given":"","non-dropping-particle":"","parse-names":false,"suffix":""},{"dropping-particle":"","family":"Lapa","given":"","non-dropping-particle":"","parse-names":false,"suffix":""},{"dropping-particle":"","family":"Surra","given":"","non-dropping-particle":"","parse-names":false,"suffix":""},{"dropping-particle":"","family":"Fonseca","given":"","non-dropping-particle":"","parse-names":false,"suffix":""}],"container-title":"C — Journal of Carbon Research","id":"ITEM-1","issued":{"date-parts":[["2019"]]},"title":"Char from Spent Tire Rubber: A Potential Adsorbent of Remazol Yellow Dye","type":"article-journal"},"uris":["http://www.mendeley.com/documents/?uuid=e20532c9-91bc-4b36-8932-e2d1eafaa4f0"]}],"mendeley":{"formattedCitation":"&lt;sup&gt;87&lt;/sup&gt;","plainTextFormattedCitation":"87","previouslyFormattedCitation":"&lt;sup&gt;88&lt;/sup&gt;"},"properties":{"noteIndex":0},"schema":"https://github.com/citation-style-language/schema/raw/master/csl-citation.json"}</w:instrText>
      </w:r>
      <w:r w:rsidR="006722EB" w:rsidRPr="003A1FE8">
        <w:rPr>
          <w:rFonts w:eastAsiaTheme="minorEastAsia"/>
          <w:szCs w:val="24"/>
        </w:rPr>
        <w:fldChar w:fldCharType="separate"/>
      </w:r>
      <w:r w:rsidR="00D64C75" w:rsidRPr="00D64C75">
        <w:rPr>
          <w:rFonts w:eastAsiaTheme="minorEastAsia"/>
          <w:noProof/>
          <w:szCs w:val="24"/>
          <w:vertAlign w:val="superscript"/>
        </w:rPr>
        <w:t>87</w:t>
      </w:r>
      <w:r w:rsidR="006722EB" w:rsidRPr="003A1FE8">
        <w:rPr>
          <w:rFonts w:eastAsiaTheme="minorEastAsia"/>
          <w:szCs w:val="24"/>
        </w:rPr>
        <w:fldChar w:fldCharType="end"/>
      </w:r>
      <w:r w:rsidR="006722EB" w:rsidRPr="003A1FE8">
        <w:rPr>
          <w:rFonts w:eastAsiaTheme="minorEastAsia"/>
          <w:szCs w:val="24"/>
        </w:rPr>
        <w:t>.</w:t>
      </w:r>
    </w:p>
    <w:p w14:paraId="37129087" w14:textId="77777777" w:rsidR="003A1FE8" w:rsidRPr="003A1FE8" w:rsidRDefault="003A1FE8" w:rsidP="001D16D7">
      <w:pPr>
        <w:tabs>
          <w:tab w:val="left" w:pos="1785"/>
        </w:tabs>
        <w:spacing w:line="360" w:lineRule="auto"/>
        <w:jc w:val="both"/>
        <w:rPr>
          <w:szCs w:val="24"/>
        </w:rPr>
      </w:pPr>
    </w:p>
    <w:p w14:paraId="5E3F65A1" w14:textId="77777777" w:rsidR="00A6311F" w:rsidRDefault="00D5590F" w:rsidP="001D16D7">
      <w:pPr>
        <w:keepNext/>
        <w:tabs>
          <w:tab w:val="left" w:pos="1785"/>
        </w:tabs>
        <w:spacing w:line="360" w:lineRule="auto"/>
        <w:jc w:val="both"/>
      </w:pPr>
      <w:r>
        <w:rPr>
          <w:noProof/>
          <w:lang w:val="en-GB" w:eastAsia="en-GB"/>
        </w:rPr>
        <w:drawing>
          <wp:inline distT="0" distB="0" distL="0" distR="0" wp14:anchorId="674259BD" wp14:editId="77799008">
            <wp:extent cx="5813239" cy="2933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4451" cy="2959545"/>
                    </a:xfrm>
                    <a:prstGeom prst="rect">
                      <a:avLst/>
                    </a:prstGeom>
                  </pic:spPr>
                </pic:pic>
              </a:graphicData>
            </a:graphic>
          </wp:inline>
        </w:drawing>
      </w:r>
    </w:p>
    <w:p w14:paraId="412AC27B" w14:textId="77777777" w:rsidR="00ED3209" w:rsidRPr="00E1140B" w:rsidRDefault="00A6311F" w:rsidP="005E7318">
      <w:pPr>
        <w:pStyle w:val="Caption"/>
        <w:spacing w:line="360" w:lineRule="auto"/>
        <w:ind w:left="720" w:firstLine="720"/>
        <w:jc w:val="both"/>
        <w:rPr>
          <w:i w:val="0"/>
          <w:iCs w:val="0"/>
          <w:color w:val="auto"/>
          <w:sz w:val="24"/>
          <w:szCs w:val="24"/>
        </w:rPr>
      </w:pPr>
      <w:bookmarkStart w:id="427" w:name="_Toc80342674"/>
      <w:r w:rsidRPr="00E1140B">
        <w:rPr>
          <w:b/>
          <w:bCs/>
          <w:i w:val="0"/>
          <w:iCs w:val="0"/>
          <w:color w:val="auto"/>
          <w:sz w:val="24"/>
          <w:szCs w:val="24"/>
        </w:rPr>
        <w:t xml:space="preserve">Figure </w:t>
      </w:r>
      <w:r w:rsidR="00A25B39" w:rsidRPr="00E1140B">
        <w:rPr>
          <w:b/>
          <w:bCs/>
          <w:i w:val="0"/>
          <w:iCs w:val="0"/>
          <w:color w:val="auto"/>
          <w:sz w:val="24"/>
          <w:szCs w:val="24"/>
        </w:rPr>
        <w:fldChar w:fldCharType="begin"/>
      </w:r>
      <w:r w:rsidR="00A25B39" w:rsidRPr="00E1140B">
        <w:rPr>
          <w:b/>
          <w:bCs/>
          <w:i w:val="0"/>
          <w:iCs w:val="0"/>
          <w:color w:val="auto"/>
          <w:sz w:val="24"/>
          <w:szCs w:val="24"/>
        </w:rPr>
        <w:instrText xml:space="preserve"> STYLEREF 1 \s </w:instrText>
      </w:r>
      <w:r w:rsidR="00A25B39" w:rsidRPr="00E1140B">
        <w:rPr>
          <w:b/>
          <w:bCs/>
          <w:i w:val="0"/>
          <w:iCs w:val="0"/>
          <w:color w:val="auto"/>
          <w:sz w:val="24"/>
          <w:szCs w:val="24"/>
        </w:rPr>
        <w:fldChar w:fldCharType="separate"/>
      </w:r>
      <w:r w:rsidR="00A25B39" w:rsidRPr="00E1140B">
        <w:rPr>
          <w:b/>
          <w:bCs/>
          <w:i w:val="0"/>
          <w:iCs w:val="0"/>
          <w:noProof/>
          <w:color w:val="auto"/>
          <w:sz w:val="24"/>
          <w:szCs w:val="24"/>
        </w:rPr>
        <w:t>3</w:t>
      </w:r>
      <w:r w:rsidR="00A25B39" w:rsidRPr="00E1140B">
        <w:rPr>
          <w:b/>
          <w:bCs/>
          <w:i w:val="0"/>
          <w:iCs w:val="0"/>
          <w:color w:val="auto"/>
          <w:sz w:val="24"/>
          <w:szCs w:val="24"/>
        </w:rPr>
        <w:fldChar w:fldCharType="end"/>
      </w:r>
      <w:r w:rsidR="00A25B39" w:rsidRPr="00E1140B">
        <w:rPr>
          <w:b/>
          <w:bCs/>
          <w:i w:val="0"/>
          <w:iCs w:val="0"/>
          <w:color w:val="auto"/>
          <w:sz w:val="24"/>
          <w:szCs w:val="24"/>
        </w:rPr>
        <w:t>.</w:t>
      </w:r>
      <w:r w:rsidR="00A25B39" w:rsidRPr="00E1140B">
        <w:rPr>
          <w:b/>
          <w:bCs/>
          <w:i w:val="0"/>
          <w:iCs w:val="0"/>
          <w:color w:val="auto"/>
          <w:sz w:val="24"/>
          <w:szCs w:val="24"/>
        </w:rPr>
        <w:fldChar w:fldCharType="begin"/>
      </w:r>
      <w:r w:rsidR="00A25B39" w:rsidRPr="00E1140B">
        <w:rPr>
          <w:b/>
          <w:bCs/>
          <w:i w:val="0"/>
          <w:iCs w:val="0"/>
          <w:color w:val="auto"/>
          <w:sz w:val="24"/>
          <w:szCs w:val="24"/>
        </w:rPr>
        <w:instrText xml:space="preserve"> SEQ Figure \* ARABIC \s 1 </w:instrText>
      </w:r>
      <w:r w:rsidR="00A25B39" w:rsidRPr="00E1140B">
        <w:rPr>
          <w:b/>
          <w:bCs/>
          <w:i w:val="0"/>
          <w:iCs w:val="0"/>
          <w:color w:val="auto"/>
          <w:sz w:val="24"/>
          <w:szCs w:val="24"/>
        </w:rPr>
        <w:fldChar w:fldCharType="separate"/>
      </w:r>
      <w:r w:rsidR="00A25B39" w:rsidRPr="00E1140B">
        <w:rPr>
          <w:b/>
          <w:bCs/>
          <w:i w:val="0"/>
          <w:iCs w:val="0"/>
          <w:noProof/>
          <w:color w:val="auto"/>
          <w:sz w:val="24"/>
          <w:szCs w:val="24"/>
        </w:rPr>
        <w:t>1</w:t>
      </w:r>
      <w:r w:rsidR="00A25B39" w:rsidRPr="00E1140B">
        <w:rPr>
          <w:b/>
          <w:bCs/>
          <w:i w:val="0"/>
          <w:iCs w:val="0"/>
          <w:color w:val="auto"/>
          <w:sz w:val="24"/>
          <w:szCs w:val="24"/>
        </w:rPr>
        <w:fldChar w:fldCharType="end"/>
      </w:r>
      <w:r w:rsidRPr="00E1140B">
        <w:rPr>
          <w:b/>
          <w:bCs/>
          <w:i w:val="0"/>
          <w:iCs w:val="0"/>
          <w:color w:val="auto"/>
          <w:sz w:val="24"/>
          <w:szCs w:val="24"/>
        </w:rPr>
        <w:t>.</w:t>
      </w:r>
      <w:r w:rsidRPr="00E1140B">
        <w:rPr>
          <w:i w:val="0"/>
          <w:iCs w:val="0"/>
          <w:color w:val="auto"/>
          <w:sz w:val="24"/>
          <w:szCs w:val="24"/>
        </w:rPr>
        <w:t xml:space="preserve"> TGA spectrum of tire pyrolytic char</w:t>
      </w:r>
      <w:bookmarkEnd w:id="427"/>
    </w:p>
    <w:p w14:paraId="2073BF3A" w14:textId="77777777" w:rsidR="009D01DE" w:rsidRDefault="00322740" w:rsidP="00E1140B">
      <w:pPr>
        <w:tabs>
          <w:tab w:val="left" w:pos="720"/>
        </w:tabs>
        <w:spacing w:line="360" w:lineRule="auto"/>
        <w:jc w:val="both"/>
        <w:rPr>
          <w:rFonts w:eastAsiaTheme="minorEastAsia"/>
          <w:szCs w:val="24"/>
        </w:rPr>
      </w:pPr>
      <w:r>
        <w:rPr>
          <w:rFonts w:eastAsiaTheme="minorEastAsia"/>
          <w:szCs w:val="24"/>
        </w:rPr>
        <w:tab/>
      </w:r>
      <w:r>
        <w:rPr>
          <w:rFonts w:eastAsiaTheme="minorEastAsia"/>
          <w:szCs w:val="24"/>
        </w:rPr>
        <w:tab/>
      </w:r>
      <w:r w:rsidR="006722EB" w:rsidRPr="003A1FE8">
        <w:rPr>
          <w:rFonts w:eastAsiaTheme="minorEastAsia"/>
          <w:szCs w:val="24"/>
        </w:rPr>
        <w:t>According to the TGA curve of demineralized tire char</w:t>
      </w:r>
      <w:r w:rsidR="0067012B">
        <w:rPr>
          <w:rFonts w:eastAsiaTheme="minorEastAsia"/>
          <w:szCs w:val="24"/>
        </w:rPr>
        <w:t xml:space="preserve"> (F</w:t>
      </w:r>
      <w:r w:rsidR="00A6311F">
        <w:rPr>
          <w:rFonts w:eastAsiaTheme="minorEastAsia"/>
          <w:szCs w:val="24"/>
        </w:rPr>
        <w:t>igure 3.2</w:t>
      </w:r>
      <w:r w:rsidR="006722EB">
        <w:rPr>
          <w:rFonts w:eastAsiaTheme="minorEastAsia"/>
          <w:szCs w:val="24"/>
        </w:rPr>
        <w:t>)</w:t>
      </w:r>
      <w:r w:rsidR="006722EB" w:rsidRPr="003A1FE8">
        <w:rPr>
          <w:rFonts w:eastAsiaTheme="minorEastAsia"/>
          <w:szCs w:val="24"/>
        </w:rPr>
        <w:t>, moisture and other low molecular components were l</w:t>
      </w:r>
      <w:r w:rsidR="0067012B">
        <w:rPr>
          <w:rFonts w:eastAsiaTheme="minorEastAsia"/>
          <w:szCs w:val="24"/>
        </w:rPr>
        <w:t xml:space="preserve">iberated from the sample upto </w:t>
      </w:r>
      <w:r w:rsidR="0067012B" w:rsidRPr="003A1FE8">
        <w:rPr>
          <w:rFonts w:eastAsiaTheme="minorEastAsia"/>
          <w:szCs w:val="24"/>
        </w:rPr>
        <w:t>500</w:t>
      </w:r>
      <m:oMath>
        <m:r>
          <w:rPr>
            <w:rFonts w:ascii="Cambria Math" w:eastAsiaTheme="minorEastAsia" w:hAnsi="Cambria Math"/>
            <w:szCs w:val="24"/>
          </w:rPr>
          <m:t>℃</m:t>
        </m:r>
      </m:oMath>
      <w:r w:rsidR="006722EB" w:rsidRPr="003A1FE8">
        <w:rPr>
          <w:rFonts w:eastAsiaTheme="minorEastAsia"/>
          <w:szCs w:val="24"/>
        </w:rPr>
        <w:t xml:space="preserve">  and the structure was stable </w:t>
      </w:r>
      <w:r w:rsidR="0067012B">
        <w:rPr>
          <w:rFonts w:eastAsiaTheme="minorEastAsia"/>
          <w:szCs w:val="24"/>
        </w:rPr>
        <w:t>up</w:t>
      </w:r>
      <w:r w:rsidR="0067012B" w:rsidRPr="003A1FE8">
        <w:rPr>
          <w:rFonts w:eastAsiaTheme="minorEastAsia"/>
          <w:szCs w:val="24"/>
        </w:rPr>
        <w:t xml:space="preserve"> to</w:t>
      </w:r>
      <w:r w:rsidR="0067012B">
        <w:rPr>
          <w:rFonts w:eastAsiaTheme="minorEastAsia"/>
          <w:szCs w:val="24"/>
        </w:rPr>
        <w:t xml:space="preserve"> that temperature without</w:t>
      </w:r>
      <w:r w:rsidR="006722EB" w:rsidRPr="003A1FE8">
        <w:rPr>
          <w:rFonts w:eastAsiaTheme="minorEastAsia"/>
          <w:szCs w:val="24"/>
        </w:rPr>
        <w:t xml:space="preserve"> degradatio</w:t>
      </w:r>
      <w:r w:rsidR="00A06669">
        <w:rPr>
          <w:rFonts w:eastAsiaTheme="minorEastAsia"/>
          <w:szCs w:val="24"/>
        </w:rPr>
        <w:t xml:space="preserve">n. However, a mass loss </w:t>
      </w:r>
      <w:r w:rsidR="0067012B">
        <w:rPr>
          <w:rFonts w:eastAsiaTheme="minorEastAsia"/>
          <w:szCs w:val="24"/>
        </w:rPr>
        <w:t xml:space="preserve">of </w:t>
      </w:r>
      <w:r w:rsidR="0067012B" w:rsidRPr="003A1FE8">
        <w:rPr>
          <w:rFonts w:eastAsiaTheme="minorEastAsia"/>
          <w:szCs w:val="24"/>
        </w:rPr>
        <w:t>85</w:t>
      </w:r>
      <w:r w:rsidR="006722EB" w:rsidRPr="003A1FE8">
        <w:rPr>
          <w:rFonts w:eastAsiaTheme="minorEastAsia"/>
          <w:szCs w:val="24"/>
        </w:rPr>
        <w:t>% of demineralized tire char occurred between 500</w:t>
      </w:r>
      <m:oMath>
        <m:r>
          <w:rPr>
            <w:rFonts w:ascii="Cambria Math" w:eastAsiaTheme="minorEastAsia" w:hAnsi="Cambria Math"/>
            <w:strike/>
            <w:szCs w:val="24"/>
            <w:highlight w:val="yellow"/>
            <w:rPrChange w:id="428" w:author="Hp" w:date="2021-08-30T11:18:00Z">
              <w:rPr>
                <w:rFonts w:ascii="Cambria Math" w:eastAsiaTheme="minorEastAsia" w:hAnsi="Cambria Math"/>
                <w:szCs w:val="24"/>
              </w:rPr>
            </w:rPrChange>
          </w:rPr>
          <m:t>℃</m:t>
        </m:r>
      </m:oMath>
      <w:r w:rsidR="006722EB" w:rsidRPr="003A1FE8">
        <w:rPr>
          <w:rFonts w:eastAsiaTheme="minorEastAsia"/>
          <w:szCs w:val="24"/>
        </w:rPr>
        <w:t>-600</w:t>
      </w:r>
      <m:oMath>
        <m:r>
          <w:rPr>
            <w:rFonts w:ascii="Cambria Math" w:eastAsiaTheme="minorEastAsia" w:hAnsi="Cambria Math"/>
            <w:szCs w:val="24"/>
          </w:rPr>
          <m:t>℃</m:t>
        </m:r>
      </m:oMath>
      <w:r w:rsidR="006722EB" w:rsidRPr="003A1FE8">
        <w:rPr>
          <w:rFonts w:eastAsiaTheme="minorEastAsia"/>
          <w:szCs w:val="24"/>
        </w:rPr>
        <w:t xml:space="preserve"> temperatures, remaining around 15% of the carbonaceous residue</w:t>
      </w:r>
    </w:p>
    <w:p w14:paraId="137BE60B" w14:textId="77777777" w:rsidR="009D01DE" w:rsidRPr="00D5590F" w:rsidRDefault="009D01DE" w:rsidP="001D16D7">
      <w:pPr>
        <w:tabs>
          <w:tab w:val="left" w:pos="1785"/>
        </w:tabs>
        <w:spacing w:line="360" w:lineRule="auto"/>
        <w:jc w:val="both"/>
        <w:rPr>
          <w:rFonts w:eastAsiaTheme="minorEastAsia"/>
          <w:szCs w:val="24"/>
        </w:rPr>
      </w:pPr>
    </w:p>
    <w:p w14:paraId="133502E6" w14:textId="77777777" w:rsidR="00A6311F" w:rsidRDefault="00D5590F" w:rsidP="001D16D7">
      <w:pPr>
        <w:keepNext/>
        <w:tabs>
          <w:tab w:val="left" w:pos="1785"/>
        </w:tabs>
        <w:spacing w:line="360" w:lineRule="auto"/>
        <w:jc w:val="both"/>
      </w:pPr>
      <w:r>
        <w:rPr>
          <w:noProof/>
          <w:lang w:val="en-GB" w:eastAsia="en-GB"/>
        </w:rPr>
        <w:lastRenderedPageBreak/>
        <w:drawing>
          <wp:inline distT="0" distB="0" distL="0" distR="0" wp14:anchorId="0D978416" wp14:editId="08B2F92B">
            <wp:extent cx="5501640" cy="296204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8168" cy="2992474"/>
                    </a:xfrm>
                    <a:prstGeom prst="rect">
                      <a:avLst/>
                    </a:prstGeom>
                  </pic:spPr>
                </pic:pic>
              </a:graphicData>
            </a:graphic>
          </wp:inline>
        </w:drawing>
      </w:r>
    </w:p>
    <w:p w14:paraId="73BCEF4B" w14:textId="77777777" w:rsidR="00ED3209" w:rsidRPr="005E7318" w:rsidRDefault="00A6311F" w:rsidP="005E7318">
      <w:pPr>
        <w:pStyle w:val="Caption"/>
        <w:spacing w:line="360" w:lineRule="auto"/>
        <w:ind w:left="720" w:firstLine="720"/>
        <w:jc w:val="both"/>
        <w:rPr>
          <w:i w:val="0"/>
          <w:iCs w:val="0"/>
          <w:color w:val="auto"/>
          <w:sz w:val="24"/>
          <w:szCs w:val="24"/>
        </w:rPr>
      </w:pPr>
      <w:bookmarkStart w:id="429" w:name="_Toc80342675"/>
      <w:r w:rsidRPr="005E7318">
        <w:rPr>
          <w:b/>
          <w:bCs/>
          <w:i w:val="0"/>
          <w:iCs w:val="0"/>
          <w:color w:val="auto"/>
          <w:sz w:val="24"/>
          <w:szCs w:val="24"/>
        </w:rPr>
        <w:t xml:space="preserve">Figure </w:t>
      </w:r>
      <w:r w:rsidR="00A25B39" w:rsidRPr="005E7318">
        <w:rPr>
          <w:b/>
          <w:bCs/>
          <w:i w:val="0"/>
          <w:iCs w:val="0"/>
          <w:color w:val="auto"/>
          <w:sz w:val="24"/>
          <w:szCs w:val="24"/>
        </w:rPr>
        <w:fldChar w:fldCharType="begin"/>
      </w:r>
      <w:r w:rsidR="00A25B39" w:rsidRPr="005E7318">
        <w:rPr>
          <w:b/>
          <w:bCs/>
          <w:i w:val="0"/>
          <w:iCs w:val="0"/>
          <w:color w:val="auto"/>
          <w:sz w:val="24"/>
          <w:szCs w:val="24"/>
        </w:rPr>
        <w:instrText xml:space="preserve"> STYLEREF 1 \s </w:instrText>
      </w:r>
      <w:r w:rsidR="00A25B39" w:rsidRPr="005E7318">
        <w:rPr>
          <w:b/>
          <w:bCs/>
          <w:i w:val="0"/>
          <w:iCs w:val="0"/>
          <w:color w:val="auto"/>
          <w:sz w:val="24"/>
          <w:szCs w:val="24"/>
        </w:rPr>
        <w:fldChar w:fldCharType="separate"/>
      </w:r>
      <w:r w:rsidR="00A25B39" w:rsidRPr="005E7318">
        <w:rPr>
          <w:b/>
          <w:bCs/>
          <w:i w:val="0"/>
          <w:iCs w:val="0"/>
          <w:noProof/>
          <w:color w:val="auto"/>
          <w:sz w:val="24"/>
          <w:szCs w:val="24"/>
        </w:rPr>
        <w:t>3</w:t>
      </w:r>
      <w:r w:rsidR="00A25B39" w:rsidRPr="005E7318">
        <w:rPr>
          <w:b/>
          <w:bCs/>
          <w:i w:val="0"/>
          <w:iCs w:val="0"/>
          <w:color w:val="auto"/>
          <w:sz w:val="24"/>
          <w:szCs w:val="24"/>
        </w:rPr>
        <w:fldChar w:fldCharType="end"/>
      </w:r>
      <w:r w:rsidR="00A25B39" w:rsidRPr="005E7318">
        <w:rPr>
          <w:b/>
          <w:bCs/>
          <w:i w:val="0"/>
          <w:iCs w:val="0"/>
          <w:color w:val="auto"/>
          <w:sz w:val="24"/>
          <w:szCs w:val="24"/>
        </w:rPr>
        <w:t>.</w:t>
      </w:r>
      <w:r w:rsidR="00A25B39" w:rsidRPr="005E7318">
        <w:rPr>
          <w:b/>
          <w:bCs/>
          <w:i w:val="0"/>
          <w:iCs w:val="0"/>
          <w:color w:val="auto"/>
          <w:sz w:val="24"/>
          <w:szCs w:val="24"/>
        </w:rPr>
        <w:fldChar w:fldCharType="begin"/>
      </w:r>
      <w:r w:rsidR="00A25B39" w:rsidRPr="005E7318">
        <w:rPr>
          <w:b/>
          <w:bCs/>
          <w:i w:val="0"/>
          <w:iCs w:val="0"/>
          <w:color w:val="auto"/>
          <w:sz w:val="24"/>
          <w:szCs w:val="24"/>
        </w:rPr>
        <w:instrText xml:space="preserve"> SEQ Figure \* ARABIC \s 1 </w:instrText>
      </w:r>
      <w:r w:rsidR="00A25B39" w:rsidRPr="005E7318">
        <w:rPr>
          <w:b/>
          <w:bCs/>
          <w:i w:val="0"/>
          <w:iCs w:val="0"/>
          <w:color w:val="auto"/>
          <w:sz w:val="24"/>
          <w:szCs w:val="24"/>
        </w:rPr>
        <w:fldChar w:fldCharType="separate"/>
      </w:r>
      <w:r w:rsidR="00A25B39" w:rsidRPr="005E7318">
        <w:rPr>
          <w:b/>
          <w:bCs/>
          <w:i w:val="0"/>
          <w:iCs w:val="0"/>
          <w:noProof/>
          <w:color w:val="auto"/>
          <w:sz w:val="24"/>
          <w:szCs w:val="24"/>
        </w:rPr>
        <w:t>2</w:t>
      </w:r>
      <w:r w:rsidR="00A25B39" w:rsidRPr="005E7318">
        <w:rPr>
          <w:b/>
          <w:bCs/>
          <w:i w:val="0"/>
          <w:iCs w:val="0"/>
          <w:color w:val="auto"/>
          <w:sz w:val="24"/>
          <w:szCs w:val="24"/>
        </w:rPr>
        <w:fldChar w:fldCharType="end"/>
      </w:r>
      <w:r w:rsidRPr="005E7318">
        <w:rPr>
          <w:i w:val="0"/>
          <w:iCs w:val="0"/>
          <w:color w:val="auto"/>
          <w:sz w:val="24"/>
          <w:szCs w:val="24"/>
        </w:rPr>
        <w:t>. TGA spectrum of demineralized tire char</w:t>
      </w:r>
      <w:bookmarkEnd w:id="429"/>
    </w:p>
    <w:p w14:paraId="323503DD" w14:textId="77777777" w:rsidR="006722EB" w:rsidRPr="006722EB" w:rsidRDefault="00D5590F" w:rsidP="001D16D7">
      <w:pPr>
        <w:pStyle w:val="Caption"/>
        <w:spacing w:line="360" w:lineRule="auto"/>
        <w:ind w:left="2160" w:firstLine="720"/>
        <w:jc w:val="both"/>
        <w:rPr>
          <w:i w:val="0"/>
          <w:iCs w:val="0"/>
          <w:color w:val="auto"/>
          <w:sz w:val="24"/>
          <w:szCs w:val="24"/>
        </w:rPr>
      </w:pPr>
      <w:r w:rsidRPr="006722EB">
        <w:rPr>
          <w:i w:val="0"/>
          <w:iCs w:val="0"/>
          <w:color w:val="auto"/>
          <w:sz w:val="24"/>
          <w:szCs w:val="24"/>
        </w:rPr>
        <w:tab/>
      </w:r>
    </w:p>
    <w:p w14:paraId="36E1F340" w14:textId="77777777" w:rsidR="008854E5" w:rsidRDefault="00E46B3F" w:rsidP="001D16D7">
      <w:pPr>
        <w:tabs>
          <w:tab w:val="left" w:pos="1785"/>
        </w:tabs>
        <w:spacing w:line="360" w:lineRule="auto"/>
        <w:ind w:firstLine="720"/>
        <w:jc w:val="both"/>
      </w:pPr>
      <w:r>
        <w:rPr>
          <w:rFonts w:eastAsiaTheme="minorEastAsia"/>
          <w:szCs w:val="24"/>
        </w:rPr>
        <w:t xml:space="preserve">At </w:t>
      </w:r>
      <w:r w:rsidRPr="003A1FE8">
        <w:rPr>
          <w:rFonts w:eastAsiaTheme="minorEastAsia"/>
          <w:szCs w:val="24"/>
        </w:rPr>
        <w:t>350</w:t>
      </w:r>
      <m:oMath>
        <m:r>
          <w:rPr>
            <w:rFonts w:ascii="Cambria Math" w:eastAsiaTheme="minorEastAsia" w:hAnsi="Cambria Math"/>
            <w:szCs w:val="24"/>
          </w:rPr>
          <m:t xml:space="preserve"> ℃</m:t>
        </m:r>
      </m:oMath>
      <w:r w:rsidR="006722EB" w:rsidRPr="003A1FE8">
        <w:rPr>
          <w:rFonts w:eastAsiaTheme="minorEastAsia"/>
          <w:szCs w:val="24"/>
        </w:rPr>
        <w:t>, the activated tire char starts to degrade upon increasing the temperature</w:t>
      </w:r>
      <w:r w:rsidR="00A6311F">
        <w:rPr>
          <w:rFonts w:eastAsiaTheme="minorEastAsia"/>
          <w:szCs w:val="24"/>
        </w:rPr>
        <w:t xml:space="preserve"> (F</w:t>
      </w:r>
      <w:r w:rsidR="006722EB">
        <w:rPr>
          <w:rFonts w:eastAsiaTheme="minorEastAsia"/>
          <w:szCs w:val="24"/>
        </w:rPr>
        <w:t>igure 3.3)</w:t>
      </w:r>
      <w:r w:rsidR="006722EB" w:rsidRPr="003A1FE8">
        <w:rPr>
          <w:rFonts w:eastAsiaTheme="minorEastAsia"/>
          <w:szCs w:val="24"/>
        </w:rPr>
        <w:t xml:space="preserve">. A mass loss </w:t>
      </w:r>
      <w:r w:rsidRPr="003A1FE8">
        <w:rPr>
          <w:rFonts w:eastAsiaTheme="minorEastAsia"/>
          <w:szCs w:val="24"/>
        </w:rPr>
        <w:t>of 90</w:t>
      </w:r>
      <w:r w:rsidR="006722EB" w:rsidRPr="003A1FE8">
        <w:rPr>
          <w:rFonts w:eastAsiaTheme="minorEastAsia"/>
          <w:szCs w:val="24"/>
        </w:rPr>
        <w:t>% of activated tire char occurred between 350</w:t>
      </w:r>
      <m:oMath>
        <m:r>
          <w:rPr>
            <w:rFonts w:ascii="Cambria Math" w:eastAsiaTheme="minorEastAsia" w:hAnsi="Cambria Math"/>
            <w:szCs w:val="24"/>
          </w:rPr>
          <m:t xml:space="preserve"> ℃</m:t>
        </m:r>
      </m:oMath>
      <w:r w:rsidR="006722EB" w:rsidRPr="003A1FE8">
        <w:rPr>
          <w:szCs w:val="24"/>
        </w:rPr>
        <w:t xml:space="preserve"> - 500</w:t>
      </w:r>
      <m:oMath>
        <m:r>
          <w:rPr>
            <w:rFonts w:ascii="Cambria Math" w:hAnsi="Cambria Math"/>
            <w:szCs w:val="24"/>
          </w:rPr>
          <m:t xml:space="preserve"> ℃</m:t>
        </m:r>
      </m:oMath>
      <w:r w:rsidR="006722EB" w:rsidRPr="003A1FE8">
        <w:rPr>
          <w:rFonts w:eastAsiaTheme="minorEastAsia"/>
          <w:szCs w:val="24"/>
        </w:rPr>
        <w:t xml:space="preserve"> temperatures and approximately 10% of the carbonaceous compound has resided.</w:t>
      </w:r>
      <w:r w:rsidR="006722EB" w:rsidRPr="003A1FE8">
        <w:t xml:space="preserve"> </w:t>
      </w:r>
      <w:r w:rsidR="006722EB" w:rsidRPr="003A1FE8">
        <w:rPr>
          <w:rFonts w:eastAsiaTheme="minorEastAsia"/>
          <w:szCs w:val="24"/>
        </w:rPr>
        <w:t>The weight loss suffered by activated carbon was minimal and occurred at a slower rate at temperatures exceeding 500°C. The significant difference in weight loss between the tire pyrolysis char activated tire char samples can be recognized.</w:t>
      </w:r>
      <w:r w:rsidR="006722EB" w:rsidRPr="003A1FE8">
        <w:t xml:space="preserve"> </w:t>
      </w:r>
      <w:r w:rsidR="006722EB" w:rsidRPr="003A1FE8">
        <w:rPr>
          <w:rFonts w:eastAsiaTheme="minorEastAsia"/>
          <w:szCs w:val="24"/>
        </w:rPr>
        <w:t>The chemically activated char lost more weight because the KOH employed in the impregnation of the char acts as a dehydrating agent, allowing more volatile stuff existing in the char to be ejected out and thus more pores to be formed at the surface, which can increase the adsorption process.</w:t>
      </w:r>
      <w:r w:rsidR="006722EB" w:rsidRPr="003A1FE8">
        <w:t xml:space="preserve"> </w:t>
      </w:r>
      <w:r w:rsidRPr="00E46B3F">
        <w:t>As a base, KOH can eliminate a large number of inorganic impurities, resulting in a high carbon yield.</w:t>
      </w:r>
    </w:p>
    <w:p w14:paraId="153DC069" w14:textId="77777777" w:rsidR="00E46B3F" w:rsidRDefault="00E46B3F" w:rsidP="001D16D7">
      <w:pPr>
        <w:tabs>
          <w:tab w:val="left" w:pos="1785"/>
        </w:tabs>
        <w:spacing w:line="360" w:lineRule="auto"/>
        <w:ind w:firstLine="720"/>
        <w:jc w:val="both"/>
        <w:rPr>
          <w:rFonts w:eastAsiaTheme="minorEastAsia"/>
          <w:szCs w:val="24"/>
        </w:rPr>
      </w:pPr>
    </w:p>
    <w:p w14:paraId="7D0B2DAB" w14:textId="77777777" w:rsidR="005F4713" w:rsidRPr="003A1FE8" w:rsidRDefault="005F4713" w:rsidP="001D16D7">
      <w:pPr>
        <w:tabs>
          <w:tab w:val="left" w:pos="1785"/>
        </w:tabs>
        <w:spacing w:line="360" w:lineRule="auto"/>
        <w:jc w:val="both"/>
        <w:rPr>
          <w:rFonts w:eastAsiaTheme="minorEastAsia"/>
          <w:szCs w:val="24"/>
        </w:rPr>
      </w:pPr>
    </w:p>
    <w:p w14:paraId="30E3FBCC" w14:textId="77777777" w:rsidR="009D01DE" w:rsidRPr="003A1FE8" w:rsidRDefault="009D01DE" w:rsidP="001D16D7">
      <w:pPr>
        <w:tabs>
          <w:tab w:val="left" w:pos="1785"/>
        </w:tabs>
        <w:spacing w:line="360" w:lineRule="auto"/>
        <w:jc w:val="both"/>
        <w:rPr>
          <w:rFonts w:eastAsiaTheme="minorEastAsia"/>
          <w:szCs w:val="24"/>
        </w:rPr>
      </w:pPr>
    </w:p>
    <w:p w14:paraId="353F928F" w14:textId="77777777" w:rsidR="003A1FE8" w:rsidRPr="003A1FE8" w:rsidRDefault="003A1FE8" w:rsidP="001D16D7">
      <w:pPr>
        <w:tabs>
          <w:tab w:val="left" w:pos="1785"/>
        </w:tabs>
        <w:spacing w:line="360" w:lineRule="auto"/>
        <w:jc w:val="both"/>
        <w:rPr>
          <w:sz w:val="32"/>
          <w:szCs w:val="32"/>
        </w:rPr>
      </w:pPr>
    </w:p>
    <w:p w14:paraId="62E63C6F" w14:textId="77777777" w:rsidR="00A6311F" w:rsidRDefault="00D5590F" w:rsidP="001D16D7">
      <w:pPr>
        <w:keepNext/>
        <w:tabs>
          <w:tab w:val="left" w:pos="1785"/>
        </w:tabs>
        <w:spacing w:line="360" w:lineRule="auto"/>
        <w:jc w:val="both"/>
      </w:pPr>
      <w:r>
        <w:rPr>
          <w:noProof/>
          <w:sz w:val="32"/>
          <w:szCs w:val="32"/>
          <w:lang w:val="en-GB" w:eastAsia="en-GB"/>
        </w:rPr>
        <w:drawing>
          <wp:inline distT="0" distB="0" distL="0" distR="0" wp14:anchorId="550D8A70" wp14:editId="0384BDC9">
            <wp:extent cx="5295900" cy="2409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748" cy="2413396"/>
                    </a:xfrm>
                    <a:prstGeom prst="rect">
                      <a:avLst/>
                    </a:prstGeom>
                    <a:noFill/>
                  </pic:spPr>
                </pic:pic>
              </a:graphicData>
            </a:graphic>
          </wp:inline>
        </w:drawing>
      </w:r>
    </w:p>
    <w:p w14:paraId="35A948EA" w14:textId="77777777" w:rsidR="00ED3209" w:rsidRPr="005E7318" w:rsidRDefault="00A6311F" w:rsidP="005E7318">
      <w:pPr>
        <w:pStyle w:val="Caption"/>
        <w:spacing w:line="360" w:lineRule="auto"/>
        <w:ind w:left="720" w:firstLine="720"/>
        <w:jc w:val="both"/>
        <w:rPr>
          <w:i w:val="0"/>
          <w:iCs w:val="0"/>
          <w:color w:val="auto"/>
          <w:sz w:val="24"/>
          <w:szCs w:val="24"/>
        </w:rPr>
      </w:pPr>
      <w:bookmarkStart w:id="430" w:name="_Toc80342676"/>
      <w:r w:rsidRPr="005E7318">
        <w:rPr>
          <w:b/>
          <w:bCs/>
          <w:i w:val="0"/>
          <w:iCs w:val="0"/>
          <w:color w:val="auto"/>
          <w:sz w:val="24"/>
          <w:szCs w:val="24"/>
        </w:rPr>
        <w:t xml:space="preserve">Figure </w:t>
      </w:r>
      <w:r w:rsidR="00A25B39" w:rsidRPr="005E7318">
        <w:rPr>
          <w:b/>
          <w:bCs/>
          <w:i w:val="0"/>
          <w:iCs w:val="0"/>
          <w:color w:val="auto"/>
          <w:sz w:val="24"/>
          <w:szCs w:val="24"/>
        </w:rPr>
        <w:fldChar w:fldCharType="begin"/>
      </w:r>
      <w:r w:rsidR="00A25B39" w:rsidRPr="005E7318">
        <w:rPr>
          <w:b/>
          <w:bCs/>
          <w:i w:val="0"/>
          <w:iCs w:val="0"/>
          <w:color w:val="auto"/>
          <w:sz w:val="24"/>
          <w:szCs w:val="24"/>
        </w:rPr>
        <w:instrText xml:space="preserve"> STYLEREF 1 \s </w:instrText>
      </w:r>
      <w:r w:rsidR="00A25B39" w:rsidRPr="005E7318">
        <w:rPr>
          <w:b/>
          <w:bCs/>
          <w:i w:val="0"/>
          <w:iCs w:val="0"/>
          <w:color w:val="auto"/>
          <w:sz w:val="24"/>
          <w:szCs w:val="24"/>
        </w:rPr>
        <w:fldChar w:fldCharType="separate"/>
      </w:r>
      <w:r w:rsidR="00A25B39" w:rsidRPr="005E7318">
        <w:rPr>
          <w:b/>
          <w:bCs/>
          <w:i w:val="0"/>
          <w:iCs w:val="0"/>
          <w:noProof/>
          <w:color w:val="auto"/>
          <w:sz w:val="24"/>
          <w:szCs w:val="24"/>
        </w:rPr>
        <w:t>3</w:t>
      </w:r>
      <w:r w:rsidR="00A25B39" w:rsidRPr="005E7318">
        <w:rPr>
          <w:b/>
          <w:bCs/>
          <w:i w:val="0"/>
          <w:iCs w:val="0"/>
          <w:color w:val="auto"/>
          <w:sz w:val="24"/>
          <w:szCs w:val="24"/>
        </w:rPr>
        <w:fldChar w:fldCharType="end"/>
      </w:r>
      <w:r w:rsidR="00A25B39" w:rsidRPr="005E7318">
        <w:rPr>
          <w:b/>
          <w:bCs/>
          <w:i w:val="0"/>
          <w:iCs w:val="0"/>
          <w:color w:val="auto"/>
          <w:sz w:val="24"/>
          <w:szCs w:val="24"/>
        </w:rPr>
        <w:t>.</w:t>
      </w:r>
      <w:r w:rsidR="00A25B39" w:rsidRPr="005E7318">
        <w:rPr>
          <w:b/>
          <w:bCs/>
          <w:i w:val="0"/>
          <w:iCs w:val="0"/>
          <w:color w:val="auto"/>
          <w:sz w:val="24"/>
          <w:szCs w:val="24"/>
        </w:rPr>
        <w:fldChar w:fldCharType="begin"/>
      </w:r>
      <w:r w:rsidR="00A25B39" w:rsidRPr="005E7318">
        <w:rPr>
          <w:b/>
          <w:bCs/>
          <w:i w:val="0"/>
          <w:iCs w:val="0"/>
          <w:color w:val="auto"/>
          <w:sz w:val="24"/>
          <w:szCs w:val="24"/>
        </w:rPr>
        <w:instrText xml:space="preserve"> SEQ Figure \* ARABIC \s 1 </w:instrText>
      </w:r>
      <w:r w:rsidR="00A25B39" w:rsidRPr="005E7318">
        <w:rPr>
          <w:b/>
          <w:bCs/>
          <w:i w:val="0"/>
          <w:iCs w:val="0"/>
          <w:color w:val="auto"/>
          <w:sz w:val="24"/>
          <w:szCs w:val="24"/>
        </w:rPr>
        <w:fldChar w:fldCharType="separate"/>
      </w:r>
      <w:r w:rsidR="00A25B39" w:rsidRPr="005E7318">
        <w:rPr>
          <w:b/>
          <w:bCs/>
          <w:i w:val="0"/>
          <w:iCs w:val="0"/>
          <w:noProof/>
          <w:color w:val="auto"/>
          <w:sz w:val="24"/>
          <w:szCs w:val="24"/>
        </w:rPr>
        <w:t>3</w:t>
      </w:r>
      <w:r w:rsidR="00A25B39" w:rsidRPr="005E7318">
        <w:rPr>
          <w:b/>
          <w:bCs/>
          <w:i w:val="0"/>
          <w:iCs w:val="0"/>
          <w:color w:val="auto"/>
          <w:sz w:val="24"/>
          <w:szCs w:val="24"/>
        </w:rPr>
        <w:fldChar w:fldCharType="end"/>
      </w:r>
      <w:r w:rsidRPr="005E7318">
        <w:rPr>
          <w:i w:val="0"/>
          <w:iCs w:val="0"/>
          <w:color w:val="auto"/>
          <w:sz w:val="24"/>
          <w:szCs w:val="24"/>
        </w:rPr>
        <w:t>. TGA spectrum of activated tire char</w:t>
      </w:r>
      <w:bookmarkEnd w:id="430"/>
    </w:p>
    <w:p w14:paraId="3A5F03A3" w14:textId="77777777" w:rsidR="008854E5" w:rsidRPr="003A1FE8" w:rsidRDefault="005E7318" w:rsidP="005E7318">
      <w:pPr>
        <w:tabs>
          <w:tab w:val="left" w:pos="720"/>
        </w:tabs>
        <w:spacing w:line="360" w:lineRule="auto"/>
        <w:jc w:val="both"/>
        <w:rPr>
          <w:rFonts w:eastAsiaTheme="minorEastAsia"/>
          <w:szCs w:val="24"/>
        </w:rPr>
      </w:pPr>
      <w:r>
        <w:rPr>
          <w:rFonts w:eastAsiaTheme="minorEastAsia"/>
          <w:szCs w:val="24"/>
        </w:rPr>
        <w:tab/>
      </w:r>
      <w:r w:rsidR="00A6311F">
        <w:rPr>
          <w:rFonts w:eastAsiaTheme="minorEastAsia"/>
          <w:szCs w:val="24"/>
        </w:rPr>
        <w:t>Figure 3.4</w:t>
      </w:r>
      <w:r w:rsidR="008647C3">
        <w:rPr>
          <w:rFonts w:eastAsiaTheme="minorEastAsia"/>
          <w:szCs w:val="24"/>
        </w:rPr>
        <w:t xml:space="preserve"> represents the TGA spectrum of commercial carbon black.</w:t>
      </w:r>
      <w:r w:rsidR="004500C7">
        <w:rPr>
          <w:rFonts w:eastAsiaTheme="minorEastAsia"/>
          <w:szCs w:val="24"/>
        </w:rPr>
        <w:t xml:space="preserve"> I</w:t>
      </w:r>
      <w:r w:rsidR="008647C3">
        <w:rPr>
          <w:rFonts w:eastAsiaTheme="minorEastAsia"/>
          <w:szCs w:val="24"/>
        </w:rPr>
        <w:t xml:space="preserve">t can be seen that </w:t>
      </w:r>
      <w:r w:rsidR="008647C3" w:rsidRPr="00E46B3F">
        <w:rPr>
          <w:rFonts w:eastAsiaTheme="minorEastAsia"/>
          <w:szCs w:val="24"/>
        </w:rPr>
        <w:t>commercial</w:t>
      </w:r>
      <w:r w:rsidR="00E46B3F">
        <w:rPr>
          <w:rFonts w:eastAsiaTheme="minorEastAsia"/>
          <w:szCs w:val="24"/>
        </w:rPr>
        <w:t xml:space="preserve"> carbon black (N330) </w:t>
      </w:r>
      <w:r w:rsidR="00E46B3F" w:rsidRPr="00E46B3F">
        <w:rPr>
          <w:rFonts w:eastAsiaTheme="minorEastAsia"/>
          <w:szCs w:val="24"/>
        </w:rPr>
        <w:t xml:space="preserve">begins to </w:t>
      </w:r>
      <w:r w:rsidR="00E46B3F">
        <w:rPr>
          <w:rFonts w:eastAsiaTheme="minorEastAsia"/>
          <w:szCs w:val="24"/>
        </w:rPr>
        <w:t xml:space="preserve">degrade </w:t>
      </w:r>
      <w:r w:rsidR="008647C3">
        <w:rPr>
          <w:rFonts w:eastAsiaTheme="minorEastAsia"/>
          <w:szCs w:val="24"/>
        </w:rPr>
        <w:t>at 40</w:t>
      </w:r>
      <w:r w:rsidR="00E46B3F" w:rsidRPr="00E46B3F">
        <w:rPr>
          <w:rFonts w:eastAsiaTheme="minorEastAsia"/>
          <w:szCs w:val="24"/>
        </w:rPr>
        <w:t>0°C and continues to degrade as t</w:t>
      </w:r>
      <w:r w:rsidR="008647C3">
        <w:rPr>
          <w:rFonts w:eastAsiaTheme="minorEastAsia"/>
          <w:szCs w:val="24"/>
        </w:rPr>
        <w:t xml:space="preserve">he temperature rises. </w:t>
      </w:r>
      <w:r w:rsidR="00E46B3F" w:rsidRPr="00E46B3F">
        <w:rPr>
          <w:rFonts w:eastAsiaTheme="minorEastAsia"/>
          <w:szCs w:val="24"/>
        </w:rPr>
        <w:t>Bet</w:t>
      </w:r>
      <w:r w:rsidR="008647C3">
        <w:rPr>
          <w:rFonts w:eastAsiaTheme="minorEastAsia"/>
          <w:szCs w:val="24"/>
        </w:rPr>
        <w:t>ween 400</w:t>
      </w:r>
      <w:r w:rsidR="00A6311F">
        <w:rPr>
          <w:rFonts w:eastAsiaTheme="minorEastAsia"/>
          <w:szCs w:val="24"/>
        </w:rPr>
        <w:t xml:space="preserve"> </w:t>
      </w:r>
      <w:r w:rsidR="008647C3">
        <w:rPr>
          <w:rFonts w:eastAsiaTheme="minorEastAsia"/>
          <w:szCs w:val="24"/>
        </w:rPr>
        <w:t>°C and 550</w:t>
      </w:r>
      <w:r w:rsidR="00A6311F">
        <w:rPr>
          <w:rFonts w:eastAsiaTheme="minorEastAsia"/>
          <w:szCs w:val="24"/>
        </w:rPr>
        <w:t xml:space="preserve"> </w:t>
      </w:r>
      <w:r w:rsidR="008647C3">
        <w:rPr>
          <w:rFonts w:eastAsiaTheme="minorEastAsia"/>
          <w:szCs w:val="24"/>
        </w:rPr>
        <w:t>°C</w:t>
      </w:r>
      <w:r>
        <w:rPr>
          <w:rFonts w:eastAsiaTheme="minorEastAsia"/>
          <w:szCs w:val="24"/>
        </w:rPr>
        <w:t>, 90</w:t>
      </w:r>
      <w:r w:rsidR="008647C3">
        <w:rPr>
          <w:rFonts w:eastAsiaTheme="minorEastAsia"/>
          <w:szCs w:val="24"/>
        </w:rPr>
        <w:t>%</w:t>
      </w:r>
      <w:r w:rsidR="00E46B3F" w:rsidRPr="00E46B3F">
        <w:rPr>
          <w:rFonts w:eastAsiaTheme="minorEastAsia"/>
          <w:szCs w:val="24"/>
        </w:rPr>
        <w:t xml:space="preserve"> of the mass of </w:t>
      </w:r>
      <w:r w:rsidR="008647C3">
        <w:rPr>
          <w:rFonts w:eastAsiaTheme="minorEastAsia"/>
          <w:szCs w:val="24"/>
        </w:rPr>
        <w:t xml:space="preserve">commercial carbon black was lost, and approximately 5 </w:t>
      </w:r>
      <w:r w:rsidR="00E46B3F" w:rsidRPr="00E46B3F">
        <w:rPr>
          <w:rFonts w:eastAsiaTheme="minorEastAsia"/>
          <w:szCs w:val="24"/>
        </w:rPr>
        <w:t>% of the carbonaceous compound remained. </w:t>
      </w:r>
    </w:p>
    <w:p w14:paraId="6A1B5AC1" w14:textId="77777777" w:rsidR="00A6311F" w:rsidRDefault="00B13EA1" w:rsidP="001D16D7">
      <w:pPr>
        <w:keepNext/>
        <w:tabs>
          <w:tab w:val="left" w:pos="1785"/>
        </w:tabs>
        <w:spacing w:line="360" w:lineRule="auto"/>
        <w:jc w:val="both"/>
      </w:pPr>
      <w:r>
        <w:rPr>
          <w:noProof/>
          <w:lang w:val="en-GB" w:eastAsia="en-GB"/>
        </w:rPr>
        <w:drawing>
          <wp:inline distT="0" distB="0" distL="0" distR="0" wp14:anchorId="16718C5B" wp14:editId="1D224BB6">
            <wp:extent cx="5486400" cy="2943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486400" cy="2943225"/>
                    </a:xfrm>
                    <a:prstGeom prst="rect">
                      <a:avLst/>
                    </a:prstGeom>
                  </pic:spPr>
                </pic:pic>
              </a:graphicData>
            </a:graphic>
          </wp:inline>
        </w:drawing>
      </w:r>
    </w:p>
    <w:p w14:paraId="36759673" w14:textId="77777777" w:rsidR="00A6311F" w:rsidRPr="005E7318" w:rsidRDefault="00A6311F" w:rsidP="005E7318">
      <w:pPr>
        <w:pStyle w:val="Caption"/>
        <w:spacing w:line="360" w:lineRule="auto"/>
        <w:ind w:left="720" w:firstLine="720"/>
        <w:jc w:val="both"/>
        <w:rPr>
          <w:rFonts w:eastAsiaTheme="minorEastAsia"/>
          <w:i w:val="0"/>
          <w:iCs w:val="0"/>
          <w:color w:val="auto"/>
          <w:sz w:val="24"/>
          <w:szCs w:val="30"/>
        </w:rPr>
      </w:pPr>
      <w:bookmarkStart w:id="431" w:name="_Toc80342677"/>
      <w:r w:rsidRPr="005E7318">
        <w:rPr>
          <w:b/>
          <w:bCs/>
          <w:i w:val="0"/>
          <w:iCs w:val="0"/>
          <w:color w:val="auto"/>
          <w:sz w:val="24"/>
          <w:szCs w:val="24"/>
        </w:rPr>
        <w:t xml:space="preserve">Figure </w:t>
      </w:r>
      <w:r w:rsidR="00A25B39" w:rsidRPr="005E7318">
        <w:rPr>
          <w:b/>
          <w:bCs/>
          <w:i w:val="0"/>
          <w:iCs w:val="0"/>
          <w:color w:val="auto"/>
          <w:sz w:val="24"/>
          <w:szCs w:val="24"/>
        </w:rPr>
        <w:fldChar w:fldCharType="begin"/>
      </w:r>
      <w:r w:rsidR="00A25B39" w:rsidRPr="005E7318">
        <w:rPr>
          <w:b/>
          <w:bCs/>
          <w:i w:val="0"/>
          <w:iCs w:val="0"/>
          <w:color w:val="auto"/>
          <w:sz w:val="24"/>
          <w:szCs w:val="24"/>
        </w:rPr>
        <w:instrText xml:space="preserve"> STYLEREF 1 \s </w:instrText>
      </w:r>
      <w:r w:rsidR="00A25B39" w:rsidRPr="005E7318">
        <w:rPr>
          <w:b/>
          <w:bCs/>
          <w:i w:val="0"/>
          <w:iCs w:val="0"/>
          <w:color w:val="auto"/>
          <w:sz w:val="24"/>
          <w:szCs w:val="24"/>
        </w:rPr>
        <w:fldChar w:fldCharType="separate"/>
      </w:r>
      <w:r w:rsidR="00A25B39" w:rsidRPr="005E7318">
        <w:rPr>
          <w:b/>
          <w:bCs/>
          <w:i w:val="0"/>
          <w:iCs w:val="0"/>
          <w:noProof/>
          <w:color w:val="auto"/>
          <w:sz w:val="24"/>
          <w:szCs w:val="24"/>
        </w:rPr>
        <w:t>3</w:t>
      </w:r>
      <w:r w:rsidR="00A25B39" w:rsidRPr="005E7318">
        <w:rPr>
          <w:b/>
          <w:bCs/>
          <w:i w:val="0"/>
          <w:iCs w:val="0"/>
          <w:color w:val="auto"/>
          <w:sz w:val="24"/>
          <w:szCs w:val="24"/>
        </w:rPr>
        <w:fldChar w:fldCharType="end"/>
      </w:r>
      <w:r w:rsidR="00A25B39" w:rsidRPr="005E7318">
        <w:rPr>
          <w:b/>
          <w:bCs/>
          <w:i w:val="0"/>
          <w:iCs w:val="0"/>
          <w:color w:val="auto"/>
          <w:sz w:val="24"/>
          <w:szCs w:val="24"/>
        </w:rPr>
        <w:t>.</w:t>
      </w:r>
      <w:r w:rsidR="00A25B39" w:rsidRPr="005E7318">
        <w:rPr>
          <w:b/>
          <w:bCs/>
          <w:i w:val="0"/>
          <w:iCs w:val="0"/>
          <w:color w:val="auto"/>
          <w:sz w:val="24"/>
          <w:szCs w:val="24"/>
        </w:rPr>
        <w:fldChar w:fldCharType="begin"/>
      </w:r>
      <w:r w:rsidR="00A25B39" w:rsidRPr="005E7318">
        <w:rPr>
          <w:b/>
          <w:bCs/>
          <w:i w:val="0"/>
          <w:iCs w:val="0"/>
          <w:color w:val="auto"/>
          <w:sz w:val="24"/>
          <w:szCs w:val="24"/>
        </w:rPr>
        <w:instrText xml:space="preserve"> SEQ Figure \* ARABIC \s 1 </w:instrText>
      </w:r>
      <w:r w:rsidR="00A25B39" w:rsidRPr="005E7318">
        <w:rPr>
          <w:b/>
          <w:bCs/>
          <w:i w:val="0"/>
          <w:iCs w:val="0"/>
          <w:color w:val="auto"/>
          <w:sz w:val="24"/>
          <w:szCs w:val="24"/>
        </w:rPr>
        <w:fldChar w:fldCharType="separate"/>
      </w:r>
      <w:r w:rsidR="00A25B39" w:rsidRPr="005E7318">
        <w:rPr>
          <w:b/>
          <w:bCs/>
          <w:i w:val="0"/>
          <w:iCs w:val="0"/>
          <w:noProof/>
          <w:color w:val="auto"/>
          <w:sz w:val="24"/>
          <w:szCs w:val="24"/>
        </w:rPr>
        <w:t>4</w:t>
      </w:r>
      <w:r w:rsidR="00A25B39" w:rsidRPr="005E7318">
        <w:rPr>
          <w:b/>
          <w:bCs/>
          <w:i w:val="0"/>
          <w:iCs w:val="0"/>
          <w:color w:val="auto"/>
          <w:sz w:val="24"/>
          <w:szCs w:val="24"/>
        </w:rPr>
        <w:fldChar w:fldCharType="end"/>
      </w:r>
      <w:r w:rsidRPr="005E7318">
        <w:rPr>
          <w:i w:val="0"/>
          <w:iCs w:val="0"/>
          <w:color w:val="auto"/>
          <w:sz w:val="24"/>
          <w:szCs w:val="24"/>
        </w:rPr>
        <w:t xml:space="preserve">. TGA spectrum of commercial carbon black </w:t>
      </w:r>
      <w:r w:rsidRPr="005E7318">
        <w:rPr>
          <w:rFonts w:eastAsiaTheme="minorEastAsia"/>
          <w:i w:val="0"/>
          <w:iCs w:val="0"/>
          <w:color w:val="auto"/>
          <w:sz w:val="24"/>
          <w:szCs w:val="30"/>
        </w:rPr>
        <w:t>(N330)</w:t>
      </w:r>
      <w:bookmarkEnd w:id="431"/>
    </w:p>
    <w:p w14:paraId="581988AD" w14:textId="77777777" w:rsidR="00F01425" w:rsidRDefault="005E7318" w:rsidP="005E7318">
      <w:pPr>
        <w:tabs>
          <w:tab w:val="left" w:pos="720"/>
        </w:tabs>
        <w:spacing w:line="360" w:lineRule="auto"/>
        <w:jc w:val="both"/>
        <w:rPr>
          <w:rFonts w:eastAsiaTheme="minorEastAsia"/>
          <w:szCs w:val="24"/>
        </w:rPr>
      </w:pPr>
      <w:r>
        <w:rPr>
          <w:rFonts w:eastAsiaTheme="minorEastAsia"/>
          <w:szCs w:val="24"/>
        </w:rPr>
        <w:lastRenderedPageBreak/>
        <w:tab/>
      </w:r>
      <w:r w:rsidR="008647C3" w:rsidRPr="003A1FE8">
        <w:rPr>
          <w:rFonts w:eastAsiaTheme="minorEastAsia"/>
          <w:szCs w:val="24"/>
        </w:rPr>
        <w:t>According to the thermogravimetric analysis</w:t>
      </w:r>
      <w:r w:rsidR="008647C3">
        <w:rPr>
          <w:rFonts w:eastAsiaTheme="minorEastAsia"/>
          <w:szCs w:val="24"/>
        </w:rPr>
        <w:t xml:space="preserve"> of the all adsorbents</w:t>
      </w:r>
      <w:r w:rsidR="008647C3" w:rsidRPr="003A1FE8">
        <w:rPr>
          <w:rFonts w:eastAsiaTheme="minorEastAsia"/>
          <w:szCs w:val="24"/>
        </w:rPr>
        <w:t>, it can be observed that</w:t>
      </w:r>
      <w:r w:rsidR="008647C3">
        <w:rPr>
          <w:rFonts w:eastAsiaTheme="minorEastAsia"/>
          <w:szCs w:val="24"/>
        </w:rPr>
        <w:t xml:space="preserve">, demineralized char and commercial carbon black   </w:t>
      </w:r>
      <w:r w:rsidR="008647C3" w:rsidRPr="003A1FE8">
        <w:rPr>
          <w:rFonts w:eastAsiaTheme="minorEastAsia"/>
          <w:szCs w:val="24"/>
        </w:rPr>
        <w:t xml:space="preserve"> have their maximum thermal stabilities at 400</w:t>
      </w:r>
      <m:oMath>
        <m:r>
          <w:rPr>
            <w:rFonts w:ascii="Cambria Math" w:eastAsiaTheme="minorEastAsia" w:hAnsi="Cambria Math"/>
            <w:szCs w:val="24"/>
          </w:rPr>
          <m:t xml:space="preserve"> ℃</m:t>
        </m:r>
      </m:oMath>
      <w:r w:rsidR="008647C3">
        <w:rPr>
          <w:rFonts w:eastAsiaTheme="minorEastAsia"/>
          <w:szCs w:val="24"/>
        </w:rPr>
        <w:t xml:space="preserve"> </w:t>
      </w:r>
      <w:r w:rsidR="00A6311F">
        <w:rPr>
          <w:rFonts w:eastAsiaTheme="minorEastAsia"/>
          <w:szCs w:val="24"/>
        </w:rPr>
        <w:t xml:space="preserve"> </w:t>
      </w:r>
      <w:r w:rsidR="008647C3">
        <w:rPr>
          <w:rFonts w:eastAsiaTheme="minorEastAsia"/>
          <w:szCs w:val="24"/>
        </w:rPr>
        <w:t xml:space="preserve">whereas tire pyrolytic char and activated tire char have their thermal stabilities at </w:t>
      </w:r>
      <w:r w:rsidR="008647C3" w:rsidRPr="003A1FE8">
        <w:rPr>
          <w:rFonts w:eastAsiaTheme="minorEastAsia"/>
          <w:szCs w:val="24"/>
        </w:rPr>
        <w:t>500</w:t>
      </w:r>
      <w:r w:rsidR="00A6311F">
        <w:rPr>
          <w:rFonts w:eastAsiaTheme="minorEastAsia"/>
          <w:szCs w:val="24"/>
        </w:rPr>
        <w:t xml:space="preserve"> </w:t>
      </w:r>
      <m:oMath>
        <m:r>
          <w:rPr>
            <w:rFonts w:ascii="Cambria Math" w:eastAsiaTheme="minorEastAsia" w:hAnsi="Cambria Math"/>
            <w:szCs w:val="24"/>
          </w:rPr>
          <m:t>℃,</m:t>
        </m:r>
      </m:oMath>
      <w:r w:rsidR="008647C3" w:rsidRPr="003A1FE8">
        <w:rPr>
          <w:rFonts w:eastAsiaTheme="minorEastAsia"/>
          <w:szCs w:val="24"/>
        </w:rPr>
        <w:t xml:space="preserve"> and 350</w:t>
      </w:r>
      <w:r w:rsidR="00A6311F">
        <w:rPr>
          <w:rFonts w:eastAsiaTheme="minorEastAsia"/>
          <w:szCs w:val="24"/>
        </w:rPr>
        <w:t xml:space="preserve"> </w:t>
      </w:r>
      <m:oMath>
        <m:r>
          <w:rPr>
            <w:rFonts w:ascii="Cambria Math" w:eastAsiaTheme="minorEastAsia" w:hAnsi="Cambria Math"/>
            <w:szCs w:val="24"/>
          </w:rPr>
          <m:t>℃</m:t>
        </m:r>
      </m:oMath>
      <w:r w:rsidR="008647C3" w:rsidRPr="003A1FE8">
        <w:rPr>
          <w:rFonts w:eastAsiaTheme="minorEastAsia"/>
          <w:szCs w:val="24"/>
        </w:rPr>
        <w:t xml:space="preserve">  temperatures </w:t>
      </w:r>
      <w:r w:rsidR="008647C3">
        <w:rPr>
          <w:rFonts w:eastAsiaTheme="minorEastAsia"/>
          <w:szCs w:val="24"/>
        </w:rPr>
        <w:t>respectively.</w:t>
      </w:r>
    </w:p>
    <w:p w14:paraId="669D38F3" w14:textId="77777777" w:rsidR="009D01DE" w:rsidRDefault="005E7318" w:rsidP="005E7318">
      <w:pPr>
        <w:tabs>
          <w:tab w:val="left" w:pos="720"/>
          <w:tab w:val="left" w:pos="1785"/>
        </w:tabs>
        <w:spacing w:line="360" w:lineRule="auto"/>
        <w:jc w:val="both"/>
        <w:rPr>
          <w:rFonts w:eastAsiaTheme="minorEastAsia"/>
          <w:szCs w:val="24"/>
        </w:rPr>
      </w:pPr>
      <w:r>
        <w:rPr>
          <w:rFonts w:eastAsiaTheme="minorEastAsia"/>
          <w:szCs w:val="24"/>
        </w:rPr>
        <w:tab/>
      </w:r>
      <w:r w:rsidR="00663FA6">
        <w:rPr>
          <w:rFonts w:eastAsiaTheme="minorEastAsia"/>
          <w:szCs w:val="24"/>
        </w:rPr>
        <w:t>Table 3.2 illustrates the TGA data representing moisture content</w:t>
      </w:r>
      <w:r w:rsidR="00E60529">
        <w:rPr>
          <w:rFonts w:eastAsiaTheme="minorEastAsia"/>
          <w:szCs w:val="24"/>
        </w:rPr>
        <w:t xml:space="preserve"> and other volatiles</w:t>
      </w:r>
      <w:r w:rsidR="00663FA6">
        <w:rPr>
          <w:rFonts w:eastAsiaTheme="minorEastAsia"/>
          <w:szCs w:val="24"/>
        </w:rPr>
        <w:t>, ash content and the fixed carbon content of the tire pyroly</w:t>
      </w:r>
      <w:r w:rsidR="00765CBD">
        <w:rPr>
          <w:rFonts w:eastAsiaTheme="minorEastAsia"/>
          <w:szCs w:val="24"/>
        </w:rPr>
        <w:t xml:space="preserve">tic char, demineralized tire, </w:t>
      </w:r>
      <w:r w:rsidR="00663FA6">
        <w:rPr>
          <w:rFonts w:eastAsiaTheme="minorEastAsia"/>
          <w:szCs w:val="24"/>
        </w:rPr>
        <w:t>ac</w:t>
      </w:r>
      <w:r w:rsidR="00765CBD">
        <w:rPr>
          <w:rFonts w:eastAsiaTheme="minorEastAsia"/>
          <w:szCs w:val="24"/>
        </w:rPr>
        <w:t>tivated tire char and commercially available carbon black</w:t>
      </w:r>
      <w:r w:rsidR="008A78EC">
        <w:rPr>
          <w:rFonts w:eastAsiaTheme="minorEastAsia"/>
          <w:szCs w:val="24"/>
        </w:rPr>
        <w:t xml:space="preserve"> (</w:t>
      </w:r>
      <w:r w:rsidR="00765CBD">
        <w:rPr>
          <w:rFonts w:eastAsiaTheme="minorEastAsia"/>
          <w:szCs w:val="24"/>
        </w:rPr>
        <w:t>N330).</w:t>
      </w:r>
      <w:r w:rsidR="00B428DB">
        <w:rPr>
          <w:rFonts w:eastAsiaTheme="minorEastAsia"/>
          <w:szCs w:val="24"/>
        </w:rPr>
        <w:t xml:space="preserve"> </w:t>
      </w:r>
      <w:r w:rsidR="00663FA6">
        <w:rPr>
          <w:rFonts w:eastAsiaTheme="minorEastAsia"/>
          <w:szCs w:val="24"/>
        </w:rPr>
        <w:t>It can be seen that d</w:t>
      </w:r>
      <w:r w:rsidR="006722EB">
        <w:rPr>
          <w:rFonts w:eastAsiaTheme="minorEastAsia"/>
          <w:szCs w:val="24"/>
        </w:rPr>
        <w:t>emineralized tire char has the lowest moisture content</w:t>
      </w:r>
      <w:r w:rsidR="00765CBD">
        <w:rPr>
          <w:rFonts w:eastAsiaTheme="minorEastAsia"/>
          <w:szCs w:val="24"/>
        </w:rPr>
        <w:t xml:space="preserve"> and highest fixed carbon content compared to other adsorbents</w:t>
      </w:r>
      <w:r w:rsidR="006722EB">
        <w:rPr>
          <w:rFonts w:eastAsiaTheme="minorEastAsia"/>
          <w:szCs w:val="24"/>
        </w:rPr>
        <w:t xml:space="preserve"> </w:t>
      </w:r>
      <w:r w:rsidR="00765CBD">
        <w:rPr>
          <w:rFonts w:eastAsiaTheme="minorEastAsia"/>
          <w:szCs w:val="24"/>
        </w:rPr>
        <w:t xml:space="preserve">whereas the </w:t>
      </w:r>
      <w:r w:rsidR="006722EB">
        <w:rPr>
          <w:rFonts w:eastAsiaTheme="minorEastAsia"/>
          <w:szCs w:val="24"/>
        </w:rPr>
        <w:t xml:space="preserve">ash content </w:t>
      </w:r>
      <w:r w:rsidR="00765CBD">
        <w:rPr>
          <w:rFonts w:eastAsiaTheme="minorEastAsia"/>
          <w:szCs w:val="24"/>
        </w:rPr>
        <w:t>is lowest in commercially available carbon black</w:t>
      </w:r>
      <w:r w:rsidR="008A78EC">
        <w:rPr>
          <w:rFonts w:eastAsiaTheme="minorEastAsia"/>
          <w:szCs w:val="24"/>
        </w:rPr>
        <w:t xml:space="preserve"> </w:t>
      </w:r>
      <w:r w:rsidR="00765CBD">
        <w:rPr>
          <w:rFonts w:eastAsiaTheme="minorEastAsia"/>
          <w:szCs w:val="24"/>
        </w:rPr>
        <w:t>(N330).</w:t>
      </w:r>
      <w:r w:rsidR="00E60529">
        <w:rPr>
          <w:rFonts w:eastAsiaTheme="minorEastAsia"/>
          <w:szCs w:val="24"/>
        </w:rPr>
        <w:t xml:space="preserve"> The high ash content of tire pyrolytic char can be due the impurities and other inorganic substances in the fe</w:t>
      </w:r>
      <w:r w:rsidR="0032490A">
        <w:rPr>
          <w:rFonts w:eastAsiaTheme="minorEastAsia"/>
          <w:szCs w:val="24"/>
        </w:rPr>
        <w:t>edstock.  D</w:t>
      </w:r>
      <w:r w:rsidR="00E60529">
        <w:rPr>
          <w:rFonts w:eastAsiaTheme="minorEastAsia"/>
          <w:szCs w:val="24"/>
        </w:rPr>
        <w:t>uring demineralization of tire pyrolytic char</w:t>
      </w:r>
      <w:r w:rsidR="0032490A">
        <w:rPr>
          <w:rFonts w:eastAsiaTheme="minorEastAsia"/>
          <w:szCs w:val="24"/>
        </w:rPr>
        <w:t>, a</w:t>
      </w:r>
      <w:r w:rsidR="00E60529">
        <w:rPr>
          <w:rFonts w:eastAsiaTheme="minorEastAsia"/>
          <w:szCs w:val="24"/>
        </w:rPr>
        <w:t xml:space="preserve"> lot o</w:t>
      </w:r>
      <w:r w:rsidR="004C0898">
        <w:rPr>
          <w:rFonts w:eastAsiaTheme="minorEastAsia"/>
          <w:szCs w:val="24"/>
        </w:rPr>
        <w:t>f impurities and other</w:t>
      </w:r>
      <w:r w:rsidR="00E60529">
        <w:rPr>
          <w:rFonts w:eastAsiaTheme="minorEastAsia"/>
          <w:szCs w:val="24"/>
        </w:rPr>
        <w:t xml:space="preserve"> inorganic </w:t>
      </w:r>
      <w:r w:rsidR="0032490A">
        <w:rPr>
          <w:rFonts w:eastAsiaTheme="minorEastAsia"/>
          <w:szCs w:val="24"/>
        </w:rPr>
        <w:t xml:space="preserve">substances are eliminated resulting </w:t>
      </w:r>
      <w:r w:rsidR="004C0898">
        <w:rPr>
          <w:rFonts w:eastAsiaTheme="minorEastAsia"/>
          <w:szCs w:val="24"/>
        </w:rPr>
        <w:t xml:space="preserve">in </w:t>
      </w:r>
      <w:r w:rsidR="0032490A">
        <w:rPr>
          <w:rFonts w:eastAsiaTheme="minorEastAsia"/>
          <w:szCs w:val="24"/>
        </w:rPr>
        <w:t xml:space="preserve">a very low amount of ash content. However, the ash formed in the demineralized </w:t>
      </w:r>
      <w:r w:rsidR="004C0898">
        <w:rPr>
          <w:rFonts w:eastAsiaTheme="minorEastAsia"/>
          <w:szCs w:val="24"/>
        </w:rPr>
        <w:t>char and activated tire char could</w:t>
      </w:r>
      <w:r w:rsidR="0032490A">
        <w:rPr>
          <w:rFonts w:eastAsiaTheme="minorEastAsia"/>
          <w:szCs w:val="24"/>
        </w:rPr>
        <w:t xml:space="preserve"> be carbon derived. The</w:t>
      </w:r>
      <w:r w:rsidR="006722EB">
        <w:rPr>
          <w:rFonts w:eastAsiaTheme="minorEastAsia"/>
          <w:szCs w:val="24"/>
        </w:rPr>
        <w:t xml:space="preserve"> moisture content</w:t>
      </w:r>
      <w:r w:rsidR="00765CBD">
        <w:rPr>
          <w:rFonts w:eastAsiaTheme="minorEastAsia"/>
          <w:szCs w:val="24"/>
        </w:rPr>
        <w:t xml:space="preserve"> of all adsorbents </w:t>
      </w:r>
      <w:r w:rsidR="006722EB">
        <w:rPr>
          <w:rFonts w:eastAsiaTheme="minorEastAsia"/>
          <w:szCs w:val="24"/>
        </w:rPr>
        <w:t xml:space="preserve">should be removed prior to the adsorption </w:t>
      </w:r>
      <w:r w:rsidR="00765CBD">
        <w:rPr>
          <w:rFonts w:eastAsiaTheme="minorEastAsia"/>
          <w:szCs w:val="24"/>
        </w:rPr>
        <w:t xml:space="preserve">experiments. </w:t>
      </w:r>
      <w:r w:rsidR="008A78EC">
        <w:rPr>
          <w:rFonts w:eastAsiaTheme="minorEastAsia"/>
          <w:szCs w:val="24"/>
        </w:rPr>
        <w:t>I</w:t>
      </w:r>
      <w:r w:rsidR="008A78EC" w:rsidRPr="008A78EC">
        <w:rPr>
          <w:rFonts w:eastAsiaTheme="minorEastAsia"/>
          <w:szCs w:val="24"/>
        </w:rPr>
        <w:t xml:space="preserve">t is clear that the demineralized tire char and activated tire char </w:t>
      </w:r>
      <w:r w:rsidR="008A78EC">
        <w:rPr>
          <w:rFonts w:eastAsiaTheme="minorEastAsia"/>
          <w:szCs w:val="24"/>
        </w:rPr>
        <w:t xml:space="preserve">developed </w:t>
      </w:r>
      <w:r w:rsidR="004C0898">
        <w:rPr>
          <w:rFonts w:eastAsiaTheme="minorEastAsia"/>
          <w:szCs w:val="24"/>
        </w:rPr>
        <w:t>in this work have improved</w:t>
      </w:r>
      <w:r w:rsidR="008A78EC" w:rsidRPr="008A78EC">
        <w:rPr>
          <w:rFonts w:eastAsiaTheme="minorEastAsia"/>
          <w:szCs w:val="24"/>
        </w:rPr>
        <w:t xml:space="preserve"> chemical characteristics than commerciall</w:t>
      </w:r>
      <w:r w:rsidR="008A78EC">
        <w:rPr>
          <w:rFonts w:eastAsiaTheme="minorEastAsia"/>
          <w:szCs w:val="24"/>
        </w:rPr>
        <w:t>y available carbon black (N330) for an efficient adsorption process.</w:t>
      </w:r>
    </w:p>
    <w:p w14:paraId="389EB5E4" w14:textId="77777777" w:rsidR="0029692B" w:rsidRPr="005E7318" w:rsidRDefault="0029692B" w:rsidP="001D16D7">
      <w:pPr>
        <w:pStyle w:val="Caption"/>
        <w:keepNext/>
        <w:spacing w:line="360" w:lineRule="auto"/>
        <w:rPr>
          <w:i w:val="0"/>
          <w:iCs w:val="0"/>
          <w:color w:val="auto"/>
          <w:sz w:val="24"/>
          <w:szCs w:val="24"/>
        </w:rPr>
      </w:pPr>
      <w:bookmarkStart w:id="432" w:name="_Toc80250414"/>
      <w:bookmarkStart w:id="433" w:name="_Toc80353603"/>
      <w:r w:rsidRPr="005E7318">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2</w:t>
      </w:r>
      <w:r w:rsidR="009449F2">
        <w:rPr>
          <w:b/>
          <w:bCs/>
          <w:i w:val="0"/>
          <w:iCs w:val="0"/>
          <w:color w:val="auto"/>
          <w:sz w:val="24"/>
          <w:szCs w:val="24"/>
        </w:rPr>
        <w:fldChar w:fldCharType="end"/>
      </w:r>
      <w:r w:rsidRPr="005E7318">
        <w:rPr>
          <w:i w:val="0"/>
          <w:iCs w:val="0"/>
          <w:color w:val="auto"/>
          <w:sz w:val="24"/>
          <w:szCs w:val="24"/>
        </w:rPr>
        <w:t>. Proximate</w:t>
      </w:r>
      <w:r w:rsidRPr="005E7318">
        <w:rPr>
          <w:rFonts w:eastAsiaTheme="minorEastAsia"/>
          <w:i w:val="0"/>
          <w:iCs w:val="0"/>
          <w:color w:val="auto"/>
          <w:sz w:val="24"/>
          <w:szCs w:val="30"/>
        </w:rPr>
        <w:t xml:space="preserve"> analysis-TGA analysis of tire pyrolytic char, demineralized tire char and activated tire char</w:t>
      </w:r>
      <w:bookmarkEnd w:id="432"/>
      <w:bookmarkEnd w:id="433"/>
    </w:p>
    <w:tbl>
      <w:tblPr>
        <w:tblStyle w:val="TableGrid"/>
        <w:tblW w:w="0" w:type="auto"/>
        <w:tblLook w:val="04A0" w:firstRow="1" w:lastRow="0" w:firstColumn="1" w:lastColumn="0" w:noHBand="0" w:noVBand="1"/>
      </w:tblPr>
      <w:tblGrid>
        <w:gridCol w:w="2157"/>
        <w:gridCol w:w="2157"/>
        <w:gridCol w:w="2158"/>
        <w:gridCol w:w="2158"/>
      </w:tblGrid>
      <w:tr w:rsidR="009D01DE" w14:paraId="46A66C98" w14:textId="77777777" w:rsidTr="00B2166A">
        <w:tc>
          <w:tcPr>
            <w:tcW w:w="2157" w:type="dxa"/>
          </w:tcPr>
          <w:p w14:paraId="3BB4D015" w14:textId="77777777" w:rsidR="009D01DE" w:rsidRDefault="009D01DE" w:rsidP="001D16D7">
            <w:pPr>
              <w:tabs>
                <w:tab w:val="left" w:pos="1785"/>
              </w:tabs>
              <w:spacing w:line="360" w:lineRule="auto"/>
              <w:jc w:val="both"/>
              <w:rPr>
                <w:rFonts w:eastAsiaTheme="minorEastAsia"/>
                <w:szCs w:val="24"/>
              </w:rPr>
            </w:pPr>
            <w:r>
              <w:rPr>
                <w:rFonts w:eastAsiaTheme="minorEastAsia"/>
                <w:szCs w:val="24"/>
              </w:rPr>
              <w:t>Type of char</w:t>
            </w:r>
          </w:p>
        </w:tc>
        <w:tc>
          <w:tcPr>
            <w:tcW w:w="2157" w:type="dxa"/>
          </w:tcPr>
          <w:p w14:paraId="229F90D2"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Moisture/wt.%</w:t>
            </w:r>
          </w:p>
        </w:tc>
        <w:tc>
          <w:tcPr>
            <w:tcW w:w="2158" w:type="dxa"/>
          </w:tcPr>
          <w:p w14:paraId="5E837DF0"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Ash/wt.%</w:t>
            </w:r>
          </w:p>
        </w:tc>
        <w:tc>
          <w:tcPr>
            <w:tcW w:w="2158" w:type="dxa"/>
          </w:tcPr>
          <w:p w14:paraId="75833C1F"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Fixed carbon/wt. %</w:t>
            </w:r>
          </w:p>
        </w:tc>
      </w:tr>
      <w:tr w:rsidR="009D01DE" w14:paraId="5E7FE9C6" w14:textId="77777777" w:rsidTr="00B2166A">
        <w:trPr>
          <w:trHeight w:val="737"/>
        </w:trPr>
        <w:tc>
          <w:tcPr>
            <w:tcW w:w="2157" w:type="dxa"/>
          </w:tcPr>
          <w:p w14:paraId="79A0DC75" w14:textId="77777777" w:rsidR="009D01DE" w:rsidRDefault="009D01DE" w:rsidP="001D16D7">
            <w:pPr>
              <w:tabs>
                <w:tab w:val="left" w:pos="1785"/>
              </w:tabs>
              <w:spacing w:line="360" w:lineRule="auto"/>
              <w:jc w:val="both"/>
              <w:rPr>
                <w:rFonts w:eastAsiaTheme="minorEastAsia"/>
                <w:szCs w:val="24"/>
              </w:rPr>
            </w:pPr>
            <w:r>
              <w:rPr>
                <w:rFonts w:eastAsiaTheme="minorEastAsia"/>
                <w:szCs w:val="24"/>
              </w:rPr>
              <w:t>Tire pyrolytic char</w:t>
            </w:r>
          </w:p>
        </w:tc>
        <w:tc>
          <w:tcPr>
            <w:tcW w:w="2157" w:type="dxa"/>
            <w:vAlign w:val="center"/>
          </w:tcPr>
          <w:p w14:paraId="2B365B28"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3.67</w:t>
            </w:r>
          </w:p>
        </w:tc>
        <w:tc>
          <w:tcPr>
            <w:tcW w:w="2158" w:type="dxa"/>
            <w:vAlign w:val="center"/>
          </w:tcPr>
          <w:p w14:paraId="5F53E1AD"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36.59</w:t>
            </w:r>
          </w:p>
        </w:tc>
        <w:tc>
          <w:tcPr>
            <w:tcW w:w="2158" w:type="dxa"/>
            <w:vAlign w:val="center"/>
          </w:tcPr>
          <w:p w14:paraId="30058303"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87.32</w:t>
            </w:r>
          </w:p>
        </w:tc>
      </w:tr>
      <w:tr w:rsidR="009D01DE" w14:paraId="1C578CF0" w14:textId="77777777" w:rsidTr="00B2166A">
        <w:tc>
          <w:tcPr>
            <w:tcW w:w="2157" w:type="dxa"/>
          </w:tcPr>
          <w:p w14:paraId="6C38290B" w14:textId="77777777" w:rsidR="009D01DE" w:rsidRDefault="009D01DE" w:rsidP="001D16D7">
            <w:pPr>
              <w:tabs>
                <w:tab w:val="left" w:pos="1785"/>
              </w:tabs>
              <w:spacing w:line="360" w:lineRule="auto"/>
              <w:jc w:val="both"/>
              <w:rPr>
                <w:rFonts w:eastAsiaTheme="minorEastAsia"/>
                <w:szCs w:val="24"/>
              </w:rPr>
            </w:pPr>
            <w:r>
              <w:rPr>
                <w:rFonts w:eastAsiaTheme="minorEastAsia"/>
                <w:szCs w:val="24"/>
              </w:rPr>
              <w:t>Demineralized tire char</w:t>
            </w:r>
          </w:p>
        </w:tc>
        <w:tc>
          <w:tcPr>
            <w:tcW w:w="2157" w:type="dxa"/>
            <w:vAlign w:val="center"/>
          </w:tcPr>
          <w:p w14:paraId="418B7C37"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1.95</w:t>
            </w:r>
          </w:p>
        </w:tc>
        <w:tc>
          <w:tcPr>
            <w:tcW w:w="2158" w:type="dxa"/>
            <w:vAlign w:val="center"/>
          </w:tcPr>
          <w:p w14:paraId="1F290F24"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6.98</w:t>
            </w:r>
          </w:p>
        </w:tc>
        <w:tc>
          <w:tcPr>
            <w:tcW w:w="2158" w:type="dxa"/>
            <w:vAlign w:val="center"/>
          </w:tcPr>
          <w:p w14:paraId="0536A4A9"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91.78</w:t>
            </w:r>
          </w:p>
        </w:tc>
      </w:tr>
      <w:tr w:rsidR="009D01DE" w14:paraId="38777CDB" w14:textId="77777777" w:rsidTr="00B2166A">
        <w:trPr>
          <w:trHeight w:val="683"/>
        </w:trPr>
        <w:tc>
          <w:tcPr>
            <w:tcW w:w="2157" w:type="dxa"/>
          </w:tcPr>
          <w:p w14:paraId="65C686BC" w14:textId="77777777" w:rsidR="009D01DE" w:rsidRDefault="009D01DE" w:rsidP="001D16D7">
            <w:pPr>
              <w:tabs>
                <w:tab w:val="left" w:pos="1785"/>
              </w:tabs>
              <w:spacing w:line="360" w:lineRule="auto"/>
              <w:jc w:val="both"/>
              <w:rPr>
                <w:rFonts w:eastAsiaTheme="minorEastAsia"/>
                <w:szCs w:val="24"/>
              </w:rPr>
            </w:pPr>
            <w:r>
              <w:rPr>
                <w:rFonts w:eastAsiaTheme="minorEastAsia"/>
                <w:szCs w:val="24"/>
              </w:rPr>
              <w:t>Activated tire char</w:t>
            </w:r>
          </w:p>
        </w:tc>
        <w:tc>
          <w:tcPr>
            <w:tcW w:w="2157" w:type="dxa"/>
            <w:vAlign w:val="center"/>
          </w:tcPr>
          <w:p w14:paraId="0C2BD94E"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5.01</w:t>
            </w:r>
          </w:p>
        </w:tc>
        <w:tc>
          <w:tcPr>
            <w:tcW w:w="2158" w:type="dxa"/>
            <w:vAlign w:val="center"/>
          </w:tcPr>
          <w:p w14:paraId="093C343F"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9.71</w:t>
            </w:r>
          </w:p>
        </w:tc>
        <w:tc>
          <w:tcPr>
            <w:tcW w:w="2158" w:type="dxa"/>
            <w:vAlign w:val="center"/>
          </w:tcPr>
          <w:p w14:paraId="65ACFD1F" w14:textId="77777777" w:rsidR="009D01DE" w:rsidRDefault="009D01DE" w:rsidP="001D16D7">
            <w:pPr>
              <w:tabs>
                <w:tab w:val="left" w:pos="1785"/>
              </w:tabs>
              <w:spacing w:line="360" w:lineRule="auto"/>
              <w:jc w:val="center"/>
              <w:rPr>
                <w:rFonts w:eastAsiaTheme="minorEastAsia"/>
                <w:szCs w:val="24"/>
              </w:rPr>
            </w:pPr>
            <w:r>
              <w:rPr>
                <w:rFonts w:eastAsiaTheme="minorEastAsia"/>
                <w:szCs w:val="24"/>
              </w:rPr>
              <w:t>90.93</w:t>
            </w:r>
          </w:p>
        </w:tc>
      </w:tr>
      <w:tr w:rsidR="0067012B" w14:paraId="06ACD22A" w14:textId="77777777" w:rsidTr="00B2166A">
        <w:trPr>
          <w:trHeight w:val="683"/>
        </w:trPr>
        <w:tc>
          <w:tcPr>
            <w:tcW w:w="2157" w:type="dxa"/>
          </w:tcPr>
          <w:p w14:paraId="5AFDBB4B" w14:textId="77777777" w:rsidR="00765CBD" w:rsidRDefault="00765CBD" w:rsidP="001D16D7">
            <w:pPr>
              <w:tabs>
                <w:tab w:val="left" w:pos="1785"/>
              </w:tabs>
              <w:spacing w:line="360" w:lineRule="auto"/>
              <w:jc w:val="both"/>
              <w:rPr>
                <w:rFonts w:eastAsiaTheme="minorEastAsia"/>
                <w:szCs w:val="24"/>
              </w:rPr>
            </w:pPr>
            <w:r>
              <w:rPr>
                <w:rFonts w:eastAsiaTheme="minorEastAsia"/>
                <w:szCs w:val="24"/>
              </w:rPr>
              <w:t>Commercial carbon black(N330)</w:t>
            </w:r>
          </w:p>
        </w:tc>
        <w:tc>
          <w:tcPr>
            <w:tcW w:w="2157" w:type="dxa"/>
            <w:vAlign w:val="center"/>
          </w:tcPr>
          <w:p w14:paraId="53070F00" w14:textId="77777777" w:rsidR="0067012B" w:rsidRDefault="00765CBD" w:rsidP="001D16D7">
            <w:pPr>
              <w:tabs>
                <w:tab w:val="left" w:pos="1785"/>
              </w:tabs>
              <w:spacing w:line="360" w:lineRule="auto"/>
              <w:jc w:val="center"/>
              <w:rPr>
                <w:rFonts w:eastAsiaTheme="minorEastAsia"/>
                <w:szCs w:val="24"/>
              </w:rPr>
            </w:pPr>
            <w:r>
              <w:t xml:space="preserve">2.953 </w:t>
            </w:r>
          </w:p>
        </w:tc>
        <w:tc>
          <w:tcPr>
            <w:tcW w:w="2158" w:type="dxa"/>
            <w:vAlign w:val="center"/>
          </w:tcPr>
          <w:p w14:paraId="50D75C46" w14:textId="77777777" w:rsidR="0067012B" w:rsidRDefault="00765CBD" w:rsidP="001D16D7">
            <w:pPr>
              <w:tabs>
                <w:tab w:val="left" w:pos="1785"/>
              </w:tabs>
              <w:spacing w:line="360" w:lineRule="auto"/>
              <w:jc w:val="center"/>
              <w:rPr>
                <w:rFonts w:eastAsiaTheme="minorEastAsia"/>
                <w:szCs w:val="24"/>
              </w:rPr>
            </w:pPr>
            <w:r>
              <w:t>6.27</w:t>
            </w:r>
          </w:p>
        </w:tc>
        <w:tc>
          <w:tcPr>
            <w:tcW w:w="2158" w:type="dxa"/>
            <w:vAlign w:val="center"/>
          </w:tcPr>
          <w:p w14:paraId="70FBCB22" w14:textId="77777777" w:rsidR="0067012B" w:rsidRDefault="00420B4A" w:rsidP="001D16D7">
            <w:pPr>
              <w:tabs>
                <w:tab w:val="left" w:pos="1785"/>
              </w:tabs>
              <w:spacing w:line="360" w:lineRule="auto"/>
              <w:jc w:val="center"/>
              <w:rPr>
                <w:rFonts w:eastAsiaTheme="minorEastAsia"/>
                <w:szCs w:val="24"/>
              </w:rPr>
            </w:pPr>
            <w:r>
              <w:t>90.69</w:t>
            </w:r>
          </w:p>
        </w:tc>
      </w:tr>
    </w:tbl>
    <w:p w14:paraId="2F073DA5" w14:textId="77777777" w:rsidR="008A78EC" w:rsidRPr="003A1FE8" w:rsidRDefault="008A78EC" w:rsidP="001D16D7">
      <w:pPr>
        <w:tabs>
          <w:tab w:val="left" w:pos="1785"/>
        </w:tabs>
        <w:spacing w:line="360" w:lineRule="auto"/>
        <w:jc w:val="both"/>
        <w:rPr>
          <w:rFonts w:eastAsiaTheme="minorEastAsia"/>
          <w:szCs w:val="24"/>
        </w:rPr>
      </w:pPr>
    </w:p>
    <w:p w14:paraId="43D4B91C" w14:textId="77777777" w:rsidR="003A1FE8" w:rsidRDefault="003A1FE8" w:rsidP="001D16D7">
      <w:pPr>
        <w:pStyle w:val="Heading3"/>
        <w:spacing w:line="360" w:lineRule="auto"/>
      </w:pPr>
      <w:bookmarkStart w:id="434" w:name="_Toc80362493"/>
      <w:r w:rsidRPr="003A1FE8">
        <w:lastRenderedPageBreak/>
        <w:t>XRD Analysis</w:t>
      </w:r>
      <w:bookmarkEnd w:id="434"/>
    </w:p>
    <w:p w14:paraId="52CE3CAA" w14:textId="77777777" w:rsidR="005E7318" w:rsidRPr="005E7318" w:rsidRDefault="005E7318" w:rsidP="005E7318"/>
    <w:p w14:paraId="4CFA2943" w14:textId="77777777" w:rsidR="00563DDF" w:rsidRDefault="005E7318" w:rsidP="005E7318">
      <w:pPr>
        <w:tabs>
          <w:tab w:val="left" w:pos="720"/>
        </w:tabs>
        <w:spacing w:line="360" w:lineRule="auto"/>
        <w:jc w:val="both"/>
        <w:rPr>
          <w:szCs w:val="24"/>
        </w:rPr>
      </w:pPr>
      <w:r>
        <w:rPr>
          <w:szCs w:val="24"/>
        </w:rPr>
        <w:tab/>
      </w:r>
      <w:r w:rsidR="003A1FE8" w:rsidRPr="003A1FE8">
        <w:rPr>
          <w:szCs w:val="24"/>
        </w:rPr>
        <w:t xml:space="preserve">The XRD analysis allowed the main crystalline mineral phases in the char composition to be </w:t>
      </w:r>
      <w:r w:rsidR="00663FA6" w:rsidRPr="003A1FE8">
        <w:rPr>
          <w:szCs w:val="24"/>
        </w:rPr>
        <w:t>identif</w:t>
      </w:r>
      <w:r w:rsidR="00651925">
        <w:rPr>
          <w:szCs w:val="24"/>
        </w:rPr>
        <w:t>ied. Figures 3.5</w:t>
      </w:r>
      <w:r w:rsidR="00663FA6">
        <w:rPr>
          <w:szCs w:val="24"/>
        </w:rPr>
        <w:t>,</w:t>
      </w:r>
      <w:r w:rsidR="00651925">
        <w:rPr>
          <w:szCs w:val="24"/>
        </w:rPr>
        <w:t xml:space="preserve"> 3.6</w:t>
      </w:r>
      <w:r w:rsidR="00563DDF">
        <w:rPr>
          <w:szCs w:val="24"/>
        </w:rPr>
        <w:t xml:space="preserve"> and</w:t>
      </w:r>
      <w:r w:rsidR="00651925">
        <w:rPr>
          <w:szCs w:val="24"/>
        </w:rPr>
        <w:t xml:space="preserve"> 3.7</w:t>
      </w:r>
      <w:r w:rsidR="00663FA6">
        <w:rPr>
          <w:szCs w:val="24"/>
        </w:rPr>
        <w:t xml:space="preserve"> represent the </w:t>
      </w:r>
      <w:r w:rsidR="00563DDF">
        <w:rPr>
          <w:szCs w:val="24"/>
        </w:rPr>
        <w:t>X-ray diffraction patterns of tire pyrolytic char, demineralized tire char and activated tire char respectively.</w:t>
      </w:r>
      <w:r w:rsidR="00D5590F">
        <w:rPr>
          <w:szCs w:val="24"/>
        </w:rPr>
        <w:t xml:space="preserve"> </w:t>
      </w:r>
    </w:p>
    <w:p w14:paraId="340DD192" w14:textId="77777777" w:rsidR="00563DDF" w:rsidRDefault="00D5590F" w:rsidP="001D16D7">
      <w:pPr>
        <w:tabs>
          <w:tab w:val="left" w:pos="1785"/>
        </w:tabs>
        <w:spacing w:line="360" w:lineRule="auto"/>
        <w:jc w:val="both"/>
        <w:rPr>
          <w:szCs w:val="24"/>
        </w:rPr>
      </w:pPr>
      <w:r>
        <w:rPr>
          <w:szCs w:val="24"/>
        </w:rPr>
        <w:t>Th</w:t>
      </w:r>
      <w:r w:rsidR="004C0898">
        <w:rPr>
          <w:szCs w:val="24"/>
        </w:rPr>
        <w:t xml:space="preserve">e XRD pattern of tire pyrolytic char shown in </w:t>
      </w:r>
      <w:r>
        <w:rPr>
          <w:szCs w:val="24"/>
        </w:rPr>
        <w:t>Figure</w:t>
      </w:r>
      <w:r w:rsidR="00651925">
        <w:rPr>
          <w:szCs w:val="24"/>
        </w:rPr>
        <w:t xml:space="preserve"> 3.5</w:t>
      </w:r>
      <w:r w:rsidR="004C0898">
        <w:rPr>
          <w:szCs w:val="24"/>
        </w:rPr>
        <w:t xml:space="preserve"> is </w:t>
      </w:r>
      <w:r w:rsidR="00C52A40">
        <w:rPr>
          <w:szCs w:val="24"/>
        </w:rPr>
        <w:t xml:space="preserve">typical of tire-derived chars and </w:t>
      </w:r>
      <w:r w:rsidR="003A1FE8" w:rsidRPr="003A1FE8">
        <w:rPr>
          <w:szCs w:val="24"/>
        </w:rPr>
        <w:t xml:space="preserve">peaks </w:t>
      </w:r>
      <w:r w:rsidR="00651925">
        <w:rPr>
          <w:szCs w:val="24"/>
        </w:rPr>
        <w:t xml:space="preserve">are </w:t>
      </w:r>
      <w:r w:rsidR="003A1FE8" w:rsidRPr="003A1FE8">
        <w:rPr>
          <w:szCs w:val="24"/>
        </w:rPr>
        <w:t>primarily due to zinc sulfide (ZnS)</w:t>
      </w:r>
      <w:r w:rsidR="003A1FE8" w:rsidRPr="003A1FE8">
        <w:rPr>
          <w:szCs w:val="24"/>
        </w:rPr>
        <w:fldChar w:fldCharType="begin" w:fldLock="1"/>
      </w:r>
      <w:r w:rsidR="00D64C75">
        <w:rPr>
          <w:szCs w:val="24"/>
        </w:rPr>
        <w:instrText>ADDIN CSL_CITATION {"citationItems":[{"id":"ITEM-1","itemData":{"DOI":"10.3390/c5040076","ISSN":"2311-5629","abstract":"A char produced from spent tire rubber showed very promising results as an adsorbent of Remazol Yellow (RY) from aqueous solutions. Spent tire rubber was submitted to a pyrolysis process optimized for char production. The obtained char was submitted to chemical, physical, and textural characterizations and, subsequently, applied as a low-cost adsorbent for dye (RY) removal in batch adsorption assays. The obtained char was characterized by relatively high ash content (12.9% wt), high fixed-carbon content (69.7% wt), a surface area of 69 m2/g, and total pore volume of 0.14 cm3/g. Remazol Yellow kinetic assays and modelling of the experimental data using the pseudo-first and pseudo-second order kinetic models demonstrated a better adjustment to the pseudo-first order model with a calculated uptake capacity of 14.2 mg RY/g char. From the equilibrium assays, the adsorption isotherm was fitted to both Langmuir and Freundlich models; it was found a better fit for the Langmuir model to the experimental data, indicating a monolayer adsorption process with a monolayer uptake capacity of 11.9 mg RY/g char. Under the experimental conditions of the adsorption assays, the char presented positive charges at its surface, able to attract the deprotonated sulfonate groups (SO3−) of RY; therefore, electrostatic attraction was considered the most plausible mechanism for dye removal.","author":[{"dropping-particle":"","family":"Nogueira","given":"","non-dropping-particle":"","parse-names":false,"suffix":""},{"dropping-particle":"","family":"Matos","given":"","non-dropping-particle":"","parse-names":false,"suffix":""},{"dropping-particle":"","family":"Bernardo","given":"","non-dropping-particle":"","parse-names":false,"suffix":""},{"dropping-particle":"","family":"Pinto","given":"","non-dropping-particle":"","parse-names":false,"suffix":""},{"dropping-particle":"","family":"Lapa","given":"","non-dropping-particle":"","parse-names":false,"suffix":""},{"dropping-particle":"","family":"Surra","given":"","non-dropping-particle":"","parse-names":false,"suffix":""},{"dropping-particle":"","family":"Fonseca","given":"","non-dropping-particle":"","parse-names":false,"suffix":""}],"container-title":"C — Journal of Carbon Research","id":"ITEM-1","issued":{"date-parts":[["2019"]]},"title":"Char from Spent Tire Rubber: A Potential Adsorbent of Remazol Yellow Dye","type":"article-journal"},"uris":["http://www.mendeley.com/documents/?uuid=e20532c9-91bc-4b36-8932-e2d1eafaa4f0"]}],"mendeley":{"formattedCitation":"&lt;sup&gt;87&lt;/sup&gt;","plainTextFormattedCitation":"87","previouslyFormattedCitation":"&lt;sup&gt;88&lt;/sup&gt;"},"properties":{"noteIndex":0},"schema":"https://github.com/citation-style-language/schema/raw/master/csl-citation.json"}</w:instrText>
      </w:r>
      <w:r w:rsidR="003A1FE8" w:rsidRPr="003A1FE8">
        <w:rPr>
          <w:szCs w:val="24"/>
        </w:rPr>
        <w:fldChar w:fldCharType="separate"/>
      </w:r>
      <w:r w:rsidR="00D64C75" w:rsidRPr="00D64C75">
        <w:rPr>
          <w:noProof/>
          <w:szCs w:val="24"/>
          <w:vertAlign w:val="superscript"/>
        </w:rPr>
        <w:t>87</w:t>
      </w:r>
      <w:r w:rsidR="003A1FE8" w:rsidRPr="003A1FE8">
        <w:rPr>
          <w:szCs w:val="24"/>
        </w:rPr>
        <w:fldChar w:fldCharType="end"/>
      </w:r>
      <w:r w:rsidR="003A1FE8" w:rsidRPr="003A1FE8">
        <w:rPr>
          <w:szCs w:val="24"/>
        </w:rPr>
        <w:t xml:space="preserve"> </w:t>
      </w:r>
      <w:r w:rsidR="00C52A40">
        <w:rPr>
          <w:szCs w:val="24"/>
        </w:rPr>
        <w:t xml:space="preserve">. ZnS  peaks are mainly attributed to </w:t>
      </w:r>
      <w:r w:rsidR="003A1FE8" w:rsidRPr="003A1FE8">
        <w:rPr>
          <w:szCs w:val="24"/>
        </w:rPr>
        <w:t>zinc sulfides wurtzite (</w:t>
      </w:r>
      <m:oMath>
        <m:r>
          <m:rPr>
            <m:sty m:val="p"/>
          </m:rPr>
          <w:rPr>
            <w:rFonts w:ascii="Cambria Math" w:hAnsi="Cambria Math"/>
            <w:szCs w:val="24"/>
          </w:rPr>
          <m:t>α</m:t>
        </m:r>
      </m:oMath>
      <w:r w:rsidR="003A1FE8" w:rsidRPr="003A1FE8">
        <w:rPr>
          <w:szCs w:val="24"/>
        </w:rPr>
        <w:t>-ZnS) and sphalerite  (</w:t>
      </w:r>
      <m:oMath>
        <m:r>
          <m:rPr>
            <m:sty m:val="p"/>
          </m:rPr>
          <w:rPr>
            <w:rFonts w:ascii="Cambria Math" w:hAnsi="Cambria Math"/>
            <w:szCs w:val="24"/>
          </w:rPr>
          <m:t>β</m:t>
        </m:r>
      </m:oMath>
      <w:r w:rsidR="003A1FE8" w:rsidRPr="003A1FE8">
        <w:rPr>
          <w:szCs w:val="24"/>
        </w:rPr>
        <w:t xml:space="preserve">-ZnS) crystalline phases </w:t>
      </w:r>
      <w:r w:rsidR="003A1FE8" w:rsidRPr="003A1FE8">
        <w:rPr>
          <w:szCs w:val="24"/>
        </w:rPr>
        <w:fldChar w:fldCharType="begin" w:fldLock="1"/>
      </w:r>
      <w:r w:rsidR="00D64C75">
        <w:rPr>
          <w:szCs w:val="24"/>
        </w:rPr>
        <w:instrText>ADDIN CSL_CITATION {"citationItems":[{"id":"ITEM-1","itemData":{"DOI":"10.1080/10962247.2013.763870","ISSN":"21622906","PMID":"23786145","abstract":"The char produced in the thermolysis of granulated scrap tyres has few market outlets, reducing the economic viability of the thermolytic process. This paper reports the potential of this char as a low-cost precursor of porous carbons. The tyre-derived char was demineralized in either alkaline or acidic media to reduce its ash, zinc, sulfur, and silica contents. The lowest impurity content was achieved with an HNO3/H2O treatment. The resulting demineralized char was then subjected to activation by KOH or CO2. The Brunauer-Emmett-Teller (BET)-specific surface area of the activated carbon produced by the KOH treatment was 242 m2/g, whereas that of the CO2-activated carbon was 720 m2/g. The textural properties of the latter product were similar to those of some commercial activated carbons. The use of tyre-derived char as a precursor of porous carbons could render the thermolytic treatment of scrap tyres more economically attractive. Copyright © 2013 A&amp;WMA.","author":[{"dropping-particle":"","family":"López","given":"F. A.","non-dropping-particle":"","parse-names":false,"suffix":""},{"dropping-particle":"","family":"Centeno","given":"T. A.","non-dropping-particle":"","parse-names":false,"suffix":""},{"dropping-particle":"","family":"Rodríguez","given":"O.","non-dropping-particle":"","parse-names":false,"suffix":""},{"dropping-particle":"","family":"Alguacil","given":"F. J.","non-dropping-particle":"","parse-names":false,"suffix":""}],"container-title":"Journal of the Air and Waste Management Association","id":"ITEM-1","issued":{"date-parts":[["2013"]]},"title":"Preparation and characterization of activated carbon from the char produced in the thermolysis of granulated scrap tyres","type":"article-journal"},"uris":["http://www.mendeley.com/documents/?uuid=8b08ea6c-03ec-44e7-9b38-19636d49ae6a"]}],"mendeley":{"formattedCitation":"&lt;sup&gt;88&lt;/sup&gt;","plainTextFormattedCitation":"88","previouslyFormattedCitation":"&lt;sup&gt;89&lt;/sup&gt;"},"properties":{"noteIndex":0},"schema":"https://github.com/citation-style-language/schema/raw/master/csl-citation.json"}</w:instrText>
      </w:r>
      <w:r w:rsidR="003A1FE8" w:rsidRPr="003A1FE8">
        <w:rPr>
          <w:szCs w:val="24"/>
        </w:rPr>
        <w:fldChar w:fldCharType="separate"/>
      </w:r>
      <w:r w:rsidR="00D64C75" w:rsidRPr="00D64C75">
        <w:rPr>
          <w:noProof/>
          <w:szCs w:val="24"/>
          <w:vertAlign w:val="superscript"/>
        </w:rPr>
        <w:t>88</w:t>
      </w:r>
      <w:r w:rsidR="003A1FE8" w:rsidRPr="003A1FE8">
        <w:rPr>
          <w:szCs w:val="24"/>
        </w:rPr>
        <w:fldChar w:fldCharType="end"/>
      </w:r>
      <w:r w:rsidR="003A1FE8" w:rsidRPr="003A1FE8">
        <w:rPr>
          <w:szCs w:val="24"/>
        </w:rPr>
        <w:t>. The presence of the wurtzite and sphalerite crystal phases may be seen in the strong peak at 2</w:t>
      </w:r>
      <m:oMath>
        <m:r>
          <m:rPr>
            <m:sty m:val="p"/>
          </m:rPr>
          <w:rPr>
            <w:rFonts w:ascii="Cambria Math" w:hAnsi="Cambria Math"/>
            <w:szCs w:val="24"/>
          </w:rPr>
          <m:t>θ</m:t>
        </m:r>
      </m:oMath>
      <w:r w:rsidR="003A1FE8" w:rsidRPr="003A1FE8">
        <w:rPr>
          <w:szCs w:val="24"/>
        </w:rPr>
        <w:t xml:space="preserve">=36° </w:t>
      </w:r>
      <w:r w:rsidR="003A1FE8" w:rsidRPr="003A1FE8">
        <w:rPr>
          <w:szCs w:val="24"/>
        </w:rPr>
        <w:fldChar w:fldCharType="begin" w:fldLock="1"/>
      </w:r>
      <w:r w:rsidR="00D64C75">
        <w:rPr>
          <w:szCs w:val="24"/>
        </w:rPr>
        <w:instrText>ADDIN CSL_CITATION {"citationItems":[{"id":"ITEM-1","itemData":{"DOI":"10.24425/aep.2019.130245","ISSN":"20834810","abstract":"Tires play an important role in the automobile industry. However, their disposal when worn out has adverse effects on the environment. The main aim of this study was to prepare activated carbon from waste tire pyrolysis char by impregnating KOH onto pyrolytic char. Adsorption studies on lead onto chemically activated carbon were carried out using response surface methodology. The effect of process parameters such as temperature (°C), adsorbent dosage (g/100 ml), pH, contact time (minutes) and initial lead concentration (mg/l) on the adsorption capacity were investigated. It was found out that the adsorption capacity increased with an increase in adsorbent dosage, contact time, pH, and decreased with an increase in lead concentration and temperature. Optimization of the process variables was done using a numerical optimization method. Fourier Transform Infrared Spectra (FTIR) analysis, X-ray Diffraction (XRD), Thermogravimetric analysis (TGA) and scanning electron microscope were used to characterize the pyrolytic carbon char before and after activation. The numerical optimization analysis results showed that the maximum adsorption capacity of 93.176 mg/g was obtained at adsorbent dosage of 0.97 g/100 ml, pH 7, contact time of 115.27 min, initial metal concentration of 100 mg/and temperature of 25°C. FTIR and TGA analysis showed the presence of oxygen containing functional groups on the surface of the activated carbon produced and that the weight loss during the activation step was negligible.","author":[{"dropping-particle":"","family":"Rutto","given":"Hilary","non-dropping-particle":"","parse-names":false,"suffix":""},{"dropping-particle":"","family":"Seidigeng","given":"Tumisang","non-dropping-particle":"","parse-names":false,"suffix":""},{"dropping-particle":"","family":"Malise","given":"Lucky","non-dropping-particle":"","parse-names":false,"suffix":""}],"container-title":"Archives of Environmental Protection","id":"ITEM-1","issued":{"date-parts":[["2019"]]},"title":"Adsorption of lead ions onto chemically activated carbon from waste tire char and optimization of the process using response surface methodology","type":"article-journal"},"uris":["http://www.mendeley.com/documents/?uuid=f4d7a41b-150b-4a05-8a2a-ccc6b7c4d1c5"]}],"mendeley":{"formattedCitation":"&lt;sup&gt;89&lt;/sup&gt;","plainTextFormattedCitation":"89","previouslyFormattedCitation":"&lt;sup&gt;90&lt;/sup&gt;"},"properties":{"noteIndex":0},"schema":"https://github.com/citation-style-language/schema/raw/master/csl-citation.json"}</w:instrText>
      </w:r>
      <w:r w:rsidR="003A1FE8" w:rsidRPr="003A1FE8">
        <w:rPr>
          <w:szCs w:val="24"/>
        </w:rPr>
        <w:fldChar w:fldCharType="separate"/>
      </w:r>
      <w:r w:rsidR="00D64C75" w:rsidRPr="00D64C75">
        <w:rPr>
          <w:noProof/>
          <w:szCs w:val="24"/>
          <w:vertAlign w:val="superscript"/>
        </w:rPr>
        <w:t>89</w:t>
      </w:r>
      <w:r w:rsidR="003A1FE8" w:rsidRPr="003A1FE8">
        <w:rPr>
          <w:szCs w:val="24"/>
        </w:rPr>
        <w:fldChar w:fldCharType="end"/>
      </w:r>
      <w:r w:rsidR="003A1FE8" w:rsidRPr="003A1FE8">
        <w:rPr>
          <w:szCs w:val="24"/>
        </w:rPr>
        <w:t>.</w:t>
      </w:r>
    </w:p>
    <w:p w14:paraId="112DACE7" w14:textId="77777777" w:rsidR="00651925" w:rsidRDefault="00563DDF" w:rsidP="005E7318">
      <w:pPr>
        <w:keepNext/>
        <w:tabs>
          <w:tab w:val="left" w:pos="1785"/>
        </w:tabs>
        <w:spacing w:line="360" w:lineRule="auto"/>
        <w:ind w:left="900"/>
        <w:jc w:val="both"/>
      </w:pPr>
      <w:r w:rsidRPr="003A1FE8">
        <w:rPr>
          <w:noProof/>
          <w:lang w:val="en-GB" w:eastAsia="en-GB"/>
        </w:rPr>
        <w:drawing>
          <wp:inline distT="0" distB="0" distL="0" distR="0" wp14:anchorId="47BF57FD" wp14:editId="129F5AB5">
            <wp:extent cx="4130040" cy="25527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65"/>
                    <a:stretch/>
                  </pic:blipFill>
                  <pic:spPr bwMode="auto">
                    <a:xfrm>
                      <a:off x="0" y="0"/>
                      <a:ext cx="4171727" cy="2578466"/>
                    </a:xfrm>
                    <a:prstGeom prst="rect">
                      <a:avLst/>
                    </a:prstGeom>
                    <a:ln>
                      <a:noFill/>
                    </a:ln>
                    <a:extLst>
                      <a:ext uri="{53640926-AAD7-44D8-BBD7-CCE9431645EC}">
                        <a14:shadowObscured xmlns:a14="http://schemas.microsoft.com/office/drawing/2010/main"/>
                      </a:ext>
                    </a:extLst>
                  </pic:spPr>
                </pic:pic>
              </a:graphicData>
            </a:graphic>
          </wp:inline>
        </w:drawing>
      </w:r>
    </w:p>
    <w:p w14:paraId="204ECBBF" w14:textId="77777777" w:rsidR="0029692B" w:rsidRPr="005E7318" w:rsidRDefault="00651925" w:rsidP="005E7318">
      <w:pPr>
        <w:pStyle w:val="Caption"/>
        <w:spacing w:line="360" w:lineRule="auto"/>
        <w:ind w:left="720" w:firstLine="720"/>
        <w:jc w:val="both"/>
        <w:rPr>
          <w:i w:val="0"/>
          <w:iCs w:val="0"/>
          <w:color w:val="auto"/>
          <w:sz w:val="24"/>
          <w:szCs w:val="24"/>
        </w:rPr>
      </w:pPr>
      <w:bookmarkStart w:id="435" w:name="_Toc80342678"/>
      <w:r w:rsidRPr="005E7318">
        <w:rPr>
          <w:b/>
          <w:bCs/>
          <w:i w:val="0"/>
          <w:iCs w:val="0"/>
          <w:color w:val="auto"/>
          <w:sz w:val="24"/>
          <w:szCs w:val="24"/>
        </w:rPr>
        <w:t xml:space="preserve">Figure </w:t>
      </w:r>
      <w:r w:rsidR="00A25B39" w:rsidRPr="005E7318">
        <w:rPr>
          <w:b/>
          <w:bCs/>
          <w:i w:val="0"/>
          <w:iCs w:val="0"/>
          <w:color w:val="auto"/>
          <w:sz w:val="24"/>
          <w:szCs w:val="24"/>
        </w:rPr>
        <w:fldChar w:fldCharType="begin"/>
      </w:r>
      <w:r w:rsidR="00A25B39" w:rsidRPr="005E7318">
        <w:rPr>
          <w:b/>
          <w:bCs/>
          <w:i w:val="0"/>
          <w:iCs w:val="0"/>
          <w:color w:val="auto"/>
          <w:sz w:val="24"/>
          <w:szCs w:val="24"/>
        </w:rPr>
        <w:instrText xml:space="preserve"> STYLEREF 1 \s </w:instrText>
      </w:r>
      <w:r w:rsidR="00A25B39" w:rsidRPr="005E7318">
        <w:rPr>
          <w:b/>
          <w:bCs/>
          <w:i w:val="0"/>
          <w:iCs w:val="0"/>
          <w:color w:val="auto"/>
          <w:sz w:val="24"/>
          <w:szCs w:val="24"/>
        </w:rPr>
        <w:fldChar w:fldCharType="separate"/>
      </w:r>
      <w:r w:rsidR="00A25B39" w:rsidRPr="005E7318">
        <w:rPr>
          <w:b/>
          <w:bCs/>
          <w:i w:val="0"/>
          <w:iCs w:val="0"/>
          <w:noProof/>
          <w:color w:val="auto"/>
          <w:sz w:val="24"/>
          <w:szCs w:val="24"/>
        </w:rPr>
        <w:t>3</w:t>
      </w:r>
      <w:r w:rsidR="00A25B39" w:rsidRPr="005E7318">
        <w:rPr>
          <w:b/>
          <w:bCs/>
          <w:i w:val="0"/>
          <w:iCs w:val="0"/>
          <w:color w:val="auto"/>
          <w:sz w:val="24"/>
          <w:szCs w:val="24"/>
        </w:rPr>
        <w:fldChar w:fldCharType="end"/>
      </w:r>
      <w:r w:rsidR="00A25B39" w:rsidRPr="005E7318">
        <w:rPr>
          <w:b/>
          <w:bCs/>
          <w:i w:val="0"/>
          <w:iCs w:val="0"/>
          <w:color w:val="auto"/>
          <w:sz w:val="24"/>
          <w:szCs w:val="24"/>
        </w:rPr>
        <w:t>.</w:t>
      </w:r>
      <w:r w:rsidR="00A25B39" w:rsidRPr="005E7318">
        <w:rPr>
          <w:b/>
          <w:bCs/>
          <w:i w:val="0"/>
          <w:iCs w:val="0"/>
          <w:color w:val="auto"/>
          <w:sz w:val="24"/>
          <w:szCs w:val="24"/>
        </w:rPr>
        <w:fldChar w:fldCharType="begin"/>
      </w:r>
      <w:r w:rsidR="00A25B39" w:rsidRPr="005E7318">
        <w:rPr>
          <w:b/>
          <w:bCs/>
          <w:i w:val="0"/>
          <w:iCs w:val="0"/>
          <w:color w:val="auto"/>
          <w:sz w:val="24"/>
          <w:szCs w:val="24"/>
        </w:rPr>
        <w:instrText xml:space="preserve"> SEQ Figure \* ARABIC \s 1 </w:instrText>
      </w:r>
      <w:r w:rsidR="00A25B39" w:rsidRPr="005E7318">
        <w:rPr>
          <w:b/>
          <w:bCs/>
          <w:i w:val="0"/>
          <w:iCs w:val="0"/>
          <w:color w:val="auto"/>
          <w:sz w:val="24"/>
          <w:szCs w:val="24"/>
        </w:rPr>
        <w:fldChar w:fldCharType="separate"/>
      </w:r>
      <w:r w:rsidR="00A25B39" w:rsidRPr="005E7318">
        <w:rPr>
          <w:b/>
          <w:bCs/>
          <w:i w:val="0"/>
          <w:iCs w:val="0"/>
          <w:noProof/>
          <w:color w:val="auto"/>
          <w:sz w:val="24"/>
          <w:szCs w:val="24"/>
        </w:rPr>
        <w:t>5</w:t>
      </w:r>
      <w:r w:rsidR="00A25B39" w:rsidRPr="005E7318">
        <w:rPr>
          <w:b/>
          <w:bCs/>
          <w:i w:val="0"/>
          <w:iCs w:val="0"/>
          <w:color w:val="auto"/>
          <w:sz w:val="24"/>
          <w:szCs w:val="24"/>
        </w:rPr>
        <w:fldChar w:fldCharType="end"/>
      </w:r>
      <w:r w:rsidRPr="005E7318">
        <w:rPr>
          <w:i w:val="0"/>
          <w:iCs w:val="0"/>
          <w:color w:val="auto"/>
          <w:sz w:val="24"/>
          <w:szCs w:val="24"/>
        </w:rPr>
        <w:t>. X-ray diffraction patterns of tire pyrolytic char</w:t>
      </w:r>
      <w:bookmarkEnd w:id="435"/>
    </w:p>
    <w:p w14:paraId="09EB3036" w14:textId="77777777" w:rsidR="00563DDF" w:rsidRDefault="005E7318" w:rsidP="005E7318">
      <w:pPr>
        <w:tabs>
          <w:tab w:val="left" w:pos="720"/>
        </w:tabs>
        <w:spacing w:line="360" w:lineRule="auto"/>
        <w:jc w:val="both"/>
        <w:rPr>
          <w:szCs w:val="24"/>
        </w:rPr>
      </w:pPr>
      <w:r>
        <w:rPr>
          <w:szCs w:val="24"/>
        </w:rPr>
        <w:tab/>
      </w:r>
      <w:r w:rsidR="00C52A40">
        <w:rPr>
          <w:szCs w:val="24"/>
        </w:rPr>
        <w:t>However, the number peaks due to ZnS have reduced in de</w:t>
      </w:r>
      <w:r w:rsidR="00264F16">
        <w:rPr>
          <w:szCs w:val="24"/>
        </w:rPr>
        <w:t>mineralized tire char (figure</w:t>
      </w:r>
      <w:r w:rsidR="00651925">
        <w:rPr>
          <w:szCs w:val="24"/>
        </w:rPr>
        <w:t xml:space="preserve"> 3.6</w:t>
      </w:r>
      <w:r w:rsidR="00563DDF">
        <w:rPr>
          <w:szCs w:val="24"/>
        </w:rPr>
        <w:t>)</w:t>
      </w:r>
      <w:r w:rsidR="00C52A40">
        <w:rPr>
          <w:szCs w:val="24"/>
        </w:rPr>
        <w:t xml:space="preserve"> compared to tire pyrolytic char. </w:t>
      </w:r>
      <w:r w:rsidR="0083781A" w:rsidRPr="003A1FE8">
        <w:rPr>
          <w:szCs w:val="24"/>
        </w:rPr>
        <w:t>The generation of ZnS is owed to the reaction of  ZnO which is used as an accelerator for rubber vulcanization process undergoes sulfidation with hydrogen sulfide (</w:t>
      </w:r>
      <m:oMath>
        <m:sSub>
          <m:sSubPr>
            <m:ctrlPr>
              <w:rPr>
                <w:rFonts w:ascii="Cambria Math" w:hAnsi="Cambria Math"/>
                <w:iCs/>
                <w:szCs w:val="24"/>
              </w:rPr>
            </m:ctrlPr>
          </m:sSubPr>
          <m:e>
            <m:r>
              <m:rPr>
                <m:sty m:val="p"/>
              </m:rPr>
              <w:rPr>
                <w:rFonts w:ascii="Cambria Math" w:hAnsi="Cambria Math"/>
                <w:szCs w:val="24"/>
              </w:rPr>
              <m:t>H</m:t>
            </m:r>
          </m:e>
          <m:sub>
            <m:r>
              <m:rPr>
                <m:sty m:val="p"/>
              </m:rPr>
              <w:rPr>
                <w:rFonts w:ascii="Cambria Math" w:hAnsi="Cambria Math"/>
                <w:szCs w:val="24"/>
              </w:rPr>
              <m:t>2</m:t>
            </m:r>
          </m:sub>
        </m:sSub>
        <m:r>
          <m:rPr>
            <m:sty m:val="p"/>
          </m:rPr>
          <w:rPr>
            <w:rFonts w:ascii="Cambria Math" w:hAnsi="Cambria Math"/>
            <w:szCs w:val="24"/>
          </w:rPr>
          <m:t>S</m:t>
        </m:r>
      </m:oMath>
      <w:r w:rsidR="0083781A" w:rsidRPr="003A1FE8">
        <w:rPr>
          <w:szCs w:val="24"/>
        </w:rPr>
        <w:t>) generated during pyrolysis process</w:t>
      </w:r>
      <w:r w:rsidR="0083781A" w:rsidRPr="003A1FE8">
        <w:rPr>
          <w:szCs w:val="24"/>
        </w:rPr>
        <w:fldChar w:fldCharType="begin" w:fldLock="1"/>
      </w:r>
      <w:r w:rsidR="00D64C75">
        <w:rPr>
          <w:szCs w:val="24"/>
        </w:rPr>
        <w:instrText>ADDIN CSL_CITATION {"citationItems":[{"id":"ITEM-1","itemData":{"DOI":"10.3390/c5040076","ISSN":"2311-5629","abstract":"A char produced from spent tire rubber showed very promising results as an adsorbent of Remazol Yellow (RY) from aqueous solutions. Spent tire rubber was submitted to a pyrolysis process optimized for char production. The obtained char was submitted to chemical, physical, and textural characterizations and, subsequently, applied as a low-cost adsorbent for dye (RY) removal in batch adsorption assays. The obtained char was characterized by relatively high ash content (12.9% wt), high fixed-carbon content (69.7% wt), a surface area of 69 m2/g, and total pore volume of 0.14 cm3/g. Remazol Yellow kinetic assays and modelling of the experimental data using the pseudo-first and pseudo-second order kinetic models demonstrated a better adjustment to the pseudo-first order model with a calculated uptake capacity of 14.2 mg RY/g char. From the equilibrium assays, the adsorption isotherm was fitted to both Langmuir and Freundlich models; it was found a better fit for the Langmuir model to the experimental data, indicating a monolayer adsorption process with a monolayer uptake capacity of 11.9 mg RY/g char. Under the experimental conditions of the adsorption assays, the char presented positive charges at its surface, able to attract the deprotonated sulfonate groups (SO3−) of RY; therefore, electrostatic attraction was considered the most plausible mechanism for dye removal.","author":[{"dropping-particle":"","family":"Nogueira","given":"","non-dropping-particle":"","parse-names":false,"suffix":""},{"dropping-particle":"","family":"Matos","given":"","non-dropping-particle":"","parse-names":false,"suffix":""},{"dropping-particle":"","family":"Bernardo","given":"","non-dropping-particle":"","parse-names":false,"suffix":""},{"dropping-particle":"","family":"Pinto","given":"","non-dropping-particle":"","parse-names":false,"suffix":""},{"dropping-particle":"","family":"Lapa","given":"","non-dropping-particle":"","parse-names":false,"suffix":""},{"dropping-particle":"","family":"Surra","given":"","non-dropping-particle":"","parse-names":false,"suffix":""},{"dropping-particle":"","family":"Fonseca","given":"","non-dropping-particle":"","parse-names":false,"suffix":""}],"container-title":"C — Journal of Carbon Research","id":"ITEM-1","issued":{"date-parts":[["2019"]]},"title":"Char from Spent Tire Rubber: A Potential Adsorbent of Remazol Yellow Dye","type":"article-journal"},"uris":["http://www.mendeley.com/documents/?uuid=e20532c9-91bc-4b36-8932-e2d1eafaa4f0"]}],"mendeley":{"formattedCitation":"&lt;sup&gt;87&lt;/sup&gt;","plainTextFormattedCitation":"87","previouslyFormattedCitation":"&lt;sup&gt;88&lt;/sup&gt;"},"properties":{"noteIndex":0},"schema":"https://github.com/citation-style-language/schema/raw/master/csl-citation.json"}</w:instrText>
      </w:r>
      <w:r w:rsidR="0083781A" w:rsidRPr="003A1FE8">
        <w:rPr>
          <w:szCs w:val="24"/>
        </w:rPr>
        <w:fldChar w:fldCharType="separate"/>
      </w:r>
      <w:r w:rsidR="00D64C75" w:rsidRPr="00D64C75">
        <w:rPr>
          <w:noProof/>
          <w:szCs w:val="24"/>
          <w:vertAlign w:val="superscript"/>
        </w:rPr>
        <w:t>87</w:t>
      </w:r>
      <w:r w:rsidR="0083781A" w:rsidRPr="003A1FE8">
        <w:rPr>
          <w:szCs w:val="24"/>
        </w:rPr>
        <w:fldChar w:fldCharType="end"/>
      </w:r>
      <w:r w:rsidR="0083781A" w:rsidRPr="003A1FE8">
        <w:rPr>
          <w:szCs w:val="24"/>
        </w:rPr>
        <w:t>.</w:t>
      </w:r>
    </w:p>
    <w:p w14:paraId="1EA54895" w14:textId="77777777" w:rsidR="00563DDF" w:rsidRDefault="00563DDF" w:rsidP="001D16D7">
      <w:pPr>
        <w:tabs>
          <w:tab w:val="left" w:pos="1785"/>
        </w:tabs>
        <w:spacing w:line="360" w:lineRule="auto"/>
        <w:jc w:val="both"/>
        <w:rPr>
          <w:szCs w:val="24"/>
        </w:rPr>
      </w:pPr>
    </w:p>
    <w:p w14:paraId="45DE421D" w14:textId="77777777" w:rsidR="002358FC" w:rsidRDefault="002358FC" w:rsidP="001D16D7">
      <w:pPr>
        <w:tabs>
          <w:tab w:val="left" w:pos="1785"/>
        </w:tabs>
        <w:spacing w:line="360" w:lineRule="auto"/>
        <w:jc w:val="both"/>
        <w:rPr>
          <w:szCs w:val="24"/>
        </w:rPr>
      </w:pPr>
    </w:p>
    <w:p w14:paraId="7A9B1F09" w14:textId="77777777" w:rsidR="002358FC" w:rsidRDefault="002358FC" w:rsidP="001D16D7">
      <w:pPr>
        <w:tabs>
          <w:tab w:val="left" w:pos="1785"/>
        </w:tabs>
        <w:spacing w:line="360" w:lineRule="auto"/>
        <w:jc w:val="both"/>
        <w:rPr>
          <w:szCs w:val="24"/>
        </w:rPr>
      </w:pPr>
    </w:p>
    <w:p w14:paraId="2C028792" w14:textId="77777777" w:rsidR="002358FC" w:rsidRDefault="002358FC" w:rsidP="001D16D7">
      <w:pPr>
        <w:tabs>
          <w:tab w:val="left" w:pos="1785"/>
        </w:tabs>
        <w:spacing w:line="360" w:lineRule="auto"/>
        <w:jc w:val="both"/>
        <w:rPr>
          <w:szCs w:val="24"/>
        </w:rPr>
      </w:pPr>
    </w:p>
    <w:p w14:paraId="7817A3B5" w14:textId="77777777" w:rsidR="00651925" w:rsidRDefault="00563DDF" w:rsidP="005E7318">
      <w:pPr>
        <w:keepNext/>
        <w:tabs>
          <w:tab w:val="left" w:pos="1785"/>
        </w:tabs>
        <w:spacing w:line="360" w:lineRule="auto"/>
        <w:ind w:left="900" w:hanging="180"/>
        <w:jc w:val="both"/>
      </w:pPr>
      <w:r w:rsidRPr="003A1FE8">
        <w:rPr>
          <w:noProof/>
          <w:lang w:val="en-GB" w:eastAsia="en-GB"/>
        </w:rPr>
        <w:lastRenderedPageBreak/>
        <w:drawing>
          <wp:inline distT="0" distB="0" distL="0" distR="0" wp14:anchorId="06678469" wp14:editId="4C4F5B87">
            <wp:extent cx="4076065" cy="262128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345" cy="2654901"/>
                    </a:xfrm>
                    <a:prstGeom prst="rect">
                      <a:avLst/>
                    </a:prstGeom>
                  </pic:spPr>
                </pic:pic>
              </a:graphicData>
            </a:graphic>
          </wp:inline>
        </w:drawing>
      </w:r>
    </w:p>
    <w:p w14:paraId="3DF05562" w14:textId="77777777" w:rsidR="0083781A" w:rsidRPr="005E7318" w:rsidRDefault="00651925" w:rsidP="005E7318">
      <w:pPr>
        <w:pStyle w:val="Caption"/>
        <w:spacing w:line="360" w:lineRule="auto"/>
        <w:ind w:left="720" w:firstLine="720"/>
        <w:jc w:val="both"/>
        <w:rPr>
          <w:i w:val="0"/>
          <w:iCs w:val="0"/>
          <w:color w:val="auto"/>
          <w:sz w:val="24"/>
          <w:szCs w:val="24"/>
        </w:rPr>
      </w:pPr>
      <w:bookmarkStart w:id="436" w:name="_Toc80342679"/>
      <w:r w:rsidRPr="005E7318">
        <w:rPr>
          <w:b/>
          <w:bCs/>
          <w:i w:val="0"/>
          <w:iCs w:val="0"/>
          <w:color w:val="auto"/>
          <w:sz w:val="24"/>
          <w:szCs w:val="24"/>
        </w:rPr>
        <w:t xml:space="preserve">Figure </w:t>
      </w:r>
      <w:r w:rsidR="00A25B39" w:rsidRPr="005E7318">
        <w:rPr>
          <w:b/>
          <w:bCs/>
          <w:i w:val="0"/>
          <w:iCs w:val="0"/>
          <w:color w:val="auto"/>
          <w:sz w:val="24"/>
          <w:szCs w:val="24"/>
        </w:rPr>
        <w:fldChar w:fldCharType="begin"/>
      </w:r>
      <w:r w:rsidR="00A25B39" w:rsidRPr="005E7318">
        <w:rPr>
          <w:b/>
          <w:bCs/>
          <w:i w:val="0"/>
          <w:iCs w:val="0"/>
          <w:color w:val="auto"/>
          <w:sz w:val="24"/>
          <w:szCs w:val="24"/>
        </w:rPr>
        <w:instrText xml:space="preserve"> STYLEREF 1 \s </w:instrText>
      </w:r>
      <w:r w:rsidR="00A25B39" w:rsidRPr="005E7318">
        <w:rPr>
          <w:b/>
          <w:bCs/>
          <w:i w:val="0"/>
          <w:iCs w:val="0"/>
          <w:color w:val="auto"/>
          <w:sz w:val="24"/>
          <w:szCs w:val="24"/>
        </w:rPr>
        <w:fldChar w:fldCharType="separate"/>
      </w:r>
      <w:r w:rsidR="00A25B39" w:rsidRPr="005E7318">
        <w:rPr>
          <w:b/>
          <w:bCs/>
          <w:i w:val="0"/>
          <w:iCs w:val="0"/>
          <w:noProof/>
          <w:color w:val="auto"/>
          <w:sz w:val="24"/>
          <w:szCs w:val="24"/>
        </w:rPr>
        <w:t>3</w:t>
      </w:r>
      <w:r w:rsidR="00A25B39" w:rsidRPr="005E7318">
        <w:rPr>
          <w:b/>
          <w:bCs/>
          <w:i w:val="0"/>
          <w:iCs w:val="0"/>
          <w:color w:val="auto"/>
          <w:sz w:val="24"/>
          <w:szCs w:val="24"/>
        </w:rPr>
        <w:fldChar w:fldCharType="end"/>
      </w:r>
      <w:r w:rsidR="00A25B39" w:rsidRPr="005E7318">
        <w:rPr>
          <w:b/>
          <w:bCs/>
          <w:i w:val="0"/>
          <w:iCs w:val="0"/>
          <w:color w:val="auto"/>
          <w:sz w:val="24"/>
          <w:szCs w:val="24"/>
        </w:rPr>
        <w:t>.</w:t>
      </w:r>
      <w:r w:rsidR="00A25B39" w:rsidRPr="005E7318">
        <w:rPr>
          <w:b/>
          <w:bCs/>
          <w:i w:val="0"/>
          <w:iCs w:val="0"/>
          <w:color w:val="auto"/>
          <w:sz w:val="24"/>
          <w:szCs w:val="24"/>
        </w:rPr>
        <w:fldChar w:fldCharType="begin"/>
      </w:r>
      <w:r w:rsidR="00A25B39" w:rsidRPr="005E7318">
        <w:rPr>
          <w:b/>
          <w:bCs/>
          <w:i w:val="0"/>
          <w:iCs w:val="0"/>
          <w:color w:val="auto"/>
          <w:sz w:val="24"/>
          <w:szCs w:val="24"/>
        </w:rPr>
        <w:instrText xml:space="preserve"> SEQ Figure \* ARABIC \s 1 </w:instrText>
      </w:r>
      <w:r w:rsidR="00A25B39" w:rsidRPr="005E7318">
        <w:rPr>
          <w:b/>
          <w:bCs/>
          <w:i w:val="0"/>
          <w:iCs w:val="0"/>
          <w:color w:val="auto"/>
          <w:sz w:val="24"/>
          <w:szCs w:val="24"/>
        </w:rPr>
        <w:fldChar w:fldCharType="separate"/>
      </w:r>
      <w:r w:rsidR="00A25B39" w:rsidRPr="005E7318">
        <w:rPr>
          <w:b/>
          <w:bCs/>
          <w:i w:val="0"/>
          <w:iCs w:val="0"/>
          <w:noProof/>
          <w:color w:val="auto"/>
          <w:sz w:val="24"/>
          <w:szCs w:val="24"/>
        </w:rPr>
        <w:t>6</w:t>
      </w:r>
      <w:r w:rsidR="00A25B39" w:rsidRPr="005E7318">
        <w:rPr>
          <w:b/>
          <w:bCs/>
          <w:i w:val="0"/>
          <w:iCs w:val="0"/>
          <w:color w:val="auto"/>
          <w:sz w:val="24"/>
          <w:szCs w:val="24"/>
        </w:rPr>
        <w:fldChar w:fldCharType="end"/>
      </w:r>
      <w:r w:rsidRPr="005E7318">
        <w:rPr>
          <w:i w:val="0"/>
          <w:iCs w:val="0"/>
          <w:color w:val="auto"/>
          <w:sz w:val="24"/>
          <w:szCs w:val="24"/>
        </w:rPr>
        <w:t>. X-ray diffraction patterns of demineralized tire char</w:t>
      </w:r>
      <w:bookmarkEnd w:id="436"/>
    </w:p>
    <w:p w14:paraId="4808698B" w14:textId="77777777" w:rsidR="002358FC" w:rsidRPr="002358FC" w:rsidRDefault="002358FC" w:rsidP="001D16D7">
      <w:pPr>
        <w:spacing w:line="360" w:lineRule="auto"/>
      </w:pPr>
    </w:p>
    <w:p w14:paraId="05C5C447" w14:textId="77777777" w:rsidR="00ED3209" w:rsidRPr="008A78EC" w:rsidRDefault="005E7318" w:rsidP="005E7318">
      <w:pPr>
        <w:tabs>
          <w:tab w:val="left" w:pos="720"/>
        </w:tabs>
        <w:spacing w:line="360" w:lineRule="auto"/>
        <w:jc w:val="both"/>
        <w:rPr>
          <w:szCs w:val="24"/>
        </w:rPr>
      </w:pPr>
      <w:r>
        <w:rPr>
          <w:szCs w:val="24"/>
        </w:rPr>
        <w:tab/>
      </w:r>
      <w:r w:rsidR="003A1FE8" w:rsidRPr="003A1FE8">
        <w:rPr>
          <w:szCs w:val="24"/>
        </w:rPr>
        <w:t xml:space="preserve">The main peaks centered at </w:t>
      </w:r>
      <m:oMath>
        <m:r>
          <w:rPr>
            <w:rFonts w:ascii="Cambria Math" w:hAnsi="Cambria Math"/>
            <w:szCs w:val="24"/>
          </w:rPr>
          <m:t>2</m:t>
        </m:r>
        <m:r>
          <m:rPr>
            <m:sty m:val="p"/>
          </m:rPr>
          <w:rPr>
            <w:rFonts w:ascii="Cambria Math" w:hAnsi="Cambria Math"/>
            <w:szCs w:val="24"/>
          </w:rPr>
          <m:t>θ</m:t>
        </m:r>
        <m:r>
          <w:rPr>
            <w:rFonts w:ascii="Cambria Math" w:eastAsiaTheme="minorEastAsia" w:hAnsi="Cambria Math"/>
            <w:szCs w:val="24"/>
          </w:rPr>
          <m:t>~</m:t>
        </m:r>
      </m:oMath>
      <w:r w:rsidR="003A1FE8" w:rsidRPr="003A1FE8">
        <w:rPr>
          <w:rFonts w:eastAsiaTheme="minorEastAsia"/>
          <w:iCs/>
          <w:szCs w:val="24"/>
        </w:rPr>
        <w:t>26</w:t>
      </w:r>
      <m:oMath>
        <m:r>
          <w:rPr>
            <w:rFonts w:ascii="Cambria Math" w:eastAsiaTheme="minorEastAsia" w:hAnsi="Cambria Math"/>
            <w:szCs w:val="24"/>
          </w:rPr>
          <m:t>°</m:t>
        </m:r>
      </m:oMath>
      <w:r w:rsidR="003A1FE8" w:rsidRPr="003A1FE8">
        <w:rPr>
          <w:rFonts w:eastAsiaTheme="minorEastAsia"/>
          <w:iCs/>
          <w:szCs w:val="24"/>
        </w:rPr>
        <w:t xml:space="preserve"> are characteristic of layered graphic s</w:t>
      </w:r>
      <m:oMath>
        <m:sSup>
          <m:sSupPr>
            <m:ctrlPr>
              <w:rPr>
                <w:rFonts w:ascii="Cambria Math" w:eastAsiaTheme="minorEastAsia" w:hAnsi="Cambria Math"/>
                <w:iCs/>
                <w:szCs w:val="24"/>
              </w:rPr>
            </m:ctrlPr>
          </m:sSupPr>
          <m:e>
            <m:r>
              <m:rPr>
                <m:sty m:val="p"/>
              </m:rPr>
              <w:rPr>
                <w:rFonts w:ascii="Cambria Math" w:eastAsiaTheme="minorEastAsia" w:hAnsi="Cambria Math"/>
                <w:szCs w:val="24"/>
              </w:rPr>
              <m:t>p</m:t>
            </m:r>
          </m:e>
          <m:sup>
            <m:r>
              <m:rPr>
                <m:sty m:val="p"/>
              </m:rPr>
              <w:rPr>
                <w:rFonts w:ascii="Cambria Math" w:eastAsiaTheme="minorEastAsia" w:hAnsi="Cambria Math"/>
                <w:szCs w:val="24"/>
              </w:rPr>
              <m:t>2</m:t>
            </m:r>
          </m:sup>
        </m:sSup>
      </m:oMath>
      <w:r w:rsidR="003A1FE8" w:rsidRPr="003A1FE8">
        <w:rPr>
          <w:rFonts w:eastAsiaTheme="minorEastAsia"/>
          <w:iCs/>
          <w:szCs w:val="24"/>
        </w:rPr>
        <w:t xml:space="preserve">-domains while broad peaks correlate to amorphous </w:t>
      </w:r>
      <m:oMath>
        <m:r>
          <m:rPr>
            <m:sty m:val="p"/>
          </m:rPr>
          <w:rPr>
            <w:rFonts w:ascii="Cambria Math" w:eastAsiaTheme="minorEastAsia" w:hAnsi="Cambria Math"/>
            <w:szCs w:val="24"/>
          </w:rPr>
          <m:t>s</m:t>
        </m:r>
        <m:sSup>
          <m:sSupPr>
            <m:ctrlPr>
              <w:rPr>
                <w:rFonts w:ascii="Cambria Math" w:eastAsiaTheme="minorEastAsia" w:hAnsi="Cambria Math"/>
                <w:szCs w:val="24"/>
              </w:rPr>
            </m:ctrlPr>
          </m:sSupPr>
          <m:e>
            <m:r>
              <m:rPr>
                <m:sty m:val="p"/>
              </m:rPr>
              <w:rPr>
                <w:rFonts w:ascii="Cambria Math" w:eastAsiaTheme="minorEastAsia" w:hAnsi="Cambria Math"/>
                <w:szCs w:val="24"/>
              </w:rPr>
              <m:t>p</m:t>
            </m:r>
          </m:e>
          <m:sup>
            <m:r>
              <m:rPr>
                <m:sty m:val="p"/>
              </m:rPr>
              <w:rPr>
                <w:rFonts w:ascii="Cambria Math" w:eastAsiaTheme="minorEastAsia" w:hAnsi="Cambria Math"/>
                <w:szCs w:val="24"/>
              </w:rPr>
              <m:t>2</m:t>
            </m:r>
          </m:sup>
        </m:sSup>
      </m:oMath>
      <w:r w:rsidR="003A1FE8" w:rsidRPr="003A1FE8">
        <w:rPr>
          <w:rFonts w:eastAsiaTheme="minorEastAsia"/>
          <w:szCs w:val="24"/>
        </w:rPr>
        <w:t>/</w:t>
      </w:r>
      <m:oMath>
        <m:r>
          <m:rPr>
            <m:sty m:val="p"/>
          </m:rPr>
          <w:rPr>
            <w:rFonts w:ascii="Cambria Math" w:eastAsiaTheme="minorEastAsia" w:hAnsi="Cambria Math"/>
            <w:szCs w:val="24"/>
          </w:rPr>
          <m:t>s</m:t>
        </m:r>
        <m:sSup>
          <m:sSupPr>
            <m:ctrlPr>
              <w:rPr>
                <w:rFonts w:ascii="Cambria Math" w:eastAsiaTheme="minorEastAsia" w:hAnsi="Cambria Math"/>
                <w:szCs w:val="24"/>
              </w:rPr>
            </m:ctrlPr>
          </m:sSupPr>
          <m:e>
            <m:r>
              <m:rPr>
                <m:sty m:val="p"/>
              </m:rPr>
              <w:rPr>
                <w:rFonts w:ascii="Cambria Math" w:eastAsiaTheme="minorEastAsia" w:hAnsi="Cambria Math"/>
                <w:szCs w:val="24"/>
              </w:rPr>
              <m:t>p</m:t>
            </m:r>
          </m:e>
          <m:sup>
            <m:r>
              <m:rPr>
                <m:sty m:val="p"/>
              </m:rPr>
              <w:rPr>
                <w:rFonts w:ascii="Cambria Math" w:eastAsiaTheme="minorEastAsia" w:hAnsi="Cambria Math"/>
                <w:szCs w:val="24"/>
              </w:rPr>
              <m:t>3</m:t>
            </m:r>
          </m:sup>
        </m:sSup>
      </m:oMath>
      <w:r w:rsidR="003A1FE8" w:rsidRPr="003A1FE8">
        <w:rPr>
          <w:rFonts w:eastAsiaTheme="minorEastAsia"/>
          <w:iCs/>
          <w:szCs w:val="24"/>
        </w:rPr>
        <w:t xml:space="preserve"> domains. According to the XRD pattern </w:t>
      </w:r>
      <w:r w:rsidR="00D5590F">
        <w:rPr>
          <w:rFonts w:eastAsiaTheme="minorEastAsia"/>
          <w:iCs/>
          <w:szCs w:val="24"/>
        </w:rPr>
        <w:t>of</w:t>
      </w:r>
      <w:r w:rsidR="00264F16">
        <w:rPr>
          <w:rFonts w:eastAsiaTheme="minorEastAsia"/>
          <w:iCs/>
          <w:szCs w:val="24"/>
        </w:rPr>
        <w:t xml:space="preserve"> activated tire char</w:t>
      </w:r>
      <w:r w:rsidR="00651925">
        <w:rPr>
          <w:rFonts w:eastAsiaTheme="minorEastAsia"/>
          <w:iCs/>
          <w:szCs w:val="24"/>
        </w:rPr>
        <w:t xml:space="preserve"> shown in Figure 3.7</w:t>
      </w:r>
      <w:r w:rsidR="003A1FE8" w:rsidRPr="003A1FE8">
        <w:rPr>
          <w:rFonts w:eastAsiaTheme="minorEastAsia"/>
          <w:iCs/>
          <w:szCs w:val="24"/>
        </w:rPr>
        <w:t xml:space="preserve">, it can be seen that, the </w:t>
      </w:r>
      <w:r w:rsidR="003A1FE8" w:rsidRPr="003A1FE8">
        <w:rPr>
          <w:szCs w:val="24"/>
        </w:rPr>
        <w:t>broad peaks between 15</w:t>
      </w:r>
      <m:oMath>
        <m:r>
          <w:rPr>
            <w:rFonts w:ascii="Cambria Math" w:hAnsi="Cambria Math"/>
            <w:szCs w:val="24"/>
          </w:rPr>
          <m:t>°</m:t>
        </m:r>
      </m:oMath>
      <w:r w:rsidR="003A1FE8" w:rsidRPr="003A1FE8">
        <w:rPr>
          <w:szCs w:val="24"/>
        </w:rPr>
        <w:t xml:space="preserve"> and 30</w:t>
      </w:r>
      <m:oMath>
        <m:r>
          <w:rPr>
            <w:rFonts w:ascii="Cambria Math" w:hAnsi="Cambria Math"/>
            <w:szCs w:val="24"/>
          </w:rPr>
          <m:t>°</m:t>
        </m:r>
      </m:oMath>
      <w:r w:rsidR="003A1FE8" w:rsidRPr="003A1FE8">
        <w:rPr>
          <w:szCs w:val="24"/>
        </w:rPr>
        <w:t xml:space="preserve"> and 40</w:t>
      </w:r>
      <m:oMath>
        <m:r>
          <w:rPr>
            <w:rFonts w:ascii="Cambria Math" w:hAnsi="Cambria Math"/>
            <w:szCs w:val="24"/>
          </w:rPr>
          <m:t>°</m:t>
        </m:r>
      </m:oMath>
      <w:r w:rsidR="003A1FE8" w:rsidRPr="003A1FE8">
        <w:rPr>
          <w:szCs w:val="24"/>
        </w:rPr>
        <w:t xml:space="preserve"> and 50</w:t>
      </w:r>
      <m:oMath>
        <m:r>
          <w:rPr>
            <w:rFonts w:ascii="Cambria Math" w:hAnsi="Cambria Math"/>
            <w:szCs w:val="24"/>
          </w:rPr>
          <m:t>°</m:t>
        </m:r>
      </m:oMath>
      <w:r w:rsidR="003A1FE8" w:rsidRPr="003A1FE8">
        <w:rPr>
          <w:szCs w:val="24"/>
        </w:rPr>
        <w:t xml:space="preserve"> (2</w:t>
      </w:r>
      <m:oMath>
        <m:r>
          <m:rPr>
            <m:sty m:val="p"/>
          </m:rPr>
          <w:rPr>
            <w:rFonts w:ascii="Cambria Math" w:hAnsi="Cambria Math"/>
            <w:szCs w:val="24"/>
          </w:rPr>
          <m:t>θ</m:t>
        </m:r>
      </m:oMath>
      <w:r w:rsidR="003A1FE8" w:rsidRPr="003A1FE8">
        <w:rPr>
          <w:szCs w:val="24"/>
        </w:rPr>
        <w:t xml:space="preserve">) </w:t>
      </w:r>
      <w:r w:rsidR="00651925">
        <w:rPr>
          <w:szCs w:val="24"/>
        </w:rPr>
        <w:t xml:space="preserve">are </w:t>
      </w:r>
      <w:r w:rsidR="003A1FE8" w:rsidRPr="003A1FE8">
        <w:rPr>
          <w:szCs w:val="24"/>
        </w:rPr>
        <w:t>correlated with an amorphous carbon structure with randomly organized graphite-like microcrystalline structures</w:t>
      </w:r>
      <w:r w:rsidR="003A1FE8" w:rsidRPr="003A1FE8">
        <w:rPr>
          <w:szCs w:val="24"/>
        </w:rPr>
        <w:fldChar w:fldCharType="begin" w:fldLock="1"/>
      </w:r>
      <w:r w:rsidR="00D64C75">
        <w:rPr>
          <w:szCs w:val="24"/>
        </w:rPr>
        <w:instrText>ADDIN CSL_CITATION {"citationItems":[{"id":"ITEM-1","itemData":{"DOI":"10.3390/c5040076","ISSN":"2311-5629","abstract":"A char produced from spent tire rubber showed very promising results as an adsorbent of Remazol Yellow (RY) from aqueous solutions. Spent tire rubber was submitted to a pyrolysis process optimized for char production. The obtained char was submitted to chemical, physical, and textural characterizations and, subsequently, applied as a low-cost adsorbent for dye (RY) removal in batch adsorption assays. The obtained char was characterized by relatively high ash content (12.9% wt), high fixed-carbon content (69.7% wt), a surface area of 69 m2/g, and total pore volume of 0.14 cm3/g. Remazol Yellow kinetic assays and modelling of the experimental data using the pseudo-first and pseudo-second order kinetic models demonstrated a better adjustment to the pseudo-first order model with a calculated uptake capacity of 14.2 mg RY/g char. From the equilibrium assays, the adsorption isotherm was fitted to both Langmuir and Freundlich models; it was found a better fit for the Langmuir model to the experimental data, indicating a monolayer adsorption process with a monolayer uptake capacity of 11.9 mg RY/g char. Under the experimental conditions of the adsorption assays, the char presented positive charges at its surface, able to attract the deprotonated sulfonate groups (SO3−) of RY; therefore, electrostatic attraction was considered the most plausible mechanism for dye removal.","author":[{"dropping-particle":"","family":"Nogueira","given":"","non-dropping-particle":"","parse-names":false,"suffix":""},{"dropping-particle":"","family":"Matos","given":"","non-dropping-particle":"","parse-names":false,"suffix":""},{"dropping-particle":"","family":"Bernardo","given":"","non-dropping-particle":"","parse-names":false,"suffix":""},{"dropping-particle":"","family":"Pinto","given":"","non-dropping-particle":"","parse-names":false,"suffix":""},{"dropping-particle":"","family":"Lapa","given":"","non-dropping-particle":"","parse-names":false,"suffix":""},{"dropping-particle":"","family":"Surra","given":"","non-dropping-particle":"","parse-names":false,"suffix":""},{"dropping-particle":"","family":"Fonseca","given":"","non-dropping-particle":"","parse-names":false,"suffix":""}],"container-title":"C — Journal of Carbon Research","id":"ITEM-1","issued":{"date-parts":[["2019"]]},"title":"Char from Spent Tire Rubber: A Potential Adsorbent of Remazol Yellow Dye","type":"article-journal"},"uris":["http://www.mendeley.com/documents/?uuid=e20532c9-91bc-4b36-8932-e2d1eafaa4f0"]}],"mendeley":{"formattedCitation":"&lt;sup&gt;87&lt;/sup&gt;","plainTextFormattedCitation":"87","previouslyFormattedCitation":"&lt;sup&gt;88&lt;/sup&gt;"},"properties":{"noteIndex":0},"schema":"https://github.com/citation-style-language/schema/raw/master/csl-citation.json"}</w:instrText>
      </w:r>
      <w:r w:rsidR="003A1FE8" w:rsidRPr="003A1FE8">
        <w:rPr>
          <w:szCs w:val="24"/>
        </w:rPr>
        <w:fldChar w:fldCharType="separate"/>
      </w:r>
      <w:r w:rsidR="00D64C75" w:rsidRPr="00D64C75">
        <w:rPr>
          <w:noProof/>
          <w:szCs w:val="24"/>
          <w:vertAlign w:val="superscript"/>
        </w:rPr>
        <w:t>87</w:t>
      </w:r>
      <w:r w:rsidR="003A1FE8" w:rsidRPr="003A1FE8">
        <w:rPr>
          <w:szCs w:val="24"/>
        </w:rPr>
        <w:fldChar w:fldCharType="end"/>
      </w:r>
      <w:r w:rsidR="008A78EC">
        <w:rPr>
          <w:szCs w:val="24"/>
        </w:rPr>
        <w:t>.</w:t>
      </w:r>
      <w:r w:rsidR="002358FC">
        <w:rPr>
          <w:szCs w:val="24"/>
        </w:rPr>
        <w:t xml:space="preserve"> According to the literature, amorphous structure of carbon is considered to be an advantageous property for adsorption applications</w:t>
      </w:r>
      <w:r w:rsidR="002358FC">
        <w:rPr>
          <w:szCs w:val="24"/>
        </w:rPr>
        <w:fldChar w:fldCharType="begin" w:fldLock="1"/>
      </w:r>
      <w:r w:rsidR="00D64C75">
        <w:rPr>
          <w:szCs w:val="24"/>
        </w:rPr>
        <w:instrText>ADDIN CSL_CITATION {"citationItems":[{"id":"ITEM-1","itemData":{"DOI":"10.1016/j.matpr.2020.05.370","ISSN":"22147853","abstract":"Porous activated carbon was prepared from Arhar stalks, which are agricultural waste, by chemical activation method. Arhar stalk powder directly mixed with KOH in 1:2 wt ratio was used for activation at 800 °C for 2 h. To study the physical and chemical characteristics of arhar stalk activated carbon scanning electron microscopic, x ray diffraction, thermogravimetric analysis, fourier-transform analysis and pore size distribution analysis were performed. Activated carbon material produced in this study has micro porous surface structure, which was confirmed from morphological studies. From N2 adsorption studies of activated carbon BET surface areas, micro pore volume and total pore volume of arhar stalk activated carbon were observed to be 304.7250 m2/g, 0.0882 cm3/g and 0.17742 cm3/g respectively. X-ray diffraction crystallography analysis of activated carbon showed that activated carbon material has amorphous structure. Thermal stability of activated carbon was significantly higher when compared to precursor material which was revealed from thermogravimetric analysis.","author":[{"dropping-particle":"","family":"Om Prakash","given":"M.","non-dropping-particle":"","parse-names":false,"suffix":""},{"dropping-particle":"","family":"Raghavendra","given":"G.","non-dropping-particle":"","parse-names":false,"suffix":""},{"dropping-particle":"","family":"Ojha","given":"S.","non-dropping-particle":"","parse-names":false,"suffix":""},{"dropping-particle":"","family":"Panchal","given":"Manoj","non-dropping-particle":"","parse-names":false,"suffix":""}],"container-title":"Materials Today: Proceedings","id":"ITEM-1","issue":"xxxx","issued":{"date-parts":[["2020"]]},"page":"1476-1481","publisher":"Elsevier Ltd","title":"Characterization of porous activated carbon prepared from arhar stalks by single step chemical activation method","type":"article-journal","volume":"39"},"uris":["http://www.mendeley.com/documents/?uuid=e81194e8-2a2b-42d7-bd71-c7dbc24cf8ec"]}],"mendeley":{"formattedCitation":"&lt;sup&gt;90&lt;/sup&gt;","plainTextFormattedCitation":"90","previouslyFormattedCitation":"&lt;sup&gt;91&lt;/sup&gt;"},"properties":{"noteIndex":0},"schema":"https://github.com/citation-style-language/schema/raw/master/csl-citation.json"}</w:instrText>
      </w:r>
      <w:r w:rsidR="002358FC">
        <w:rPr>
          <w:szCs w:val="24"/>
        </w:rPr>
        <w:fldChar w:fldCharType="separate"/>
      </w:r>
      <w:r w:rsidR="00D64C75" w:rsidRPr="00D64C75">
        <w:rPr>
          <w:noProof/>
          <w:szCs w:val="24"/>
          <w:vertAlign w:val="superscript"/>
        </w:rPr>
        <w:t>90</w:t>
      </w:r>
      <w:r w:rsidR="002358FC">
        <w:rPr>
          <w:szCs w:val="24"/>
        </w:rPr>
        <w:fldChar w:fldCharType="end"/>
      </w:r>
    </w:p>
    <w:p w14:paraId="0F0795E9" w14:textId="77777777" w:rsidR="003A1FE8" w:rsidRPr="0083781A" w:rsidRDefault="003A1FE8" w:rsidP="001D16D7">
      <w:pPr>
        <w:tabs>
          <w:tab w:val="left" w:pos="1785"/>
        </w:tabs>
        <w:spacing w:line="360" w:lineRule="auto"/>
        <w:jc w:val="both"/>
        <w:rPr>
          <w:rFonts w:eastAsiaTheme="minorEastAsia"/>
          <w:iCs/>
          <w:szCs w:val="24"/>
        </w:rPr>
      </w:pPr>
    </w:p>
    <w:p w14:paraId="310ED560" w14:textId="77777777" w:rsidR="00B01352" w:rsidRDefault="00831B45" w:rsidP="001D16D7">
      <w:pPr>
        <w:keepNext/>
        <w:tabs>
          <w:tab w:val="left" w:pos="1785"/>
        </w:tabs>
        <w:spacing w:line="360" w:lineRule="auto"/>
        <w:ind w:left="1350" w:hanging="810"/>
        <w:jc w:val="both"/>
      </w:pPr>
      <w:r>
        <w:rPr>
          <w:noProof/>
          <w:lang w:val="en-GB" w:eastAsia="en-GB"/>
        </w:rPr>
        <w:lastRenderedPageBreak/>
        <mc:AlternateContent>
          <mc:Choice Requires="wps">
            <w:drawing>
              <wp:anchor distT="0" distB="0" distL="114300" distR="114300" simplePos="0" relativeHeight="251669504" behindDoc="0" locked="0" layoutInCell="1" allowOverlap="1" wp14:anchorId="1B772A67" wp14:editId="45A27B86">
                <wp:simplePos x="0" y="0"/>
                <wp:positionH relativeFrom="column">
                  <wp:posOffset>880110</wp:posOffset>
                </wp:positionH>
                <wp:positionV relativeFrom="paragraph">
                  <wp:posOffset>2390775</wp:posOffset>
                </wp:positionV>
                <wp:extent cx="4191000"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a:effectLst/>
                      </wps:spPr>
                      <wps:txbx>
                        <w:txbxContent>
                          <w:p w14:paraId="303369C4" w14:textId="77777777" w:rsidR="006B08A9" w:rsidRPr="00831B45" w:rsidRDefault="006B08A9" w:rsidP="00B01352">
                            <w:pPr>
                              <w:pStyle w:val="Caption"/>
                              <w:rPr>
                                <w:i w:val="0"/>
                                <w:iCs w:val="0"/>
                                <w:noProof/>
                                <w:color w:val="auto"/>
                                <w:sz w:val="36"/>
                                <w:szCs w:val="24"/>
                              </w:rPr>
                            </w:pPr>
                            <w:bookmarkStart w:id="437" w:name="_Toc80292942"/>
                            <w:bookmarkStart w:id="438" w:name="_Toc80342680"/>
                            <w:r>
                              <w:rPr>
                                <w:b/>
                                <w:bCs/>
                                <w:i w:val="0"/>
                                <w:iCs w:val="0"/>
                                <w:color w:val="auto"/>
                                <w:sz w:val="24"/>
                                <w:szCs w:val="24"/>
                              </w:rPr>
                              <w:t xml:space="preserve">            </w:t>
                            </w:r>
                            <w:r w:rsidRPr="00831B45">
                              <w:rPr>
                                <w:b/>
                                <w:bCs/>
                                <w:i w:val="0"/>
                                <w:iCs w:val="0"/>
                                <w:color w:val="auto"/>
                                <w:sz w:val="24"/>
                                <w:szCs w:val="24"/>
                              </w:rPr>
                              <w:t xml:space="preserve">Figure </w:t>
                            </w:r>
                            <w:r w:rsidRPr="00831B45">
                              <w:rPr>
                                <w:b/>
                                <w:bCs/>
                                <w:i w:val="0"/>
                                <w:iCs w:val="0"/>
                                <w:color w:val="auto"/>
                                <w:sz w:val="24"/>
                                <w:szCs w:val="24"/>
                              </w:rPr>
                              <w:fldChar w:fldCharType="begin"/>
                            </w:r>
                            <w:r w:rsidRPr="00831B45">
                              <w:rPr>
                                <w:b/>
                                <w:bCs/>
                                <w:i w:val="0"/>
                                <w:iCs w:val="0"/>
                                <w:color w:val="auto"/>
                                <w:sz w:val="24"/>
                                <w:szCs w:val="24"/>
                              </w:rPr>
                              <w:instrText xml:space="preserve"> STYLEREF 1 \s </w:instrText>
                            </w:r>
                            <w:r w:rsidRPr="00831B45">
                              <w:rPr>
                                <w:b/>
                                <w:bCs/>
                                <w:i w:val="0"/>
                                <w:iCs w:val="0"/>
                                <w:color w:val="auto"/>
                                <w:sz w:val="24"/>
                                <w:szCs w:val="24"/>
                              </w:rPr>
                              <w:fldChar w:fldCharType="separate"/>
                            </w:r>
                            <w:r w:rsidRPr="00831B45">
                              <w:rPr>
                                <w:b/>
                                <w:bCs/>
                                <w:i w:val="0"/>
                                <w:iCs w:val="0"/>
                                <w:noProof/>
                                <w:color w:val="auto"/>
                                <w:sz w:val="24"/>
                                <w:szCs w:val="24"/>
                              </w:rPr>
                              <w:t>3</w:t>
                            </w:r>
                            <w:r w:rsidRPr="00831B45">
                              <w:rPr>
                                <w:b/>
                                <w:bCs/>
                                <w:i w:val="0"/>
                                <w:iCs w:val="0"/>
                                <w:color w:val="auto"/>
                                <w:sz w:val="24"/>
                                <w:szCs w:val="24"/>
                              </w:rPr>
                              <w:fldChar w:fldCharType="end"/>
                            </w:r>
                            <w:r w:rsidRPr="00831B45">
                              <w:rPr>
                                <w:b/>
                                <w:bCs/>
                                <w:i w:val="0"/>
                                <w:iCs w:val="0"/>
                                <w:color w:val="auto"/>
                                <w:sz w:val="24"/>
                                <w:szCs w:val="24"/>
                              </w:rPr>
                              <w:t>.</w:t>
                            </w:r>
                            <w:r w:rsidRPr="00831B45">
                              <w:rPr>
                                <w:b/>
                                <w:bCs/>
                                <w:i w:val="0"/>
                                <w:iCs w:val="0"/>
                                <w:color w:val="auto"/>
                                <w:sz w:val="24"/>
                                <w:szCs w:val="24"/>
                              </w:rPr>
                              <w:fldChar w:fldCharType="begin"/>
                            </w:r>
                            <w:r w:rsidRPr="00831B45">
                              <w:rPr>
                                <w:b/>
                                <w:bCs/>
                                <w:i w:val="0"/>
                                <w:iCs w:val="0"/>
                                <w:color w:val="auto"/>
                                <w:sz w:val="24"/>
                                <w:szCs w:val="24"/>
                              </w:rPr>
                              <w:instrText xml:space="preserve"> SEQ Figure \* ARABIC \s 1 </w:instrText>
                            </w:r>
                            <w:r w:rsidRPr="00831B45">
                              <w:rPr>
                                <w:b/>
                                <w:bCs/>
                                <w:i w:val="0"/>
                                <w:iCs w:val="0"/>
                                <w:color w:val="auto"/>
                                <w:sz w:val="24"/>
                                <w:szCs w:val="24"/>
                              </w:rPr>
                              <w:fldChar w:fldCharType="separate"/>
                            </w:r>
                            <w:r w:rsidRPr="00831B45">
                              <w:rPr>
                                <w:b/>
                                <w:bCs/>
                                <w:i w:val="0"/>
                                <w:iCs w:val="0"/>
                                <w:noProof/>
                                <w:color w:val="auto"/>
                                <w:sz w:val="24"/>
                                <w:szCs w:val="24"/>
                              </w:rPr>
                              <w:t>7</w:t>
                            </w:r>
                            <w:r w:rsidRPr="00831B45">
                              <w:rPr>
                                <w:b/>
                                <w:bCs/>
                                <w:i w:val="0"/>
                                <w:iCs w:val="0"/>
                                <w:color w:val="auto"/>
                                <w:sz w:val="24"/>
                                <w:szCs w:val="24"/>
                              </w:rPr>
                              <w:fldChar w:fldCharType="end"/>
                            </w:r>
                            <w:r w:rsidRPr="00831B45">
                              <w:rPr>
                                <w:i w:val="0"/>
                                <w:iCs w:val="0"/>
                                <w:color w:val="auto"/>
                                <w:sz w:val="24"/>
                                <w:szCs w:val="24"/>
                              </w:rPr>
                              <w:t>. X-ray diffraction patterns of activated tire char</w:t>
                            </w:r>
                            <w:bookmarkEnd w:id="437"/>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type w14:anchorId="1B772A67" id="_x0000_t202" coordsize="21600,21600" o:spt="202" path="m,l,21600r21600,l21600,xe">
                <v:stroke joinstyle="miter"/>
                <v:path gradientshapeok="t" o:connecttype="rect"/>
              </v:shapetype>
              <v:shape id="Text Box 73" o:spid="_x0000_s1026" type="#_x0000_t202" style="position:absolute;left:0;text-align:left;margin-left:69.3pt;margin-top:188.25pt;width:33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" stroked="f">
                <v:textbox style="mso-fit-shape-to-text:t" inset="0,0,0,0">
                  <w:txbxContent>
                    <w:p w14:paraId="303369C4" w14:textId="77777777" w:rsidR="006B08A9" w:rsidRPr="00831B45" w:rsidRDefault="006B08A9" w:rsidP="00B01352">
                      <w:pPr>
                        <w:pStyle w:val="Caption"/>
                        <w:rPr>
                          <w:i w:val="0"/>
                          <w:iCs w:val="0"/>
                          <w:noProof/>
                          <w:color w:val="auto"/>
                          <w:sz w:val="36"/>
                          <w:szCs w:val="24"/>
                        </w:rPr>
                      </w:pPr>
                      <w:bookmarkStart w:id="438" w:name="_Toc80292942"/>
                      <w:bookmarkStart w:id="439" w:name="_Toc80342680"/>
                      <w:r>
                        <w:rPr>
                          <w:b/>
                          <w:bCs/>
                          <w:i w:val="0"/>
                          <w:iCs w:val="0"/>
                          <w:color w:val="auto"/>
                          <w:sz w:val="24"/>
                          <w:szCs w:val="24"/>
                        </w:rPr>
                        <w:t xml:space="preserve">            </w:t>
                      </w:r>
                      <w:r w:rsidRPr="00831B45">
                        <w:rPr>
                          <w:b/>
                          <w:bCs/>
                          <w:i w:val="0"/>
                          <w:iCs w:val="0"/>
                          <w:color w:val="auto"/>
                          <w:sz w:val="24"/>
                          <w:szCs w:val="24"/>
                        </w:rPr>
                        <w:t xml:space="preserve">Figure </w:t>
                      </w:r>
                      <w:r w:rsidRPr="00831B45">
                        <w:rPr>
                          <w:b/>
                          <w:bCs/>
                          <w:i w:val="0"/>
                          <w:iCs w:val="0"/>
                          <w:color w:val="auto"/>
                          <w:sz w:val="24"/>
                          <w:szCs w:val="24"/>
                        </w:rPr>
                        <w:fldChar w:fldCharType="begin"/>
                      </w:r>
                      <w:r w:rsidRPr="00831B45">
                        <w:rPr>
                          <w:b/>
                          <w:bCs/>
                          <w:i w:val="0"/>
                          <w:iCs w:val="0"/>
                          <w:color w:val="auto"/>
                          <w:sz w:val="24"/>
                          <w:szCs w:val="24"/>
                        </w:rPr>
                        <w:instrText xml:space="preserve"> STYLEREF 1 \s </w:instrText>
                      </w:r>
                      <w:r w:rsidRPr="00831B45">
                        <w:rPr>
                          <w:b/>
                          <w:bCs/>
                          <w:i w:val="0"/>
                          <w:iCs w:val="0"/>
                          <w:color w:val="auto"/>
                          <w:sz w:val="24"/>
                          <w:szCs w:val="24"/>
                        </w:rPr>
                        <w:fldChar w:fldCharType="separate"/>
                      </w:r>
                      <w:r w:rsidRPr="00831B45">
                        <w:rPr>
                          <w:b/>
                          <w:bCs/>
                          <w:i w:val="0"/>
                          <w:iCs w:val="0"/>
                          <w:noProof/>
                          <w:color w:val="auto"/>
                          <w:sz w:val="24"/>
                          <w:szCs w:val="24"/>
                        </w:rPr>
                        <w:t>3</w:t>
                      </w:r>
                      <w:r w:rsidRPr="00831B45">
                        <w:rPr>
                          <w:b/>
                          <w:bCs/>
                          <w:i w:val="0"/>
                          <w:iCs w:val="0"/>
                          <w:color w:val="auto"/>
                          <w:sz w:val="24"/>
                          <w:szCs w:val="24"/>
                        </w:rPr>
                        <w:fldChar w:fldCharType="end"/>
                      </w:r>
                      <w:r w:rsidRPr="00831B45">
                        <w:rPr>
                          <w:b/>
                          <w:bCs/>
                          <w:i w:val="0"/>
                          <w:iCs w:val="0"/>
                          <w:color w:val="auto"/>
                          <w:sz w:val="24"/>
                          <w:szCs w:val="24"/>
                        </w:rPr>
                        <w:t>.</w:t>
                      </w:r>
                      <w:r w:rsidRPr="00831B45">
                        <w:rPr>
                          <w:b/>
                          <w:bCs/>
                          <w:i w:val="0"/>
                          <w:iCs w:val="0"/>
                          <w:color w:val="auto"/>
                          <w:sz w:val="24"/>
                          <w:szCs w:val="24"/>
                        </w:rPr>
                        <w:fldChar w:fldCharType="begin"/>
                      </w:r>
                      <w:r w:rsidRPr="00831B45">
                        <w:rPr>
                          <w:b/>
                          <w:bCs/>
                          <w:i w:val="0"/>
                          <w:iCs w:val="0"/>
                          <w:color w:val="auto"/>
                          <w:sz w:val="24"/>
                          <w:szCs w:val="24"/>
                        </w:rPr>
                        <w:instrText xml:space="preserve"> SEQ Figure \* ARABIC \s 1 </w:instrText>
                      </w:r>
                      <w:r w:rsidRPr="00831B45">
                        <w:rPr>
                          <w:b/>
                          <w:bCs/>
                          <w:i w:val="0"/>
                          <w:iCs w:val="0"/>
                          <w:color w:val="auto"/>
                          <w:sz w:val="24"/>
                          <w:szCs w:val="24"/>
                        </w:rPr>
                        <w:fldChar w:fldCharType="separate"/>
                      </w:r>
                      <w:r w:rsidRPr="00831B45">
                        <w:rPr>
                          <w:b/>
                          <w:bCs/>
                          <w:i w:val="0"/>
                          <w:iCs w:val="0"/>
                          <w:noProof/>
                          <w:color w:val="auto"/>
                          <w:sz w:val="24"/>
                          <w:szCs w:val="24"/>
                        </w:rPr>
                        <w:t>7</w:t>
                      </w:r>
                      <w:r w:rsidRPr="00831B45">
                        <w:rPr>
                          <w:b/>
                          <w:bCs/>
                          <w:i w:val="0"/>
                          <w:iCs w:val="0"/>
                          <w:color w:val="auto"/>
                          <w:sz w:val="24"/>
                          <w:szCs w:val="24"/>
                        </w:rPr>
                        <w:fldChar w:fldCharType="end"/>
                      </w:r>
                      <w:r w:rsidRPr="00831B45">
                        <w:rPr>
                          <w:i w:val="0"/>
                          <w:iCs w:val="0"/>
                          <w:color w:val="auto"/>
                          <w:sz w:val="24"/>
                          <w:szCs w:val="24"/>
                        </w:rPr>
                        <w:t>. X-ray diffraction patterns of activated tire char</w:t>
                      </w:r>
                      <w:bookmarkEnd w:id="438"/>
                      <w:bookmarkEnd w:id="439"/>
                    </w:p>
                  </w:txbxContent>
                </v:textbox>
                <w10:wrap type="square"/>
              </v:shape>
            </w:pict>
          </mc:Fallback>
        </mc:AlternateContent>
      </w:r>
      <w:r w:rsidR="006A2123" w:rsidRPr="003A1FE8">
        <w:rPr>
          <w:noProof/>
          <w:lang w:val="en-GB" w:eastAsia="en-GB"/>
        </w:rPr>
        <w:drawing>
          <wp:anchor distT="0" distB="0" distL="114300" distR="114300" simplePos="0" relativeHeight="251661312" behindDoc="0" locked="0" layoutInCell="1" allowOverlap="1" wp14:anchorId="05698FD0" wp14:editId="3DBEC0A8">
            <wp:simplePos x="0" y="0"/>
            <wp:positionH relativeFrom="column">
              <wp:posOffset>780415</wp:posOffset>
            </wp:positionH>
            <wp:positionV relativeFrom="paragraph">
              <wp:posOffset>0</wp:posOffset>
            </wp:positionV>
            <wp:extent cx="4124325" cy="23812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24325" cy="2381250"/>
                    </a:xfrm>
                    <a:prstGeom prst="rect">
                      <a:avLst/>
                    </a:prstGeom>
                  </pic:spPr>
                </pic:pic>
              </a:graphicData>
            </a:graphic>
            <wp14:sizeRelH relativeFrom="margin">
              <wp14:pctWidth>0</wp14:pctWidth>
            </wp14:sizeRelH>
            <wp14:sizeRelV relativeFrom="margin">
              <wp14:pctHeight>0</wp14:pctHeight>
            </wp14:sizeRelV>
          </wp:anchor>
        </w:drawing>
      </w:r>
      <w:r w:rsidR="008A78EC">
        <w:br w:type="textWrapping" w:clear="all"/>
      </w:r>
    </w:p>
    <w:p w14:paraId="211C9387" w14:textId="77777777" w:rsidR="003A1FE8" w:rsidRDefault="003A1FE8" w:rsidP="001D16D7">
      <w:pPr>
        <w:pStyle w:val="Heading3"/>
        <w:spacing w:line="360" w:lineRule="auto"/>
      </w:pPr>
      <w:bookmarkStart w:id="439" w:name="_Toc80362494"/>
      <w:r w:rsidRPr="003A1FE8">
        <w:t>Surface morphology</w:t>
      </w:r>
      <w:bookmarkEnd w:id="439"/>
    </w:p>
    <w:p w14:paraId="605458BD" w14:textId="77777777" w:rsidR="00831B45" w:rsidRPr="00831B45" w:rsidRDefault="00831B45" w:rsidP="00831B45"/>
    <w:p w14:paraId="1EDD3B6E" w14:textId="77777777" w:rsidR="003A1FE8" w:rsidRPr="003A1FE8" w:rsidRDefault="00831B45" w:rsidP="00831B45">
      <w:pPr>
        <w:tabs>
          <w:tab w:val="left" w:pos="720"/>
        </w:tabs>
        <w:spacing w:line="360" w:lineRule="auto"/>
        <w:jc w:val="both"/>
        <w:rPr>
          <w:szCs w:val="24"/>
        </w:rPr>
      </w:pPr>
      <w:r>
        <w:rPr>
          <w:szCs w:val="24"/>
        </w:rPr>
        <w:tab/>
      </w:r>
      <w:r w:rsidR="003A1FE8" w:rsidRPr="003A1FE8">
        <w:rPr>
          <w:szCs w:val="24"/>
        </w:rPr>
        <w:t xml:space="preserve">The morphology of the sample under investigation is determined via </w:t>
      </w:r>
      <w:commentRangeStart w:id="440"/>
      <w:r w:rsidR="003A1FE8" w:rsidRPr="003A1FE8">
        <w:rPr>
          <w:szCs w:val="24"/>
        </w:rPr>
        <w:t>SEM (scanning electron microscopy).</w:t>
      </w:r>
      <w:commentRangeEnd w:id="440"/>
      <w:r w:rsidR="007E7AAB">
        <w:rPr>
          <w:rStyle w:val="CommentReference"/>
        </w:rPr>
        <w:commentReference w:id="440"/>
      </w:r>
      <w:r w:rsidR="003A1FE8" w:rsidRPr="003A1FE8">
        <w:rPr>
          <w:szCs w:val="24"/>
        </w:rPr>
        <w:t xml:space="preserve"> A sample is scanned with a focused beam of electrons to create images. W</w:t>
      </w:r>
      <w:r w:rsidR="00891105">
        <w:rPr>
          <w:szCs w:val="24"/>
        </w:rPr>
        <w:t>hen electrons contact atoms of the</w:t>
      </w:r>
      <w:r w:rsidR="003A1FE8" w:rsidRPr="003A1FE8">
        <w:rPr>
          <w:szCs w:val="24"/>
        </w:rPr>
        <w:t xml:space="preserve"> sample, they produce a variety of signals that may be detected and carry information about the surface topography and composition of the sample.</w:t>
      </w:r>
      <w:r w:rsidR="003A1FE8" w:rsidRPr="003A1FE8">
        <w:t xml:space="preserve"> </w:t>
      </w:r>
      <w:r w:rsidR="003A1FE8" w:rsidRPr="003A1FE8">
        <w:rPr>
          <w:szCs w:val="24"/>
        </w:rPr>
        <w:t>In most cases, the electron beam is scanned in a raster scan pattern, and the position of the beam is coupled with the detected signal to create a picture.</w:t>
      </w:r>
    </w:p>
    <w:p w14:paraId="283DAC9A" w14:textId="77777777" w:rsidR="003A1FE8" w:rsidRDefault="00831B45" w:rsidP="00831B45">
      <w:pPr>
        <w:tabs>
          <w:tab w:val="left" w:pos="720"/>
        </w:tabs>
        <w:spacing w:line="360" w:lineRule="auto"/>
        <w:jc w:val="both"/>
        <w:rPr>
          <w:rFonts w:eastAsiaTheme="minorEastAsia"/>
          <w:szCs w:val="24"/>
        </w:rPr>
      </w:pPr>
      <w:r>
        <w:rPr>
          <w:szCs w:val="24"/>
        </w:rPr>
        <w:tab/>
      </w:r>
      <w:r w:rsidR="003A1FE8" w:rsidRPr="003A1FE8">
        <w:rPr>
          <w:szCs w:val="24"/>
        </w:rPr>
        <w:t>The surface structure of the samples was discovered using a scanning electr</w:t>
      </w:r>
      <w:r w:rsidR="001E01E1">
        <w:rPr>
          <w:szCs w:val="24"/>
        </w:rPr>
        <w:t xml:space="preserve">on microscope. </w:t>
      </w:r>
      <w:r w:rsidR="00770088">
        <w:rPr>
          <w:szCs w:val="24"/>
        </w:rPr>
        <w:t xml:space="preserve">Figures </w:t>
      </w:r>
      <w:r w:rsidR="002358FC">
        <w:rPr>
          <w:szCs w:val="24"/>
        </w:rPr>
        <w:t>3.8, 3.9 and, 3.10 show</w:t>
      </w:r>
      <w:r w:rsidR="00770088">
        <w:rPr>
          <w:szCs w:val="24"/>
        </w:rPr>
        <w:t xml:space="preserve"> </w:t>
      </w:r>
      <w:r w:rsidR="00770088" w:rsidRPr="003A1FE8">
        <w:rPr>
          <w:szCs w:val="24"/>
        </w:rPr>
        <w:t>SEM</w:t>
      </w:r>
      <w:r w:rsidR="003A1FE8" w:rsidRPr="003A1FE8">
        <w:rPr>
          <w:szCs w:val="24"/>
        </w:rPr>
        <w:t xml:space="preserve"> images of</w:t>
      </w:r>
      <w:r w:rsidR="00770088">
        <w:rPr>
          <w:szCs w:val="24"/>
        </w:rPr>
        <w:t xml:space="preserve"> tire pyrolytic char, demineralized tire char and activated tire char respectively.</w:t>
      </w:r>
      <w:r w:rsidR="00770088" w:rsidRPr="003A1FE8">
        <w:rPr>
          <w:szCs w:val="24"/>
        </w:rPr>
        <w:t xml:space="preserve"> Scanning</w:t>
      </w:r>
      <w:r w:rsidR="003A1FE8" w:rsidRPr="003A1FE8">
        <w:rPr>
          <w:szCs w:val="24"/>
        </w:rPr>
        <w:t xml:space="preserve"> electron microscopic images of the adsorbent surface were taken at various magnification levels. At increased magnification, the well-developed porous surface could be seen in all of the cases. All of the adsorbents have a rough texture with a heterogeneous surface and a diversity of randomly dispersed pore sizes allowing for a broad surface area for methylene blue adsorption as seen in the images.</w:t>
      </w:r>
      <w:r w:rsidR="003A1FE8" w:rsidRPr="003A1FE8">
        <w:rPr>
          <w:rFonts w:eastAsiaTheme="minorEastAsia"/>
          <w:szCs w:val="24"/>
        </w:rPr>
        <w:t xml:space="preserve"> However, the large particle size and impurities on the </w:t>
      </w:r>
      <w:r w:rsidR="00770088" w:rsidRPr="003A1FE8">
        <w:rPr>
          <w:rFonts w:eastAsiaTheme="minorEastAsia"/>
          <w:szCs w:val="24"/>
        </w:rPr>
        <w:t>surface</w:t>
      </w:r>
      <w:r w:rsidR="003A1FE8" w:rsidRPr="003A1FE8">
        <w:rPr>
          <w:rFonts w:eastAsiaTheme="minorEastAsia"/>
          <w:szCs w:val="24"/>
        </w:rPr>
        <w:t xml:space="preserve"> of tire pyrolysis </w:t>
      </w:r>
      <w:r w:rsidR="00886252" w:rsidRPr="003A1FE8">
        <w:rPr>
          <w:rFonts w:eastAsiaTheme="minorEastAsia"/>
          <w:szCs w:val="24"/>
        </w:rPr>
        <w:t>char</w:t>
      </w:r>
      <w:r w:rsidR="00886252">
        <w:rPr>
          <w:rFonts w:eastAsiaTheme="minorEastAsia"/>
          <w:szCs w:val="24"/>
        </w:rPr>
        <w:t xml:space="preserve"> (</w:t>
      </w:r>
      <w:r w:rsidR="00891105">
        <w:rPr>
          <w:rFonts w:eastAsiaTheme="minorEastAsia"/>
          <w:szCs w:val="24"/>
        </w:rPr>
        <w:t>F</w:t>
      </w:r>
      <w:r w:rsidR="00770088">
        <w:rPr>
          <w:rFonts w:eastAsiaTheme="minorEastAsia"/>
          <w:szCs w:val="24"/>
        </w:rPr>
        <w:t>igure</w:t>
      </w:r>
      <w:r w:rsidR="001E01E1">
        <w:rPr>
          <w:rFonts w:eastAsiaTheme="minorEastAsia"/>
          <w:szCs w:val="24"/>
        </w:rPr>
        <w:t>s</w:t>
      </w:r>
      <w:r w:rsidR="00770088" w:rsidRPr="003A1FE8">
        <w:rPr>
          <w:rFonts w:eastAsiaTheme="minorEastAsia"/>
          <w:szCs w:val="24"/>
        </w:rPr>
        <w:t xml:space="preserve"> </w:t>
      </w:r>
      <w:r w:rsidR="002358FC">
        <w:rPr>
          <w:rFonts w:eastAsiaTheme="minorEastAsia"/>
          <w:szCs w:val="24"/>
        </w:rPr>
        <w:t>3.8</w:t>
      </w:r>
      <w:r w:rsidR="001E01E1">
        <w:rPr>
          <w:rFonts w:eastAsiaTheme="minorEastAsia"/>
          <w:szCs w:val="24"/>
        </w:rPr>
        <w:t>a-c)</w:t>
      </w:r>
      <w:r w:rsidR="00886252">
        <w:rPr>
          <w:rFonts w:eastAsiaTheme="minorEastAsia"/>
          <w:szCs w:val="24"/>
        </w:rPr>
        <w:t xml:space="preserve"> can</w:t>
      </w:r>
      <w:r w:rsidR="003A1FE8" w:rsidRPr="003A1FE8">
        <w:rPr>
          <w:rFonts w:eastAsiaTheme="minorEastAsia"/>
          <w:szCs w:val="24"/>
        </w:rPr>
        <w:t xml:space="preserve"> cause inefficient adsorption compared to demineralized tire char and activated tire char.</w:t>
      </w:r>
    </w:p>
    <w:p w14:paraId="611347EA" w14:textId="77777777" w:rsidR="002358FC" w:rsidRDefault="001E01E1" w:rsidP="001D16D7">
      <w:pPr>
        <w:keepNext/>
        <w:tabs>
          <w:tab w:val="left" w:pos="1785"/>
        </w:tabs>
        <w:spacing w:line="360" w:lineRule="auto"/>
        <w:ind w:left="2160"/>
        <w:jc w:val="both"/>
      </w:pPr>
      <w:r w:rsidRPr="003A1FE8">
        <w:rPr>
          <w:noProof/>
          <w:lang w:val="en-GB" w:eastAsia="en-GB"/>
        </w:rPr>
        <w:lastRenderedPageBreak/>
        <w:drawing>
          <wp:inline distT="0" distB="0" distL="0" distR="0" wp14:anchorId="59F1B94F" wp14:editId="295EE218">
            <wp:extent cx="3131820" cy="3931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8208" cy="3952495"/>
                    </a:xfrm>
                    <a:prstGeom prst="rect">
                      <a:avLst/>
                    </a:prstGeom>
                  </pic:spPr>
                </pic:pic>
              </a:graphicData>
            </a:graphic>
          </wp:inline>
        </w:drawing>
      </w:r>
    </w:p>
    <w:p w14:paraId="3BBAD026" w14:textId="77777777" w:rsidR="002358FC" w:rsidRPr="00831B45" w:rsidRDefault="00831B45" w:rsidP="001D16D7">
      <w:pPr>
        <w:pStyle w:val="Caption"/>
        <w:spacing w:line="360" w:lineRule="auto"/>
        <w:ind w:left="1440" w:firstLine="720"/>
        <w:jc w:val="both"/>
        <w:rPr>
          <w:i w:val="0"/>
          <w:iCs w:val="0"/>
          <w:color w:val="auto"/>
          <w:sz w:val="24"/>
          <w:szCs w:val="24"/>
        </w:rPr>
      </w:pPr>
      <w:r>
        <w:t xml:space="preserve">    </w:t>
      </w:r>
      <w:r w:rsidR="00BA3725">
        <w:t xml:space="preserve"> </w:t>
      </w:r>
      <w:bookmarkStart w:id="441" w:name="_Toc80342681"/>
      <w:r w:rsidR="002358FC" w:rsidRPr="00831B45">
        <w:rPr>
          <w:b/>
          <w:bCs/>
          <w:i w:val="0"/>
          <w:iCs w:val="0"/>
          <w:color w:val="auto"/>
          <w:sz w:val="24"/>
          <w:szCs w:val="24"/>
        </w:rPr>
        <w:t xml:space="preserve">Figure </w:t>
      </w:r>
      <w:r w:rsidR="00A25B39" w:rsidRPr="00831B45">
        <w:rPr>
          <w:b/>
          <w:bCs/>
          <w:i w:val="0"/>
          <w:iCs w:val="0"/>
          <w:color w:val="auto"/>
          <w:sz w:val="24"/>
          <w:szCs w:val="24"/>
        </w:rPr>
        <w:fldChar w:fldCharType="begin"/>
      </w:r>
      <w:r w:rsidR="00A25B39" w:rsidRPr="00831B45">
        <w:rPr>
          <w:b/>
          <w:bCs/>
          <w:i w:val="0"/>
          <w:iCs w:val="0"/>
          <w:color w:val="auto"/>
          <w:sz w:val="24"/>
          <w:szCs w:val="24"/>
        </w:rPr>
        <w:instrText xml:space="preserve"> STYLEREF 1 \s </w:instrText>
      </w:r>
      <w:r w:rsidR="00A25B39" w:rsidRPr="00831B45">
        <w:rPr>
          <w:b/>
          <w:bCs/>
          <w:i w:val="0"/>
          <w:iCs w:val="0"/>
          <w:color w:val="auto"/>
          <w:sz w:val="24"/>
          <w:szCs w:val="24"/>
        </w:rPr>
        <w:fldChar w:fldCharType="separate"/>
      </w:r>
      <w:r w:rsidR="00A25B39" w:rsidRPr="00831B45">
        <w:rPr>
          <w:b/>
          <w:bCs/>
          <w:i w:val="0"/>
          <w:iCs w:val="0"/>
          <w:noProof/>
          <w:color w:val="auto"/>
          <w:sz w:val="24"/>
          <w:szCs w:val="24"/>
        </w:rPr>
        <w:t>3</w:t>
      </w:r>
      <w:r w:rsidR="00A25B39" w:rsidRPr="00831B45">
        <w:rPr>
          <w:b/>
          <w:bCs/>
          <w:i w:val="0"/>
          <w:iCs w:val="0"/>
          <w:color w:val="auto"/>
          <w:sz w:val="24"/>
          <w:szCs w:val="24"/>
        </w:rPr>
        <w:fldChar w:fldCharType="end"/>
      </w:r>
      <w:r w:rsidR="00A25B39" w:rsidRPr="00831B45">
        <w:rPr>
          <w:b/>
          <w:bCs/>
          <w:i w:val="0"/>
          <w:iCs w:val="0"/>
          <w:color w:val="auto"/>
          <w:sz w:val="24"/>
          <w:szCs w:val="24"/>
        </w:rPr>
        <w:t>.</w:t>
      </w:r>
      <w:r w:rsidR="00A25B39" w:rsidRPr="00831B45">
        <w:rPr>
          <w:b/>
          <w:bCs/>
          <w:i w:val="0"/>
          <w:iCs w:val="0"/>
          <w:color w:val="auto"/>
          <w:sz w:val="24"/>
          <w:szCs w:val="24"/>
        </w:rPr>
        <w:fldChar w:fldCharType="begin"/>
      </w:r>
      <w:r w:rsidR="00A25B39" w:rsidRPr="00831B45">
        <w:rPr>
          <w:b/>
          <w:bCs/>
          <w:i w:val="0"/>
          <w:iCs w:val="0"/>
          <w:color w:val="auto"/>
          <w:sz w:val="24"/>
          <w:szCs w:val="24"/>
        </w:rPr>
        <w:instrText xml:space="preserve"> SEQ Figure \* ARABIC \s 1 </w:instrText>
      </w:r>
      <w:r w:rsidR="00A25B39" w:rsidRPr="00831B45">
        <w:rPr>
          <w:b/>
          <w:bCs/>
          <w:i w:val="0"/>
          <w:iCs w:val="0"/>
          <w:color w:val="auto"/>
          <w:sz w:val="24"/>
          <w:szCs w:val="24"/>
        </w:rPr>
        <w:fldChar w:fldCharType="separate"/>
      </w:r>
      <w:r w:rsidR="00A25B39" w:rsidRPr="00831B45">
        <w:rPr>
          <w:b/>
          <w:bCs/>
          <w:i w:val="0"/>
          <w:iCs w:val="0"/>
          <w:noProof/>
          <w:color w:val="auto"/>
          <w:sz w:val="24"/>
          <w:szCs w:val="24"/>
        </w:rPr>
        <w:t>8</w:t>
      </w:r>
      <w:r w:rsidR="00A25B39" w:rsidRPr="00831B45">
        <w:rPr>
          <w:b/>
          <w:bCs/>
          <w:i w:val="0"/>
          <w:iCs w:val="0"/>
          <w:color w:val="auto"/>
          <w:sz w:val="24"/>
          <w:szCs w:val="24"/>
        </w:rPr>
        <w:fldChar w:fldCharType="end"/>
      </w:r>
      <w:r w:rsidR="002358FC" w:rsidRPr="00831B45">
        <w:rPr>
          <w:i w:val="0"/>
          <w:iCs w:val="0"/>
          <w:color w:val="auto"/>
          <w:sz w:val="24"/>
          <w:szCs w:val="24"/>
        </w:rPr>
        <w:t>. SEM images of tire pyrolytic char</w:t>
      </w:r>
      <w:bookmarkEnd w:id="441"/>
    </w:p>
    <w:p w14:paraId="08D00A1D" w14:textId="77777777" w:rsidR="00691FFB" w:rsidRPr="002358FC" w:rsidRDefault="00691FFB" w:rsidP="001D16D7">
      <w:pPr>
        <w:pStyle w:val="Caption"/>
        <w:spacing w:line="360" w:lineRule="auto"/>
        <w:jc w:val="both"/>
      </w:pPr>
      <w:r>
        <w:rPr>
          <w:b/>
          <w:bCs/>
          <w:szCs w:val="24"/>
        </w:rPr>
        <w:tab/>
      </w:r>
    </w:p>
    <w:p w14:paraId="3020B8E0" w14:textId="77777777" w:rsidR="00691FFB" w:rsidRDefault="00831B45" w:rsidP="00831B45">
      <w:pPr>
        <w:tabs>
          <w:tab w:val="left" w:pos="720"/>
        </w:tabs>
        <w:spacing w:line="360" w:lineRule="auto"/>
        <w:jc w:val="both"/>
        <w:rPr>
          <w:szCs w:val="24"/>
        </w:rPr>
      </w:pPr>
      <w:r>
        <w:rPr>
          <w:szCs w:val="24"/>
        </w:rPr>
        <w:tab/>
      </w:r>
      <w:r w:rsidR="00691FFB" w:rsidRPr="003A1FE8">
        <w:rPr>
          <w:szCs w:val="24"/>
        </w:rPr>
        <w:t>Based on a comparison of all the figures, the samples prepared from demineralized tire char</w:t>
      </w:r>
      <w:r w:rsidR="00891105">
        <w:rPr>
          <w:szCs w:val="24"/>
        </w:rPr>
        <w:t xml:space="preserve">  (F</w:t>
      </w:r>
      <w:r w:rsidR="00B428DB">
        <w:rPr>
          <w:szCs w:val="24"/>
        </w:rPr>
        <w:t>igures 3.</w:t>
      </w:r>
      <w:r w:rsidR="002358FC">
        <w:rPr>
          <w:szCs w:val="24"/>
        </w:rPr>
        <w:t>9</w:t>
      </w:r>
      <w:r w:rsidR="00691FFB">
        <w:rPr>
          <w:szCs w:val="24"/>
        </w:rPr>
        <w:t>d-f)</w:t>
      </w:r>
      <w:r w:rsidR="00691FFB" w:rsidRPr="003A1FE8">
        <w:rPr>
          <w:szCs w:val="24"/>
        </w:rPr>
        <w:t xml:space="preserve"> and activated tire char</w:t>
      </w:r>
      <w:r w:rsidR="00891105">
        <w:rPr>
          <w:szCs w:val="24"/>
        </w:rPr>
        <w:t xml:space="preserve"> (F</w:t>
      </w:r>
      <w:r w:rsidR="002358FC">
        <w:rPr>
          <w:szCs w:val="24"/>
        </w:rPr>
        <w:t>igures 3.10</w:t>
      </w:r>
      <w:r w:rsidR="00691FFB">
        <w:rPr>
          <w:szCs w:val="24"/>
        </w:rPr>
        <w:t>g-i)</w:t>
      </w:r>
      <w:r w:rsidR="00691FFB" w:rsidRPr="003A1FE8">
        <w:rPr>
          <w:szCs w:val="24"/>
        </w:rPr>
        <w:t xml:space="preserve"> have a highly porous structure that becomes visible as the magnification level rises</w:t>
      </w:r>
      <w:r w:rsidR="00691FFB">
        <w:rPr>
          <w:szCs w:val="24"/>
        </w:rPr>
        <w:t xml:space="preserve"> when compared with tire pyrolytic char</w:t>
      </w:r>
      <w:r w:rsidR="00691FFB" w:rsidRPr="003A1FE8">
        <w:rPr>
          <w:szCs w:val="24"/>
        </w:rPr>
        <w:t>.</w:t>
      </w:r>
      <w:r w:rsidR="00691FFB" w:rsidRPr="003A1FE8">
        <w:t xml:space="preserve"> </w:t>
      </w:r>
      <w:r w:rsidR="00691FFB" w:rsidRPr="003A1FE8">
        <w:rPr>
          <w:szCs w:val="24"/>
        </w:rPr>
        <w:t>It is obvious from these diagrams that dye molecules have a good chance of adsorbing into these pores</w:t>
      </w:r>
      <w:r w:rsidR="00691FFB">
        <w:rPr>
          <w:szCs w:val="24"/>
        </w:rPr>
        <w:t>. It is apparent that a greater amount of impurities which were appeared in the tire pyrolytic char has been reduced upon demineralization and activation.</w:t>
      </w:r>
    </w:p>
    <w:p w14:paraId="72614802" w14:textId="77777777" w:rsidR="00BA3725" w:rsidRDefault="003A1FE8" w:rsidP="001D16D7">
      <w:pPr>
        <w:keepNext/>
        <w:tabs>
          <w:tab w:val="left" w:pos="4770"/>
        </w:tabs>
        <w:spacing w:line="360" w:lineRule="auto"/>
        <w:ind w:right="-450"/>
      </w:pPr>
      <w:r w:rsidRPr="003A1FE8">
        <w:rPr>
          <w:noProof/>
          <w:sz w:val="32"/>
          <w:szCs w:val="32"/>
          <w:lang w:bidi="si-LK"/>
        </w:rPr>
        <w:lastRenderedPageBreak/>
        <w:t xml:space="preserve">  </w:t>
      </w:r>
      <w:r w:rsidR="00BA3725">
        <w:rPr>
          <w:noProof/>
          <w:lang w:bidi="si-LK"/>
        </w:rPr>
        <w:t xml:space="preserve">                                 </w:t>
      </w:r>
      <w:r w:rsidR="00FC5444" w:rsidRPr="003A1FE8">
        <w:rPr>
          <w:noProof/>
          <w:lang w:val="en-GB" w:eastAsia="en-GB"/>
        </w:rPr>
        <w:drawing>
          <wp:inline distT="0" distB="0" distL="0" distR="0" wp14:anchorId="381476C1" wp14:editId="041CA142">
            <wp:extent cx="3307080" cy="32918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5740" cy="3310414"/>
                    </a:xfrm>
                    <a:prstGeom prst="rect">
                      <a:avLst/>
                    </a:prstGeom>
                  </pic:spPr>
                </pic:pic>
              </a:graphicData>
            </a:graphic>
          </wp:inline>
        </w:drawing>
      </w:r>
    </w:p>
    <w:p w14:paraId="19145E61" w14:textId="77777777" w:rsidR="00BA3725" w:rsidRPr="00831B45" w:rsidRDefault="00831B45" w:rsidP="001D16D7">
      <w:pPr>
        <w:pStyle w:val="Caption"/>
        <w:spacing w:line="360" w:lineRule="auto"/>
        <w:ind w:left="2160"/>
        <w:rPr>
          <w:i w:val="0"/>
          <w:iCs w:val="0"/>
          <w:color w:val="auto"/>
          <w:sz w:val="24"/>
          <w:szCs w:val="24"/>
        </w:rPr>
      </w:pPr>
      <w:bookmarkStart w:id="442" w:name="_Toc80342682"/>
      <w:r>
        <w:rPr>
          <w:b/>
          <w:bCs/>
          <w:i w:val="0"/>
          <w:iCs w:val="0"/>
          <w:color w:val="auto"/>
          <w:sz w:val="24"/>
          <w:szCs w:val="24"/>
        </w:rPr>
        <w:t xml:space="preserve">    </w:t>
      </w:r>
      <w:r w:rsidR="00BA3725" w:rsidRPr="00831B45">
        <w:rPr>
          <w:b/>
          <w:bCs/>
          <w:i w:val="0"/>
          <w:iCs w:val="0"/>
          <w:color w:val="auto"/>
          <w:sz w:val="24"/>
          <w:szCs w:val="24"/>
        </w:rPr>
        <w:t xml:space="preserve">Figure </w:t>
      </w:r>
      <w:r w:rsidR="00A25B39" w:rsidRPr="00831B45">
        <w:rPr>
          <w:b/>
          <w:bCs/>
          <w:i w:val="0"/>
          <w:iCs w:val="0"/>
          <w:color w:val="auto"/>
          <w:sz w:val="24"/>
          <w:szCs w:val="24"/>
        </w:rPr>
        <w:fldChar w:fldCharType="begin"/>
      </w:r>
      <w:r w:rsidR="00A25B39" w:rsidRPr="00831B45">
        <w:rPr>
          <w:b/>
          <w:bCs/>
          <w:i w:val="0"/>
          <w:iCs w:val="0"/>
          <w:color w:val="auto"/>
          <w:sz w:val="24"/>
          <w:szCs w:val="24"/>
        </w:rPr>
        <w:instrText xml:space="preserve"> STYLEREF 1 \s </w:instrText>
      </w:r>
      <w:r w:rsidR="00A25B39" w:rsidRPr="00831B45">
        <w:rPr>
          <w:b/>
          <w:bCs/>
          <w:i w:val="0"/>
          <w:iCs w:val="0"/>
          <w:color w:val="auto"/>
          <w:sz w:val="24"/>
          <w:szCs w:val="24"/>
        </w:rPr>
        <w:fldChar w:fldCharType="separate"/>
      </w:r>
      <w:r w:rsidR="00A25B39" w:rsidRPr="00831B45">
        <w:rPr>
          <w:b/>
          <w:bCs/>
          <w:i w:val="0"/>
          <w:iCs w:val="0"/>
          <w:noProof/>
          <w:color w:val="auto"/>
          <w:sz w:val="24"/>
          <w:szCs w:val="24"/>
        </w:rPr>
        <w:t>3</w:t>
      </w:r>
      <w:r w:rsidR="00A25B39" w:rsidRPr="00831B45">
        <w:rPr>
          <w:b/>
          <w:bCs/>
          <w:i w:val="0"/>
          <w:iCs w:val="0"/>
          <w:color w:val="auto"/>
          <w:sz w:val="24"/>
          <w:szCs w:val="24"/>
        </w:rPr>
        <w:fldChar w:fldCharType="end"/>
      </w:r>
      <w:r w:rsidR="00A25B39" w:rsidRPr="00831B45">
        <w:rPr>
          <w:b/>
          <w:bCs/>
          <w:i w:val="0"/>
          <w:iCs w:val="0"/>
          <w:color w:val="auto"/>
          <w:sz w:val="24"/>
          <w:szCs w:val="24"/>
        </w:rPr>
        <w:t>.</w:t>
      </w:r>
      <w:r w:rsidR="00A25B39" w:rsidRPr="00831B45">
        <w:rPr>
          <w:b/>
          <w:bCs/>
          <w:i w:val="0"/>
          <w:iCs w:val="0"/>
          <w:color w:val="auto"/>
          <w:sz w:val="24"/>
          <w:szCs w:val="24"/>
        </w:rPr>
        <w:fldChar w:fldCharType="begin"/>
      </w:r>
      <w:r w:rsidR="00A25B39" w:rsidRPr="00831B45">
        <w:rPr>
          <w:b/>
          <w:bCs/>
          <w:i w:val="0"/>
          <w:iCs w:val="0"/>
          <w:color w:val="auto"/>
          <w:sz w:val="24"/>
          <w:szCs w:val="24"/>
        </w:rPr>
        <w:instrText xml:space="preserve"> SEQ Figure \* ARABIC \s 1 </w:instrText>
      </w:r>
      <w:r w:rsidR="00A25B39" w:rsidRPr="00831B45">
        <w:rPr>
          <w:b/>
          <w:bCs/>
          <w:i w:val="0"/>
          <w:iCs w:val="0"/>
          <w:color w:val="auto"/>
          <w:sz w:val="24"/>
          <w:szCs w:val="24"/>
        </w:rPr>
        <w:fldChar w:fldCharType="separate"/>
      </w:r>
      <w:r w:rsidR="00A25B39" w:rsidRPr="00831B45">
        <w:rPr>
          <w:b/>
          <w:bCs/>
          <w:i w:val="0"/>
          <w:iCs w:val="0"/>
          <w:noProof/>
          <w:color w:val="auto"/>
          <w:sz w:val="24"/>
          <w:szCs w:val="24"/>
        </w:rPr>
        <w:t>9</w:t>
      </w:r>
      <w:r w:rsidR="00A25B39" w:rsidRPr="00831B45">
        <w:rPr>
          <w:b/>
          <w:bCs/>
          <w:i w:val="0"/>
          <w:iCs w:val="0"/>
          <w:color w:val="auto"/>
          <w:sz w:val="24"/>
          <w:szCs w:val="24"/>
        </w:rPr>
        <w:fldChar w:fldCharType="end"/>
      </w:r>
      <w:r w:rsidR="00BA3725" w:rsidRPr="00831B45">
        <w:rPr>
          <w:i w:val="0"/>
          <w:iCs w:val="0"/>
          <w:color w:val="auto"/>
          <w:sz w:val="24"/>
          <w:szCs w:val="24"/>
        </w:rPr>
        <w:t xml:space="preserve">. </w:t>
      </w:r>
      <w:r w:rsidR="00F34D39" w:rsidRPr="00831B45">
        <w:rPr>
          <w:i w:val="0"/>
          <w:iCs w:val="0"/>
          <w:color w:val="auto"/>
          <w:sz w:val="24"/>
          <w:szCs w:val="24"/>
        </w:rPr>
        <w:t>SEM images</w:t>
      </w:r>
      <w:r w:rsidR="00BA3725" w:rsidRPr="00831B45">
        <w:rPr>
          <w:i w:val="0"/>
          <w:iCs w:val="0"/>
          <w:color w:val="auto"/>
          <w:sz w:val="24"/>
          <w:szCs w:val="24"/>
        </w:rPr>
        <w:t xml:space="preserve"> of demineralized tire char</w:t>
      </w:r>
      <w:bookmarkEnd w:id="442"/>
    </w:p>
    <w:p w14:paraId="3D756736" w14:textId="77777777" w:rsidR="00BA3725" w:rsidRDefault="00BA3725" w:rsidP="001D16D7">
      <w:pPr>
        <w:keepNext/>
        <w:tabs>
          <w:tab w:val="left" w:pos="4770"/>
        </w:tabs>
        <w:spacing w:line="360" w:lineRule="auto"/>
        <w:ind w:right="-450"/>
      </w:pPr>
      <w:r>
        <w:rPr>
          <w:noProof/>
          <w:sz w:val="32"/>
          <w:szCs w:val="32"/>
          <w:lang w:bidi="si-LK"/>
        </w:rPr>
        <w:t xml:space="preserve">       </w:t>
      </w:r>
      <w:r w:rsidR="002358FC">
        <w:rPr>
          <w:noProof/>
          <w:sz w:val="32"/>
          <w:szCs w:val="32"/>
          <w:lang w:bidi="si-LK"/>
        </w:rPr>
        <w:t xml:space="preserve"> </w:t>
      </w:r>
      <w:r>
        <w:rPr>
          <w:noProof/>
          <w:sz w:val="32"/>
          <w:szCs w:val="32"/>
          <w:lang w:bidi="si-LK"/>
        </w:rPr>
        <w:t xml:space="preserve">                   </w:t>
      </w:r>
      <w:r w:rsidR="002358FC" w:rsidRPr="003A1FE8">
        <w:rPr>
          <w:noProof/>
          <w:lang w:val="en-GB" w:eastAsia="en-GB"/>
        </w:rPr>
        <w:drawing>
          <wp:inline distT="0" distB="0" distL="0" distR="0" wp14:anchorId="59631DF8" wp14:editId="4A818763">
            <wp:extent cx="3291840" cy="37566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1840" cy="3756660"/>
                    </a:xfrm>
                    <a:prstGeom prst="rect">
                      <a:avLst/>
                    </a:prstGeom>
                  </pic:spPr>
                </pic:pic>
              </a:graphicData>
            </a:graphic>
          </wp:inline>
        </w:drawing>
      </w:r>
    </w:p>
    <w:p w14:paraId="5C055064" w14:textId="77777777" w:rsidR="0029692B" w:rsidRPr="00831B45" w:rsidRDefault="00831B45" w:rsidP="001D16D7">
      <w:pPr>
        <w:pStyle w:val="Caption"/>
        <w:spacing w:line="360" w:lineRule="auto"/>
        <w:ind w:left="1440" w:firstLine="720"/>
        <w:rPr>
          <w:i w:val="0"/>
          <w:iCs w:val="0"/>
          <w:color w:val="auto"/>
          <w:sz w:val="24"/>
          <w:szCs w:val="24"/>
        </w:rPr>
      </w:pPr>
      <w:bookmarkStart w:id="443" w:name="_Toc80342683"/>
      <w:r>
        <w:rPr>
          <w:i w:val="0"/>
          <w:iCs w:val="0"/>
          <w:color w:val="auto"/>
          <w:sz w:val="24"/>
          <w:szCs w:val="24"/>
        </w:rPr>
        <w:t xml:space="preserve">     </w:t>
      </w:r>
      <w:r w:rsidR="00BA3725" w:rsidRPr="00831B45">
        <w:rPr>
          <w:b/>
          <w:bCs/>
          <w:i w:val="0"/>
          <w:iCs w:val="0"/>
          <w:color w:val="auto"/>
          <w:sz w:val="24"/>
          <w:szCs w:val="24"/>
        </w:rPr>
        <w:t xml:space="preserve">Figure </w:t>
      </w:r>
      <w:r w:rsidR="00A25B39" w:rsidRPr="00831B45">
        <w:rPr>
          <w:b/>
          <w:bCs/>
          <w:i w:val="0"/>
          <w:iCs w:val="0"/>
          <w:color w:val="auto"/>
          <w:sz w:val="24"/>
          <w:szCs w:val="24"/>
        </w:rPr>
        <w:fldChar w:fldCharType="begin"/>
      </w:r>
      <w:r w:rsidR="00A25B39" w:rsidRPr="00831B45">
        <w:rPr>
          <w:b/>
          <w:bCs/>
          <w:i w:val="0"/>
          <w:iCs w:val="0"/>
          <w:color w:val="auto"/>
          <w:sz w:val="24"/>
          <w:szCs w:val="24"/>
        </w:rPr>
        <w:instrText xml:space="preserve"> STYLEREF 1 \s </w:instrText>
      </w:r>
      <w:r w:rsidR="00A25B39" w:rsidRPr="00831B45">
        <w:rPr>
          <w:b/>
          <w:bCs/>
          <w:i w:val="0"/>
          <w:iCs w:val="0"/>
          <w:color w:val="auto"/>
          <w:sz w:val="24"/>
          <w:szCs w:val="24"/>
        </w:rPr>
        <w:fldChar w:fldCharType="separate"/>
      </w:r>
      <w:r w:rsidR="00A25B39" w:rsidRPr="00831B45">
        <w:rPr>
          <w:b/>
          <w:bCs/>
          <w:i w:val="0"/>
          <w:iCs w:val="0"/>
          <w:noProof/>
          <w:color w:val="auto"/>
          <w:sz w:val="24"/>
          <w:szCs w:val="24"/>
        </w:rPr>
        <w:t>3</w:t>
      </w:r>
      <w:r w:rsidR="00A25B39" w:rsidRPr="00831B45">
        <w:rPr>
          <w:b/>
          <w:bCs/>
          <w:i w:val="0"/>
          <w:iCs w:val="0"/>
          <w:color w:val="auto"/>
          <w:sz w:val="24"/>
          <w:szCs w:val="24"/>
        </w:rPr>
        <w:fldChar w:fldCharType="end"/>
      </w:r>
      <w:r w:rsidR="00A25B39" w:rsidRPr="00831B45">
        <w:rPr>
          <w:b/>
          <w:bCs/>
          <w:i w:val="0"/>
          <w:iCs w:val="0"/>
          <w:color w:val="auto"/>
          <w:sz w:val="24"/>
          <w:szCs w:val="24"/>
        </w:rPr>
        <w:t>.</w:t>
      </w:r>
      <w:r w:rsidR="00A25B39" w:rsidRPr="00831B45">
        <w:rPr>
          <w:b/>
          <w:bCs/>
          <w:i w:val="0"/>
          <w:iCs w:val="0"/>
          <w:color w:val="auto"/>
          <w:sz w:val="24"/>
          <w:szCs w:val="24"/>
        </w:rPr>
        <w:fldChar w:fldCharType="begin"/>
      </w:r>
      <w:r w:rsidR="00A25B39" w:rsidRPr="00831B45">
        <w:rPr>
          <w:b/>
          <w:bCs/>
          <w:i w:val="0"/>
          <w:iCs w:val="0"/>
          <w:color w:val="auto"/>
          <w:sz w:val="24"/>
          <w:szCs w:val="24"/>
        </w:rPr>
        <w:instrText xml:space="preserve"> SEQ Figure \* ARABIC \s 1 </w:instrText>
      </w:r>
      <w:r w:rsidR="00A25B39" w:rsidRPr="00831B45">
        <w:rPr>
          <w:b/>
          <w:bCs/>
          <w:i w:val="0"/>
          <w:iCs w:val="0"/>
          <w:color w:val="auto"/>
          <w:sz w:val="24"/>
          <w:szCs w:val="24"/>
        </w:rPr>
        <w:fldChar w:fldCharType="separate"/>
      </w:r>
      <w:r w:rsidR="00A25B39" w:rsidRPr="00831B45">
        <w:rPr>
          <w:b/>
          <w:bCs/>
          <w:i w:val="0"/>
          <w:iCs w:val="0"/>
          <w:noProof/>
          <w:color w:val="auto"/>
          <w:sz w:val="24"/>
          <w:szCs w:val="24"/>
        </w:rPr>
        <w:t>10</w:t>
      </w:r>
      <w:r w:rsidR="00A25B39" w:rsidRPr="00831B45">
        <w:rPr>
          <w:b/>
          <w:bCs/>
          <w:i w:val="0"/>
          <w:iCs w:val="0"/>
          <w:color w:val="auto"/>
          <w:sz w:val="24"/>
          <w:szCs w:val="24"/>
        </w:rPr>
        <w:fldChar w:fldCharType="end"/>
      </w:r>
      <w:r w:rsidR="00BA3725" w:rsidRPr="00831B45">
        <w:rPr>
          <w:i w:val="0"/>
          <w:iCs w:val="0"/>
          <w:color w:val="auto"/>
          <w:sz w:val="24"/>
          <w:szCs w:val="24"/>
        </w:rPr>
        <w:t>. SEM images of activated tire char</w:t>
      </w:r>
      <w:bookmarkEnd w:id="443"/>
    </w:p>
    <w:p w14:paraId="52E9FAFF" w14:textId="77777777" w:rsidR="003A1FE8" w:rsidRPr="00FF5654" w:rsidRDefault="00FC5444" w:rsidP="001D16D7">
      <w:pPr>
        <w:tabs>
          <w:tab w:val="left" w:pos="1785"/>
        </w:tabs>
        <w:spacing w:line="360" w:lineRule="auto"/>
        <w:jc w:val="both"/>
        <w:rPr>
          <w:szCs w:val="24"/>
        </w:rPr>
      </w:pPr>
      <w:r>
        <w:rPr>
          <w:szCs w:val="24"/>
        </w:rPr>
        <w:lastRenderedPageBreak/>
        <w:tab/>
      </w:r>
      <w:r>
        <w:rPr>
          <w:szCs w:val="24"/>
        </w:rPr>
        <w:tab/>
      </w:r>
      <w:r>
        <w:rPr>
          <w:szCs w:val="24"/>
        </w:rPr>
        <w:tab/>
      </w:r>
      <w:r>
        <w:rPr>
          <w:szCs w:val="24"/>
        </w:rPr>
        <w:tab/>
      </w:r>
      <w:r>
        <w:rPr>
          <w:szCs w:val="24"/>
        </w:rPr>
        <w:tab/>
      </w:r>
      <w:r>
        <w:rPr>
          <w:szCs w:val="24"/>
        </w:rPr>
        <w:tab/>
      </w:r>
      <w:r>
        <w:rPr>
          <w:szCs w:val="24"/>
        </w:rPr>
        <w:tab/>
      </w:r>
      <w:r>
        <w:rPr>
          <w:szCs w:val="24"/>
        </w:rPr>
        <w:tab/>
      </w:r>
      <w:r w:rsidR="003A1FE8" w:rsidRPr="003A1FE8">
        <w:rPr>
          <w:szCs w:val="24"/>
        </w:rPr>
        <w:tab/>
      </w:r>
    </w:p>
    <w:p w14:paraId="754EED56" w14:textId="77777777" w:rsidR="003A1FE8" w:rsidRDefault="003A1FE8" w:rsidP="001D16D7">
      <w:pPr>
        <w:pStyle w:val="Heading2"/>
        <w:spacing w:line="360" w:lineRule="auto"/>
      </w:pPr>
      <w:bookmarkStart w:id="444" w:name="_Toc80362495"/>
      <w:r w:rsidRPr="003A1FE8">
        <w:t>Effect of adsorbent dosage</w:t>
      </w:r>
      <w:bookmarkEnd w:id="444"/>
    </w:p>
    <w:p w14:paraId="6FF4013D" w14:textId="77777777" w:rsidR="00831B45" w:rsidRPr="00831B45" w:rsidRDefault="00831B45" w:rsidP="00831B45"/>
    <w:p w14:paraId="7EE06AE1" w14:textId="77777777" w:rsidR="003A1FE8" w:rsidRDefault="00831B45" w:rsidP="00831B45">
      <w:pPr>
        <w:tabs>
          <w:tab w:val="left" w:pos="720"/>
        </w:tabs>
        <w:spacing w:line="360" w:lineRule="auto"/>
        <w:jc w:val="both"/>
        <w:rPr>
          <w:szCs w:val="24"/>
        </w:rPr>
      </w:pPr>
      <w:r>
        <w:rPr>
          <w:rFonts w:eastAsiaTheme="minorEastAsia"/>
          <w:szCs w:val="24"/>
        </w:rPr>
        <w:tab/>
      </w:r>
      <w:r w:rsidR="00144560" w:rsidRPr="003879E1">
        <w:rPr>
          <w:rFonts w:eastAsiaTheme="minorEastAsia"/>
          <w:szCs w:val="24"/>
        </w:rPr>
        <w:t>The effect of adsorbent dosage on re</w:t>
      </w:r>
      <w:r w:rsidR="003879E1" w:rsidRPr="003879E1">
        <w:rPr>
          <w:rFonts w:eastAsiaTheme="minorEastAsia"/>
          <w:szCs w:val="24"/>
        </w:rPr>
        <w:t>moval of methylene blue dye</w:t>
      </w:r>
      <w:r w:rsidR="00B05558">
        <w:rPr>
          <w:rFonts w:eastAsiaTheme="minorEastAsia"/>
          <w:szCs w:val="24"/>
        </w:rPr>
        <w:t xml:space="preserve"> by tire pyrolytic char</w:t>
      </w:r>
      <w:r w:rsidR="003879E1" w:rsidRPr="003879E1">
        <w:rPr>
          <w:rFonts w:eastAsiaTheme="minorEastAsia"/>
          <w:szCs w:val="24"/>
        </w:rPr>
        <w:t xml:space="preserve"> </w:t>
      </w:r>
      <w:r w:rsidR="00144560" w:rsidRPr="003879E1">
        <w:rPr>
          <w:rFonts w:eastAsiaTheme="minorEastAsia"/>
          <w:szCs w:val="24"/>
        </w:rPr>
        <w:t>was determined by varying the adsorbent dosages from 0.005</w:t>
      </w:r>
      <w:r w:rsidR="00B428DB">
        <w:rPr>
          <w:rFonts w:eastAsiaTheme="minorEastAsia"/>
          <w:szCs w:val="24"/>
        </w:rPr>
        <w:t xml:space="preserve"> </w:t>
      </w:r>
      <w:r w:rsidR="00144560" w:rsidRPr="003879E1">
        <w:rPr>
          <w:rFonts w:eastAsiaTheme="minorEastAsia"/>
          <w:szCs w:val="24"/>
        </w:rPr>
        <w:t xml:space="preserve">g to 1 g per 50 mL </w:t>
      </w:r>
      <w:r w:rsidR="003879E1" w:rsidRPr="003879E1">
        <w:rPr>
          <w:rFonts w:eastAsiaTheme="minorEastAsia"/>
          <w:szCs w:val="24"/>
        </w:rPr>
        <w:t xml:space="preserve">of </w:t>
      </w:r>
      <w:r w:rsidR="008E0FF3">
        <w:rPr>
          <w:rFonts w:eastAsiaTheme="minorEastAsia"/>
          <w:szCs w:val="24"/>
        </w:rPr>
        <w:t xml:space="preserve">10 ppm </w:t>
      </w:r>
      <w:r w:rsidR="00144560" w:rsidRPr="003879E1">
        <w:rPr>
          <w:rFonts w:eastAsiaTheme="minorEastAsia"/>
          <w:szCs w:val="24"/>
        </w:rPr>
        <w:t>methylene blue solution.</w:t>
      </w:r>
      <w:r w:rsidR="001D40AF">
        <w:rPr>
          <w:szCs w:val="24"/>
        </w:rPr>
        <w:t xml:space="preserve"> The ex</w:t>
      </w:r>
      <w:r w:rsidR="00153941">
        <w:rPr>
          <w:szCs w:val="24"/>
        </w:rPr>
        <w:t xml:space="preserve">periment was </w:t>
      </w:r>
      <w:r>
        <w:rPr>
          <w:szCs w:val="24"/>
        </w:rPr>
        <w:t>performed in</w:t>
      </w:r>
      <w:r w:rsidR="00153941">
        <w:rPr>
          <w:szCs w:val="24"/>
        </w:rPr>
        <w:t xml:space="preserve"> triplicate</w:t>
      </w:r>
      <w:r w:rsidR="001D40AF">
        <w:rPr>
          <w:szCs w:val="24"/>
        </w:rPr>
        <w:t>.</w:t>
      </w:r>
      <w:r w:rsidR="00144560" w:rsidRPr="003879E1">
        <w:rPr>
          <w:rFonts w:eastAsiaTheme="minorEastAsia"/>
          <w:szCs w:val="24"/>
        </w:rPr>
        <w:t xml:space="preserve"> Final absorbance,</w:t>
      </w:r>
      <w:r w:rsidR="00B428DB">
        <w:rPr>
          <w:rFonts w:eastAsiaTheme="minorEastAsia"/>
          <w:szCs w:val="24"/>
        </w:rPr>
        <w:t xml:space="preserve"> the</w:t>
      </w:r>
      <w:r w:rsidR="00144560" w:rsidRPr="003879E1">
        <w:rPr>
          <w:rFonts w:eastAsiaTheme="minorEastAsia"/>
          <w:szCs w:val="24"/>
        </w:rPr>
        <w:t xml:space="preserve"> concentration</w:t>
      </w:r>
      <w:r w:rsidR="00B428DB">
        <w:rPr>
          <w:rFonts w:eastAsiaTheme="minorEastAsia"/>
          <w:szCs w:val="24"/>
        </w:rPr>
        <w:t>s</w:t>
      </w:r>
      <w:r w:rsidR="00144560" w:rsidRPr="003879E1">
        <w:rPr>
          <w:rFonts w:eastAsiaTheme="minorEastAsia"/>
          <w:szCs w:val="24"/>
        </w:rPr>
        <w:t xml:space="preserve"> of the </w:t>
      </w:r>
      <w:r w:rsidR="009A44E0" w:rsidRPr="003879E1">
        <w:rPr>
          <w:rFonts w:eastAsiaTheme="minorEastAsia"/>
          <w:szCs w:val="24"/>
        </w:rPr>
        <w:t xml:space="preserve">methylene blue </w:t>
      </w:r>
      <w:r w:rsidR="00144560" w:rsidRPr="003879E1">
        <w:rPr>
          <w:rFonts w:eastAsiaTheme="minorEastAsia"/>
          <w:szCs w:val="24"/>
        </w:rPr>
        <w:t xml:space="preserve">solutions and the dye removal percentage at each adsorbent dose </w:t>
      </w:r>
      <w:r w:rsidR="003879E1" w:rsidRPr="003879E1">
        <w:rPr>
          <w:rFonts w:eastAsiaTheme="minorEastAsia"/>
          <w:szCs w:val="24"/>
        </w:rPr>
        <w:t>of</w:t>
      </w:r>
      <w:r w:rsidR="00322740" w:rsidRPr="003879E1">
        <w:rPr>
          <w:rFonts w:eastAsiaTheme="minorEastAsia"/>
          <w:szCs w:val="24"/>
        </w:rPr>
        <w:t xml:space="preserve"> pyrolytic </w:t>
      </w:r>
      <w:r w:rsidR="000F5314">
        <w:rPr>
          <w:rFonts w:eastAsiaTheme="minorEastAsia"/>
          <w:szCs w:val="24"/>
        </w:rPr>
        <w:t>tire char are given in table 3.3.</w:t>
      </w:r>
    </w:p>
    <w:p w14:paraId="02714555" w14:textId="29AD6BAD" w:rsidR="001D40AF" w:rsidRPr="00831B45" w:rsidRDefault="001D40AF" w:rsidP="001D16D7">
      <w:pPr>
        <w:pStyle w:val="Caption"/>
        <w:keepNext/>
        <w:spacing w:line="360" w:lineRule="auto"/>
        <w:rPr>
          <w:rFonts w:cs="Times New Roman"/>
          <w:i w:val="0"/>
          <w:iCs w:val="0"/>
          <w:color w:val="auto"/>
          <w:sz w:val="24"/>
          <w:szCs w:val="24"/>
        </w:rPr>
      </w:pPr>
      <w:bookmarkStart w:id="445" w:name="_Toc80353604"/>
      <w:r w:rsidRPr="00831B45">
        <w:rPr>
          <w:rFonts w:cs="Times New Roman"/>
          <w:b/>
          <w:bCs/>
          <w:i w:val="0"/>
          <w:iCs w:val="0"/>
          <w:color w:val="auto"/>
          <w:sz w:val="24"/>
          <w:szCs w:val="24"/>
        </w:rPr>
        <w:t xml:space="preserve">Table </w:t>
      </w:r>
      <w:r w:rsidR="009449F2">
        <w:rPr>
          <w:rFonts w:cs="Times New Roman"/>
          <w:b/>
          <w:bCs/>
          <w:i w:val="0"/>
          <w:iCs w:val="0"/>
          <w:color w:val="auto"/>
          <w:sz w:val="24"/>
          <w:szCs w:val="24"/>
        </w:rPr>
        <w:fldChar w:fldCharType="begin"/>
      </w:r>
      <w:r w:rsidR="009449F2">
        <w:rPr>
          <w:rFonts w:cs="Times New Roman"/>
          <w:b/>
          <w:bCs/>
          <w:i w:val="0"/>
          <w:iCs w:val="0"/>
          <w:color w:val="auto"/>
          <w:sz w:val="24"/>
          <w:szCs w:val="24"/>
        </w:rPr>
        <w:instrText xml:space="preserve"> STYLEREF 1 \s </w:instrText>
      </w:r>
      <w:r w:rsidR="009449F2">
        <w:rPr>
          <w:rFonts w:cs="Times New Roman"/>
          <w:b/>
          <w:bCs/>
          <w:i w:val="0"/>
          <w:iCs w:val="0"/>
          <w:color w:val="auto"/>
          <w:sz w:val="24"/>
          <w:szCs w:val="24"/>
        </w:rPr>
        <w:fldChar w:fldCharType="separate"/>
      </w:r>
      <w:r w:rsidR="009449F2">
        <w:rPr>
          <w:rFonts w:cs="Times New Roman"/>
          <w:b/>
          <w:bCs/>
          <w:i w:val="0"/>
          <w:iCs w:val="0"/>
          <w:noProof/>
          <w:color w:val="auto"/>
          <w:sz w:val="24"/>
          <w:szCs w:val="24"/>
        </w:rPr>
        <w:t>3</w:t>
      </w:r>
      <w:r w:rsidR="009449F2">
        <w:rPr>
          <w:rFonts w:cs="Times New Roman"/>
          <w:b/>
          <w:bCs/>
          <w:i w:val="0"/>
          <w:iCs w:val="0"/>
          <w:color w:val="auto"/>
          <w:sz w:val="24"/>
          <w:szCs w:val="24"/>
        </w:rPr>
        <w:fldChar w:fldCharType="end"/>
      </w:r>
      <w:r w:rsidR="009449F2">
        <w:rPr>
          <w:rFonts w:cs="Times New Roman"/>
          <w:b/>
          <w:bCs/>
          <w:i w:val="0"/>
          <w:iCs w:val="0"/>
          <w:color w:val="auto"/>
          <w:sz w:val="24"/>
          <w:szCs w:val="24"/>
        </w:rPr>
        <w:t>.</w:t>
      </w:r>
      <w:r w:rsidR="009449F2">
        <w:rPr>
          <w:rFonts w:cs="Times New Roman"/>
          <w:b/>
          <w:bCs/>
          <w:i w:val="0"/>
          <w:iCs w:val="0"/>
          <w:color w:val="auto"/>
          <w:sz w:val="24"/>
          <w:szCs w:val="24"/>
        </w:rPr>
        <w:fldChar w:fldCharType="begin"/>
      </w:r>
      <w:r w:rsidR="009449F2">
        <w:rPr>
          <w:rFonts w:cs="Times New Roman"/>
          <w:b/>
          <w:bCs/>
          <w:i w:val="0"/>
          <w:iCs w:val="0"/>
          <w:color w:val="auto"/>
          <w:sz w:val="24"/>
          <w:szCs w:val="24"/>
        </w:rPr>
        <w:instrText xml:space="preserve"> SEQ Table \* ARABIC \s 1 </w:instrText>
      </w:r>
      <w:r w:rsidR="009449F2">
        <w:rPr>
          <w:rFonts w:cs="Times New Roman"/>
          <w:b/>
          <w:bCs/>
          <w:i w:val="0"/>
          <w:iCs w:val="0"/>
          <w:color w:val="auto"/>
          <w:sz w:val="24"/>
          <w:szCs w:val="24"/>
        </w:rPr>
        <w:fldChar w:fldCharType="separate"/>
      </w:r>
      <w:r w:rsidR="009449F2">
        <w:rPr>
          <w:rFonts w:cs="Times New Roman"/>
          <w:b/>
          <w:bCs/>
          <w:i w:val="0"/>
          <w:iCs w:val="0"/>
          <w:noProof/>
          <w:color w:val="auto"/>
          <w:sz w:val="24"/>
          <w:szCs w:val="24"/>
        </w:rPr>
        <w:t>3</w:t>
      </w:r>
      <w:r w:rsidR="009449F2">
        <w:rPr>
          <w:rFonts w:cs="Times New Roman"/>
          <w:b/>
          <w:bCs/>
          <w:i w:val="0"/>
          <w:iCs w:val="0"/>
          <w:color w:val="auto"/>
          <w:sz w:val="24"/>
          <w:szCs w:val="24"/>
        </w:rPr>
        <w:fldChar w:fldCharType="end"/>
      </w:r>
      <w:r w:rsidRPr="00831B45">
        <w:rPr>
          <w:rFonts w:cs="Times New Roman"/>
          <w:i w:val="0"/>
          <w:iCs w:val="0"/>
          <w:color w:val="auto"/>
          <w:sz w:val="24"/>
          <w:szCs w:val="24"/>
        </w:rPr>
        <w:t>. Average data for the determination of effect of adsorbent dosage on removal of methylene blue dye at various adsorbent d</w:t>
      </w:r>
      <w:r w:rsidR="00EF41EA" w:rsidRPr="00831B45">
        <w:rPr>
          <w:rFonts w:cs="Times New Roman"/>
          <w:i w:val="0"/>
          <w:iCs w:val="0"/>
          <w:color w:val="auto"/>
          <w:sz w:val="24"/>
          <w:szCs w:val="24"/>
        </w:rPr>
        <w:t xml:space="preserve">osages of tire pyrolytic char. </w:t>
      </w:r>
      <w:r w:rsidRPr="00831B45">
        <w:rPr>
          <w:rFonts w:cs="Times New Roman"/>
          <w:i w:val="0"/>
          <w:iCs w:val="0"/>
          <w:color w:val="auto"/>
          <w:sz w:val="24"/>
          <w:szCs w:val="24"/>
        </w:rPr>
        <w:t>Experimental conditions-Agitating speed: 120</w:t>
      </w:r>
      <w:ins w:id="446" w:author="Hp" w:date="2021-08-30T11:38:00Z">
        <w:r w:rsidR="003B7E87">
          <w:rPr>
            <w:rFonts w:cs="Times New Roman"/>
            <w:i w:val="0"/>
            <w:iCs w:val="0"/>
            <w:color w:val="auto"/>
            <w:sz w:val="24"/>
            <w:szCs w:val="24"/>
          </w:rPr>
          <w:t xml:space="preserve"> </w:t>
        </w:r>
      </w:ins>
      <w:r w:rsidRPr="00831B45">
        <w:rPr>
          <w:rFonts w:cs="Times New Roman"/>
          <w:i w:val="0"/>
          <w:iCs w:val="0"/>
          <w:color w:val="auto"/>
          <w:sz w:val="24"/>
          <w:szCs w:val="24"/>
        </w:rPr>
        <w:t>rpm, Contact time: 15</w:t>
      </w:r>
      <w:ins w:id="447" w:author="Hp" w:date="2021-08-30T11:38:00Z">
        <w:r w:rsidR="003B7E87">
          <w:rPr>
            <w:rFonts w:cs="Times New Roman"/>
            <w:i w:val="0"/>
            <w:iCs w:val="0"/>
            <w:color w:val="auto"/>
            <w:sz w:val="24"/>
            <w:szCs w:val="24"/>
          </w:rPr>
          <w:t xml:space="preserve"> </w:t>
        </w:r>
      </w:ins>
      <w:r w:rsidRPr="00831B45">
        <w:rPr>
          <w:rFonts w:cs="Times New Roman"/>
          <w:i w:val="0"/>
          <w:iCs w:val="0"/>
          <w:color w:val="auto"/>
          <w:sz w:val="24"/>
          <w:szCs w:val="24"/>
        </w:rPr>
        <w:t>min, Temperature: 29</w:t>
      </w:r>
      <m:oMath>
        <m:r>
          <w:ins w:id="448" w:author="Hp" w:date="2021-08-30T11:38:00Z">
            <w:rPr>
              <w:rFonts w:ascii="Cambria Math" w:hAnsi="Cambria Math" w:cs="Times New Roman"/>
              <w:color w:val="auto"/>
              <w:sz w:val="24"/>
              <w:szCs w:val="24"/>
            </w:rPr>
            <m:t xml:space="preserve"> </m:t>
          </w:ins>
        </m:r>
        <m:r>
          <w:rPr>
            <w:rFonts w:ascii="Cambria Math" w:hAnsi="Cambria Math" w:cs="Times New Roman"/>
            <w:color w:val="auto"/>
            <w:sz w:val="24"/>
            <w:szCs w:val="24"/>
          </w:rPr>
          <m:t>℃</m:t>
        </m:r>
      </m:oMath>
      <w:bookmarkEnd w:id="445"/>
    </w:p>
    <w:p w14:paraId="4E7D90A4" w14:textId="77777777" w:rsidR="001D40AF" w:rsidRPr="001D40AF" w:rsidRDefault="001D40AF" w:rsidP="001D16D7">
      <w:pPr>
        <w:tabs>
          <w:tab w:val="left" w:pos="1785"/>
        </w:tabs>
        <w:spacing w:line="360" w:lineRule="auto"/>
        <w:jc w:val="both"/>
        <w:rPr>
          <w:szCs w:val="24"/>
        </w:rPr>
      </w:pPr>
      <w:r>
        <w:rPr>
          <w:szCs w:val="24"/>
        </w:rPr>
        <w:t>Initial absorbance – 1.895</w:t>
      </w:r>
    </w:p>
    <w:tbl>
      <w:tblPr>
        <w:tblStyle w:val="TableGrid"/>
        <w:tblW w:w="8630" w:type="dxa"/>
        <w:tblLayout w:type="fixed"/>
        <w:tblLook w:val="04A0" w:firstRow="1" w:lastRow="0" w:firstColumn="1" w:lastColumn="0" w:noHBand="0" w:noVBand="1"/>
      </w:tblPr>
      <w:tblGrid>
        <w:gridCol w:w="2335"/>
        <w:gridCol w:w="1980"/>
        <w:gridCol w:w="2157"/>
        <w:gridCol w:w="2158"/>
      </w:tblGrid>
      <w:tr w:rsidR="001D40AF" w:rsidRPr="003A1FE8" w14:paraId="3843153D" w14:textId="77777777" w:rsidTr="00465CC1">
        <w:trPr>
          <w:trHeight w:val="652"/>
        </w:trPr>
        <w:tc>
          <w:tcPr>
            <w:tcW w:w="2335" w:type="dxa"/>
            <w:noWrap/>
            <w:vAlign w:val="center"/>
            <w:hideMark/>
          </w:tcPr>
          <w:p w14:paraId="4222B75A"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Adsorbent dosage per 50 mL of 10 ppm methylene blue solutions(W</w:t>
            </w:r>
            <m:oMath>
              <m:r>
                <w:rPr>
                  <w:rFonts w:ascii="Cambria Math" w:eastAsia="Times New Roman" w:hAnsi="Cambria Math" w:cs="Times New Roman"/>
                  <w:color w:val="000000"/>
                  <w:szCs w:val="24"/>
                  <w:lang w:bidi="si-LK"/>
                </w:rPr>
                <m:t>±</m:t>
              </m:r>
            </m:oMath>
            <w:r w:rsidRPr="005F4F8F">
              <w:rPr>
                <w:rFonts w:eastAsia="Times New Roman" w:cs="Times New Roman"/>
                <w:color w:val="000000"/>
                <w:szCs w:val="24"/>
                <w:lang w:bidi="si-LK"/>
              </w:rPr>
              <w:t>0.0001)</w:t>
            </w:r>
          </w:p>
        </w:tc>
        <w:tc>
          <w:tcPr>
            <w:tcW w:w="1980" w:type="dxa"/>
            <w:noWrap/>
            <w:vAlign w:val="center"/>
            <w:hideMark/>
          </w:tcPr>
          <w:p w14:paraId="48E0C505" w14:textId="77777777" w:rsidR="001D40AF" w:rsidRPr="005F4F8F" w:rsidRDefault="001D40AF" w:rsidP="001D16D7">
            <w:pPr>
              <w:spacing w:line="360" w:lineRule="auto"/>
              <w:jc w:val="center"/>
              <w:rPr>
                <w:rFonts w:eastAsia="Times New Roman" w:cs="Times New Roman"/>
                <w:color w:val="000000"/>
                <w:szCs w:val="24"/>
                <w:lang w:bidi="si-LK"/>
              </w:rPr>
            </w:pPr>
          </w:p>
          <w:p w14:paraId="71F33C09"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Final absorbance</w:t>
            </w:r>
          </w:p>
          <w:p w14:paraId="1B5322B4"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(A</w:t>
            </w:r>
            <m:oMath>
              <m:r>
                <w:rPr>
                  <w:rFonts w:ascii="Cambria Math" w:eastAsia="Times New Roman" w:hAnsi="Cambria Math" w:cs="Times New Roman"/>
                  <w:color w:val="000000"/>
                  <w:szCs w:val="24"/>
                  <w:lang w:bidi="si-LK"/>
                </w:rPr>
                <m:t>±</m:t>
              </m:r>
            </m:oMath>
            <w:r w:rsidRPr="005F4F8F">
              <w:rPr>
                <w:rFonts w:eastAsia="Times New Roman" w:cs="Times New Roman"/>
                <w:color w:val="000000"/>
                <w:szCs w:val="24"/>
                <w:lang w:bidi="si-LK"/>
              </w:rPr>
              <w:t>0.001)</w:t>
            </w:r>
          </w:p>
        </w:tc>
        <w:tc>
          <w:tcPr>
            <w:tcW w:w="2157" w:type="dxa"/>
            <w:noWrap/>
            <w:vAlign w:val="center"/>
            <w:hideMark/>
          </w:tcPr>
          <w:p w14:paraId="5F670990"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Final methylene blue concentration/ppm</w:t>
            </w:r>
          </w:p>
        </w:tc>
        <w:tc>
          <w:tcPr>
            <w:tcW w:w="2158" w:type="dxa"/>
            <w:noWrap/>
            <w:vAlign w:val="center"/>
            <w:hideMark/>
          </w:tcPr>
          <w:p w14:paraId="0EE6BFAB" w14:textId="77777777" w:rsidR="001D40AF" w:rsidRPr="005F4F8F" w:rsidRDefault="001D40AF" w:rsidP="001D16D7">
            <w:pPr>
              <w:spacing w:line="360" w:lineRule="auto"/>
              <w:jc w:val="center"/>
              <w:rPr>
                <w:rFonts w:eastAsia="Times New Roman" w:cs="Times New Roman"/>
                <w:color w:val="000000"/>
                <w:szCs w:val="24"/>
                <w:lang w:bidi="si-LK"/>
              </w:rPr>
            </w:pPr>
          </w:p>
          <w:p w14:paraId="4553BB3E"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 Dye removal</w:t>
            </w:r>
          </w:p>
        </w:tc>
      </w:tr>
      <w:tr w:rsidR="001D40AF" w:rsidRPr="003A1FE8" w14:paraId="0F98F2F4" w14:textId="77777777" w:rsidTr="00465CC1">
        <w:trPr>
          <w:trHeight w:val="652"/>
        </w:trPr>
        <w:tc>
          <w:tcPr>
            <w:tcW w:w="2335" w:type="dxa"/>
            <w:noWrap/>
            <w:vAlign w:val="center"/>
            <w:hideMark/>
          </w:tcPr>
          <w:p w14:paraId="0092853A"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0.0050</w:t>
            </w:r>
          </w:p>
        </w:tc>
        <w:tc>
          <w:tcPr>
            <w:tcW w:w="1980" w:type="dxa"/>
            <w:noWrap/>
            <w:vAlign w:val="center"/>
            <w:hideMark/>
          </w:tcPr>
          <w:p w14:paraId="100DC12A"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0.706</w:t>
            </w:r>
          </w:p>
        </w:tc>
        <w:tc>
          <w:tcPr>
            <w:tcW w:w="2157" w:type="dxa"/>
            <w:noWrap/>
            <w:vAlign w:val="center"/>
            <w:hideMark/>
          </w:tcPr>
          <w:p w14:paraId="7AB8197C"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3.44</w:t>
            </w:r>
          </w:p>
        </w:tc>
        <w:tc>
          <w:tcPr>
            <w:tcW w:w="2158" w:type="dxa"/>
            <w:noWrap/>
            <w:vAlign w:val="center"/>
            <w:hideMark/>
          </w:tcPr>
          <w:p w14:paraId="03B69C5B"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65.56</w:t>
            </w:r>
            <m:oMath>
              <m:r>
                <w:rPr>
                  <w:rFonts w:ascii="Cambria Math" w:eastAsia="Times New Roman" w:hAnsi="Cambria Math" w:cs="Times New Roman"/>
                  <w:color w:val="000000"/>
                  <w:szCs w:val="24"/>
                  <w:lang w:bidi="si-LK"/>
                </w:rPr>
                <m:t xml:space="preserve"> ± </m:t>
              </m:r>
            </m:oMath>
            <w:r w:rsidRPr="005F4F8F">
              <w:rPr>
                <w:rFonts w:eastAsia="Times New Roman" w:cs="Times New Roman"/>
                <w:color w:val="000000"/>
                <w:szCs w:val="24"/>
                <w:lang w:bidi="si-LK"/>
              </w:rPr>
              <w:t>0.02</w:t>
            </w:r>
          </w:p>
        </w:tc>
      </w:tr>
      <w:tr w:rsidR="001D40AF" w:rsidRPr="003A1FE8" w14:paraId="492DF731" w14:textId="77777777" w:rsidTr="00465CC1">
        <w:trPr>
          <w:trHeight w:val="652"/>
        </w:trPr>
        <w:tc>
          <w:tcPr>
            <w:tcW w:w="2335" w:type="dxa"/>
            <w:noWrap/>
            <w:vAlign w:val="center"/>
            <w:hideMark/>
          </w:tcPr>
          <w:p w14:paraId="79AD2E57"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0.0501</w:t>
            </w:r>
          </w:p>
        </w:tc>
        <w:tc>
          <w:tcPr>
            <w:tcW w:w="1980" w:type="dxa"/>
            <w:noWrap/>
            <w:vAlign w:val="center"/>
            <w:hideMark/>
          </w:tcPr>
          <w:p w14:paraId="03D7A630"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0.686</w:t>
            </w:r>
          </w:p>
        </w:tc>
        <w:tc>
          <w:tcPr>
            <w:tcW w:w="2157" w:type="dxa"/>
            <w:noWrap/>
            <w:vAlign w:val="center"/>
            <w:hideMark/>
          </w:tcPr>
          <w:p w14:paraId="030F262E"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3.34</w:t>
            </w:r>
          </w:p>
        </w:tc>
        <w:tc>
          <w:tcPr>
            <w:tcW w:w="2158" w:type="dxa"/>
            <w:noWrap/>
            <w:vAlign w:val="center"/>
            <w:hideMark/>
          </w:tcPr>
          <w:p w14:paraId="773862A9"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66.53</w:t>
            </w:r>
            <m:oMath>
              <m:r>
                <w:rPr>
                  <w:rFonts w:ascii="Cambria Math" w:eastAsia="Times New Roman" w:hAnsi="Cambria Math" w:cs="Times New Roman"/>
                  <w:color w:val="000000"/>
                  <w:szCs w:val="24"/>
                  <w:lang w:bidi="si-LK"/>
                </w:rPr>
                <m:t xml:space="preserve"> ± </m:t>
              </m:r>
            </m:oMath>
            <w:r w:rsidRPr="005F4F8F">
              <w:rPr>
                <w:rFonts w:eastAsia="Times New Roman" w:cs="Times New Roman"/>
                <w:color w:val="000000"/>
                <w:szCs w:val="24"/>
                <w:lang w:bidi="si-LK"/>
              </w:rPr>
              <w:t>0.01</w:t>
            </w:r>
          </w:p>
        </w:tc>
      </w:tr>
      <w:tr w:rsidR="001D40AF" w:rsidRPr="003A1FE8" w14:paraId="545F01F4" w14:textId="77777777" w:rsidTr="00465CC1">
        <w:trPr>
          <w:trHeight w:val="652"/>
        </w:trPr>
        <w:tc>
          <w:tcPr>
            <w:tcW w:w="2335" w:type="dxa"/>
            <w:noWrap/>
            <w:vAlign w:val="center"/>
            <w:hideMark/>
          </w:tcPr>
          <w:p w14:paraId="0370DEB5"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0.1000</w:t>
            </w:r>
          </w:p>
        </w:tc>
        <w:tc>
          <w:tcPr>
            <w:tcW w:w="1980" w:type="dxa"/>
            <w:noWrap/>
            <w:vAlign w:val="center"/>
            <w:hideMark/>
          </w:tcPr>
          <w:p w14:paraId="1C1C794F"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0.601</w:t>
            </w:r>
          </w:p>
        </w:tc>
        <w:tc>
          <w:tcPr>
            <w:tcW w:w="2157" w:type="dxa"/>
            <w:noWrap/>
            <w:vAlign w:val="center"/>
            <w:hideMark/>
          </w:tcPr>
          <w:p w14:paraId="0B667DFB"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2.93</w:t>
            </w:r>
          </w:p>
        </w:tc>
        <w:tc>
          <w:tcPr>
            <w:tcW w:w="2158" w:type="dxa"/>
            <w:noWrap/>
            <w:vAlign w:val="center"/>
            <w:hideMark/>
          </w:tcPr>
          <w:p w14:paraId="75FBB516"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70.68</w:t>
            </w:r>
            <m:oMath>
              <m:r>
                <w:rPr>
                  <w:rFonts w:ascii="Cambria Math" w:eastAsia="Times New Roman" w:hAnsi="Cambria Math" w:cs="Times New Roman"/>
                  <w:color w:val="000000"/>
                  <w:szCs w:val="24"/>
                  <w:lang w:bidi="si-LK"/>
                </w:rPr>
                <m:t xml:space="preserve"> ±</m:t>
              </m:r>
            </m:oMath>
            <w:r>
              <w:rPr>
                <w:rFonts w:eastAsia="Times New Roman" w:cs="Times New Roman"/>
                <w:color w:val="000000"/>
                <w:szCs w:val="24"/>
                <w:lang w:bidi="si-LK"/>
              </w:rPr>
              <w:t xml:space="preserve"> 0.01</w:t>
            </w:r>
          </w:p>
        </w:tc>
      </w:tr>
      <w:tr w:rsidR="001D40AF" w:rsidRPr="003A1FE8" w14:paraId="0BC067A5" w14:textId="77777777" w:rsidTr="00465CC1">
        <w:trPr>
          <w:trHeight w:val="652"/>
        </w:trPr>
        <w:tc>
          <w:tcPr>
            <w:tcW w:w="2335" w:type="dxa"/>
            <w:noWrap/>
            <w:vAlign w:val="center"/>
            <w:hideMark/>
          </w:tcPr>
          <w:p w14:paraId="5BDADC4F"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0.2000</w:t>
            </w:r>
          </w:p>
        </w:tc>
        <w:tc>
          <w:tcPr>
            <w:tcW w:w="1980" w:type="dxa"/>
            <w:noWrap/>
            <w:vAlign w:val="center"/>
            <w:hideMark/>
          </w:tcPr>
          <w:p w14:paraId="7642A766"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0.395</w:t>
            </w:r>
          </w:p>
        </w:tc>
        <w:tc>
          <w:tcPr>
            <w:tcW w:w="2157" w:type="dxa"/>
            <w:noWrap/>
            <w:vAlign w:val="center"/>
            <w:hideMark/>
          </w:tcPr>
          <w:p w14:paraId="761CF90D"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1.93</w:t>
            </w:r>
          </w:p>
        </w:tc>
        <w:tc>
          <w:tcPr>
            <w:tcW w:w="2158" w:type="dxa"/>
            <w:noWrap/>
            <w:vAlign w:val="center"/>
            <w:hideMark/>
          </w:tcPr>
          <w:p w14:paraId="508B5172"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80.73</w:t>
            </w:r>
            <m:oMath>
              <m:r>
                <w:rPr>
                  <w:rFonts w:ascii="Cambria Math" w:eastAsia="Times New Roman" w:hAnsi="Cambria Math" w:cs="Times New Roman"/>
                  <w:color w:val="000000"/>
                  <w:szCs w:val="24"/>
                  <w:lang w:bidi="si-LK"/>
                </w:rPr>
                <m:t xml:space="preserve"> ± </m:t>
              </m:r>
            </m:oMath>
            <w:r>
              <w:rPr>
                <w:rFonts w:eastAsia="Times New Roman" w:cs="Times New Roman"/>
                <w:color w:val="000000"/>
                <w:szCs w:val="24"/>
                <w:lang w:bidi="si-LK"/>
              </w:rPr>
              <w:t>0.03</w:t>
            </w:r>
          </w:p>
        </w:tc>
      </w:tr>
      <w:tr w:rsidR="001D40AF" w:rsidRPr="003A1FE8" w14:paraId="225D3CDA" w14:textId="77777777" w:rsidTr="00465CC1">
        <w:trPr>
          <w:trHeight w:val="652"/>
        </w:trPr>
        <w:tc>
          <w:tcPr>
            <w:tcW w:w="2335" w:type="dxa"/>
            <w:noWrap/>
            <w:vAlign w:val="center"/>
            <w:hideMark/>
          </w:tcPr>
          <w:p w14:paraId="6F54E7A0"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0.3000</w:t>
            </w:r>
          </w:p>
        </w:tc>
        <w:tc>
          <w:tcPr>
            <w:tcW w:w="1980" w:type="dxa"/>
            <w:noWrap/>
            <w:vAlign w:val="center"/>
            <w:hideMark/>
          </w:tcPr>
          <w:p w14:paraId="2746D84B"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0.218</w:t>
            </w:r>
          </w:p>
        </w:tc>
        <w:tc>
          <w:tcPr>
            <w:tcW w:w="2157" w:type="dxa"/>
            <w:noWrap/>
            <w:vAlign w:val="center"/>
            <w:hideMark/>
          </w:tcPr>
          <w:p w14:paraId="63E46FC3"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1.06</w:t>
            </w:r>
          </w:p>
        </w:tc>
        <w:tc>
          <w:tcPr>
            <w:tcW w:w="2158" w:type="dxa"/>
            <w:noWrap/>
            <w:vAlign w:val="center"/>
            <w:hideMark/>
          </w:tcPr>
          <w:p w14:paraId="4DA086B9"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89.36</w:t>
            </w:r>
            <m:oMath>
              <m:r>
                <w:rPr>
                  <w:rFonts w:ascii="Cambria Math" w:eastAsia="Times New Roman" w:hAnsi="Cambria Math" w:cs="Times New Roman"/>
                  <w:color w:val="000000"/>
                  <w:szCs w:val="24"/>
                  <w:lang w:bidi="si-LK"/>
                </w:rPr>
                <m:t xml:space="preserve"> ± </m:t>
              </m:r>
            </m:oMath>
            <w:r>
              <w:rPr>
                <w:rFonts w:eastAsia="Times New Roman" w:cs="Times New Roman"/>
                <w:color w:val="000000"/>
                <w:szCs w:val="24"/>
                <w:lang w:bidi="si-LK"/>
              </w:rPr>
              <w:t>0.03</w:t>
            </w:r>
          </w:p>
        </w:tc>
      </w:tr>
      <w:tr w:rsidR="001D40AF" w:rsidRPr="003A1FE8" w14:paraId="0385C43F" w14:textId="77777777" w:rsidTr="00465CC1">
        <w:trPr>
          <w:trHeight w:val="652"/>
        </w:trPr>
        <w:tc>
          <w:tcPr>
            <w:tcW w:w="2335" w:type="dxa"/>
            <w:noWrap/>
            <w:vAlign w:val="center"/>
            <w:hideMark/>
          </w:tcPr>
          <w:p w14:paraId="6DF44245"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0.4001</w:t>
            </w:r>
          </w:p>
        </w:tc>
        <w:tc>
          <w:tcPr>
            <w:tcW w:w="1980" w:type="dxa"/>
            <w:noWrap/>
            <w:vAlign w:val="center"/>
            <w:hideMark/>
          </w:tcPr>
          <w:p w14:paraId="4E9F516B"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0.099</w:t>
            </w:r>
          </w:p>
        </w:tc>
        <w:tc>
          <w:tcPr>
            <w:tcW w:w="2157" w:type="dxa"/>
            <w:noWrap/>
            <w:vAlign w:val="center"/>
            <w:hideMark/>
          </w:tcPr>
          <w:p w14:paraId="5103558E"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0.48</w:t>
            </w:r>
          </w:p>
        </w:tc>
        <w:tc>
          <w:tcPr>
            <w:tcW w:w="2158" w:type="dxa"/>
            <w:noWrap/>
            <w:vAlign w:val="center"/>
            <w:hideMark/>
          </w:tcPr>
          <w:p w14:paraId="07F600B5"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95.17</w:t>
            </w:r>
            <m:oMath>
              <m:r>
                <w:rPr>
                  <w:rFonts w:ascii="Cambria Math" w:eastAsia="Times New Roman" w:hAnsi="Cambria Math" w:cs="Times New Roman"/>
                  <w:color w:val="000000"/>
                  <w:szCs w:val="24"/>
                  <w:lang w:bidi="si-LK"/>
                </w:rPr>
                <m:t xml:space="preserve"> ± </m:t>
              </m:r>
            </m:oMath>
            <w:r>
              <w:rPr>
                <w:rFonts w:eastAsia="Times New Roman" w:cs="Times New Roman"/>
                <w:color w:val="000000"/>
                <w:szCs w:val="24"/>
                <w:lang w:bidi="si-LK"/>
              </w:rPr>
              <w:t>0.03</w:t>
            </w:r>
          </w:p>
        </w:tc>
      </w:tr>
      <w:tr w:rsidR="001D40AF" w:rsidRPr="003A1FE8" w14:paraId="64959156" w14:textId="77777777" w:rsidTr="00465CC1">
        <w:trPr>
          <w:trHeight w:val="652"/>
        </w:trPr>
        <w:tc>
          <w:tcPr>
            <w:tcW w:w="2335" w:type="dxa"/>
            <w:noWrap/>
            <w:vAlign w:val="center"/>
            <w:hideMark/>
          </w:tcPr>
          <w:p w14:paraId="3DC669F9"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0.5002</w:t>
            </w:r>
          </w:p>
        </w:tc>
        <w:tc>
          <w:tcPr>
            <w:tcW w:w="1980" w:type="dxa"/>
            <w:noWrap/>
            <w:vAlign w:val="center"/>
            <w:hideMark/>
          </w:tcPr>
          <w:p w14:paraId="7FDC3B10"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0.084</w:t>
            </w:r>
          </w:p>
        </w:tc>
        <w:tc>
          <w:tcPr>
            <w:tcW w:w="2157" w:type="dxa"/>
            <w:noWrap/>
            <w:vAlign w:val="center"/>
            <w:hideMark/>
          </w:tcPr>
          <w:p w14:paraId="3ED2CB33"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0.41</w:t>
            </w:r>
          </w:p>
        </w:tc>
        <w:tc>
          <w:tcPr>
            <w:tcW w:w="2158" w:type="dxa"/>
            <w:noWrap/>
            <w:vAlign w:val="center"/>
            <w:hideMark/>
          </w:tcPr>
          <w:p w14:paraId="37CA3D11"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95.90</w:t>
            </w:r>
            <m:oMath>
              <m:r>
                <w:rPr>
                  <w:rFonts w:ascii="Cambria Math" w:eastAsia="Times New Roman" w:hAnsi="Cambria Math" w:cs="Times New Roman"/>
                  <w:color w:val="000000"/>
                  <w:szCs w:val="24"/>
                  <w:lang w:bidi="si-LK"/>
                </w:rPr>
                <m:t xml:space="preserve"> ± </m:t>
              </m:r>
            </m:oMath>
            <w:r>
              <w:rPr>
                <w:rFonts w:eastAsia="Times New Roman" w:cs="Times New Roman"/>
                <w:color w:val="000000"/>
                <w:szCs w:val="24"/>
                <w:lang w:bidi="si-LK"/>
              </w:rPr>
              <w:t>0.03</w:t>
            </w:r>
          </w:p>
        </w:tc>
      </w:tr>
      <w:tr w:rsidR="001D40AF" w:rsidRPr="003A1FE8" w14:paraId="4DF265CF" w14:textId="77777777" w:rsidTr="00465CC1">
        <w:trPr>
          <w:trHeight w:val="652"/>
        </w:trPr>
        <w:tc>
          <w:tcPr>
            <w:tcW w:w="2335" w:type="dxa"/>
            <w:noWrap/>
            <w:vAlign w:val="center"/>
            <w:hideMark/>
          </w:tcPr>
          <w:p w14:paraId="58F57A1D"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0.6000</w:t>
            </w:r>
          </w:p>
        </w:tc>
        <w:tc>
          <w:tcPr>
            <w:tcW w:w="1980" w:type="dxa"/>
            <w:noWrap/>
            <w:vAlign w:val="center"/>
            <w:hideMark/>
          </w:tcPr>
          <w:p w14:paraId="5C5A9DA0"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0.039</w:t>
            </w:r>
          </w:p>
        </w:tc>
        <w:tc>
          <w:tcPr>
            <w:tcW w:w="2157" w:type="dxa"/>
            <w:noWrap/>
            <w:vAlign w:val="center"/>
            <w:hideMark/>
          </w:tcPr>
          <w:p w14:paraId="1B5DDCF7"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0.20</w:t>
            </w:r>
          </w:p>
        </w:tc>
        <w:tc>
          <w:tcPr>
            <w:tcW w:w="2158" w:type="dxa"/>
            <w:noWrap/>
            <w:vAlign w:val="center"/>
            <w:hideMark/>
          </w:tcPr>
          <w:p w14:paraId="7AF2C166"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98.05</w:t>
            </w:r>
            <m:oMath>
              <m:r>
                <w:rPr>
                  <w:rFonts w:ascii="Cambria Math" w:eastAsia="Times New Roman" w:hAnsi="Cambria Math" w:cs="Times New Roman"/>
                  <w:color w:val="000000"/>
                  <w:szCs w:val="24"/>
                  <w:lang w:bidi="si-LK"/>
                </w:rPr>
                <m:t xml:space="preserve"> ± </m:t>
              </m:r>
            </m:oMath>
            <w:r>
              <w:rPr>
                <w:rFonts w:eastAsia="Times New Roman" w:cs="Times New Roman"/>
                <w:color w:val="000000"/>
                <w:szCs w:val="24"/>
                <w:lang w:bidi="si-LK"/>
              </w:rPr>
              <w:t>0.01</w:t>
            </w:r>
          </w:p>
        </w:tc>
      </w:tr>
      <w:tr w:rsidR="001D40AF" w:rsidRPr="003A1FE8" w14:paraId="20F73DFC" w14:textId="77777777" w:rsidTr="00465CC1">
        <w:trPr>
          <w:trHeight w:val="652"/>
        </w:trPr>
        <w:tc>
          <w:tcPr>
            <w:tcW w:w="2335" w:type="dxa"/>
            <w:noWrap/>
            <w:vAlign w:val="center"/>
            <w:hideMark/>
          </w:tcPr>
          <w:p w14:paraId="6738847F"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lastRenderedPageBreak/>
              <w:t>0.7001</w:t>
            </w:r>
          </w:p>
        </w:tc>
        <w:tc>
          <w:tcPr>
            <w:tcW w:w="1980" w:type="dxa"/>
            <w:noWrap/>
            <w:vAlign w:val="center"/>
            <w:hideMark/>
          </w:tcPr>
          <w:p w14:paraId="7E3FF538"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0.007</w:t>
            </w:r>
          </w:p>
        </w:tc>
        <w:tc>
          <w:tcPr>
            <w:tcW w:w="2157" w:type="dxa"/>
            <w:noWrap/>
            <w:vAlign w:val="center"/>
            <w:hideMark/>
          </w:tcPr>
          <w:p w14:paraId="76AF538F"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0.04</w:t>
            </w:r>
          </w:p>
        </w:tc>
        <w:tc>
          <w:tcPr>
            <w:tcW w:w="2158" w:type="dxa"/>
            <w:noWrap/>
            <w:vAlign w:val="center"/>
            <w:hideMark/>
          </w:tcPr>
          <w:p w14:paraId="3F259CA5"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99.62</w:t>
            </w:r>
            <m:oMath>
              <m:r>
                <w:rPr>
                  <w:rFonts w:ascii="Cambria Math" w:eastAsia="Times New Roman" w:hAnsi="Cambria Math" w:cs="Times New Roman"/>
                  <w:color w:val="000000"/>
                  <w:szCs w:val="24"/>
                  <w:lang w:bidi="si-LK"/>
                </w:rPr>
                <m:t xml:space="preserve"> ± </m:t>
              </m:r>
            </m:oMath>
            <w:r>
              <w:rPr>
                <w:rFonts w:eastAsia="Times New Roman" w:cs="Times New Roman"/>
                <w:color w:val="000000"/>
                <w:szCs w:val="24"/>
                <w:lang w:bidi="si-LK"/>
              </w:rPr>
              <w:t>0.03</w:t>
            </w:r>
          </w:p>
        </w:tc>
      </w:tr>
      <w:tr w:rsidR="001D40AF" w:rsidRPr="003A1FE8" w14:paraId="4D729B68" w14:textId="77777777" w:rsidTr="00465CC1">
        <w:trPr>
          <w:trHeight w:val="652"/>
        </w:trPr>
        <w:tc>
          <w:tcPr>
            <w:tcW w:w="2335" w:type="dxa"/>
            <w:noWrap/>
            <w:vAlign w:val="center"/>
            <w:hideMark/>
          </w:tcPr>
          <w:p w14:paraId="4811B06F"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0.8000</w:t>
            </w:r>
          </w:p>
        </w:tc>
        <w:tc>
          <w:tcPr>
            <w:tcW w:w="1980" w:type="dxa"/>
            <w:noWrap/>
            <w:vAlign w:val="center"/>
            <w:hideMark/>
          </w:tcPr>
          <w:p w14:paraId="69AA5B87"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0.006</w:t>
            </w:r>
          </w:p>
        </w:tc>
        <w:tc>
          <w:tcPr>
            <w:tcW w:w="2157" w:type="dxa"/>
            <w:noWrap/>
            <w:vAlign w:val="center"/>
            <w:hideMark/>
          </w:tcPr>
          <w:p w14:paraId="478635A4"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0.03</w:t>
            </w:r>
          </w:p>
        </w:tc>
        <w:tc>
          <w:tcPr>
            <w:tcW w:w="2158" w:type="dxa"/>
            <w:noWrap/>
            <w:vAlign w:val="center"/>
            <w:hideMark/>
          </w:tcPr>
          <w:p w14:paraId="02C4A821"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99.72</w:t>
            </w:r>
            <w:r>
              <w:rPr>
                <w:rFonts w:eastAsia="Times New Roman" w:cs="Times New Roman"/>
                <w:color w:val="000000"/>
                <w:szCs w:val="24"/>
                <w:lang w:bidi="si-LK"/>
              </w:rPr>
              <w:t xml:space="preserve"> </w:t>
            </w:r>
            <m:oMath>
              <m:r>
                <w:rPr>
                  <w:rFonts w:ascii="Cambria Math" w:eastAsia="Times New Roman" w:hAnsi="Cambria Math" w:cs="Times New Roman"/>
                  <w:color w:val="000000"/>
                  <w:szCs w:val="24"/>
                  <w:lang w:bidi="si-LK"/>
                </w:rPr>
                <m:t xml:space="preserve">± </m:t>
              </m:r>
            </m:oMath>
            <w:r>
              <w:rPr>
                <w:rFonts w:eastAsia="Times New Roman" w:cs="Times New Roman"/>
                <w:color w:val="000000"/>
                <w:szCs w:val="24"/>
                <w:lang w:bidi="si-LK"/>
              </w:rPr>
              <w:t>0.04</w:t>
            </w:r>
          </w:p>
        </w:tc>
      </w:tr>
      <w:tr w:rsidR="001D40AF" w:rsidRPr="003A1FE8" w14:paraId="320B21F9" w14:textId="77777777" w:rsidTr="00465CC1">
        <w:trPr>
          <w:trHeight w:val="652"/>
        </w:trPr>
        <w:tc>
          <w:tcPr>
            <w:tcW w:w="2335" w:type="dxa"/>
            <w:noWrap/>
            <w:vAlign w:val="center"/>
            <w:hideMark/>
          </w:tcPr>
          <w:p w14:paraId="40C0BF13"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0.9001</w:t>
            </w:r>
          </w:p>
        </w:tc>
        <w:tc>
          <w:tcPr>
            <w:tcW w:w="1980" w:type="dxa"/>
            <w:noWrap/>
            <w:vAlign w:val="center"/>
            <w:hideMark/>
          </w:tcPr>
          <w:p w14:paraId="3D6F01A9"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0.03</w:t>
            </w:r>
          </w:p>
        </w:tc>
        <w:tc>
          <w:tcPr>
            <w:tcW w:w="2157" w:type="dxa"/>
            <w:noWrap/>
            <w:vAlign w:val="center"/>
            <w:hideMark/>
          </w:tcPr>
          <w:p w14:paraId="669F8E5A"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0.02</w:t>
            </w:r>
          </w:p>
        </w:tc>
        <w:tc>
          <w:tcPr>
            <w:tcW w:w="2158" w:type="dxa"/>
            <w:noWrap/>
            <w:vAlign w:val="center"/>
            <w:hideMark/>
          </w:tcPr>
          <w:p w14:paraId="12250A5C"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99.83</w:t>
            </w:r>
            <m:oMath>
              <m:r>
                <w:rPr>
                  <w:rFonts w:ascii="Cambria Math" w:eastAsia="Times New Roman" w:hAnsi="Cambria Math" w:cs="Times New Roman"/>
                  <w:color w:val="000000"/>
                  <w:szCs w:val="24"/>
                  <w:lang w:bidi="si-LK"/>
                </w:rPr>
                <m:t xml:space="preserve"> ± </m:t>
              </m:r>
            </m:oMath>
            <w:r>
              <w:rPr>
                <w:rFonts w:eastAsia="Times New Roman" w:cs="Times New Roman"/>
                <w:color w:val="000000"/>
                <w:szCs w:val="24"/>
                <w:lang w:bidi="si-LK"/>
              </w:rPr>
              <w:t>0.02</w:t>
            </w:r>
          </w:p>
        </w:tc>
      </w:tr>
      <w:tr w:rsidR="001D40AF" w:rsidRPr="003A1FE8" w14:paraId="379A02E1" w14:textId="77777777" w:rsidTr="00465CC1">
        <w:trPr>
          <w:trHeight w:val="652"/>
        </w:trPr>
        <w:tc>
          <w:tcPr>
            <w:tcW w:w="2335" w:type="dxa"/>
            <w:noWrap/>
            <w:vAlign w:val="center"/>
            <w:hideMark/>
          </w:tcPr>
          <w:p w14:paraId="702309EC"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1.0000</w:t>
            </w:r>
          </w:p>
        </w:tc>
        <w:tc>
          <w:tcPr>
            <w:tcW w:w="1980" w:type="dxa"/>
            <w:noWrap/>
            <w:vAlign w:val="center"/>
            <w:hideMark/>
          </w:tcPr>
          <w:p w14:paraId="0B4092FB"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0.03</w:t>
            </w:r>
          </w:p>
        </w:tc>
        <w:tc>
          <w:tcPr>
            <w:tcW w:w="2157" w:type="dxa"/>
            <w:noWrap/>
            <w:vAlign w:val="center"/>
            <w:hideMark/>
          </w:tcPr>
          <w:p w14:paraId="47535E8E"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0.02</w:t>
            </w:r>
          </w:p>
        </w:tc>
        <w:tc>
          <w:tcPr>
            <w:tcW w:w="2158" w:type="dxa"/>
            <w:noWrap/>
            <w:vAlign w:val="center"/>
            <w:hideMark/>
          </w:tcPr>
          <w:p w14:paraId="645F5057" w14:textId="77777777" w:rsidR="001D40AF" w:rsidRPr="005F4F8F" w:rsidRDefault="001D40AF" w:rsidP="001D16D7">
            <w:pPr>
              <w:spacing w:line="360" w:lineRule="auto"/>
              <w:jc w:val="center"/>
              <w:rPr>
                <w:rFonts w:eastAsia="Times New Roman" w:cs="Times New Roman"/>
                <w:color w:val="000000"/>
                <w:szCs w:val="24"/>
                <w:lang w:bidi="si-LK"/>
              </w:rPr>
            </w:pPr>
            <w:r w:rsidRPr="005F4F8F">
              <w:rPr>
                <w:rFonts w:eastAsia="Times New Roman" w:cs="Times New Roman"/>
                <w:color w:val="000000"/>
                <w:szCs w:val="24"/>
                <w:lang w:bidi="si-LK"/>
              </w:rPr>
              <w:t>99.83</w:t>
            </w:r>
            <m:oMath>
              <m:r>
                <w:rPr>
                  <w:rFonts w:ascii="Cambria Math" w:eastAsia="Times New Roman" w:hAnsi="Cambria Math" w:cs="Times New Roman"/>
                  <w:color w:val="000000"/>
                  <w:szCs w:val="24"/>
                  <w:lang w:bidi="si-LK"/>
                </w:rPr>
                <m:t xml:space="preserve"> ±</m:t>
              </m:r>
            </m:oMath>
            <w:r>
              <w:rPr>
                <w:rFonts w:eastAsia="Times New Roman" w:cs="Times New Roman"/>
                <w:color w:val="000000"/>
                <w:szCs w:val="24"/>
                <w:lang w:bidi="si-LK"/>
              </w:rPr>
              <w:t xml:space="preserve"> 0.05</w:t>
            </w:r>
          </w:p>
        </w:tc>
      </w:tr>
    </w:tbl>
    <w:p w14:paraId="2A6D5372" w14:textId="77777777" w:rsidR="000F5314" w:rsidRDefault="000F5314" w:rsidP="001D16D7">
      <w:pPr>
        <w:tabs>
          <w:tab w:val="left" w:pos="1785"/>
        </w:tabs>
        <w:spacing w:line="360" w:lineRule="auto"/>
        <w:jc w:val="both"/>
      </w:pPr>
    </w:p>
    <w:p w14:paraId="3F2710DC" w14:textId="77777777" w:rsidR="001D40AF" w:rsidRDefault="008E0FF3" w:rsidP="001D16D7">
      <w:pPr>
        <w:tabs>
          <w:tab w:val="left" w:pos="1785"/>
        </w:tabs>
        <w:spacing w:line="360" w:lineRule="auto"/>
        <w:jc w:val="both"/>
        <w:rPr>
          <w:szCs w:val="24"/>
        </w:rPr>
      </w:pPr>
      <w:r w:rsidRPr="008E0FF3">
        <w:t>By adjusting the adsorbent dosages from 0.005</w:t>
      </w:r>
      <w:r w:rsidR="00B428DB">
        <w:t xml:space="preserve"> </w:t>
      </w:r>
      <w:r w:rsidRPr="008E0FF3">
        <w:t xml:space="preserve">g to 1 g per 50 mL of </w:t>
      </w:r>
      <w:r>
        <w:t xml:space="preserve">20 ppm </w:t>
      </w:r>
      <w:r w:rsidRPr="008E0FF3">
        <w:t xml:space="preserve">methylene blue solution, the effect of adsorbent dosage on the removal of methylene blue dye by demineralized tire char was evaluated. </w:t>
      </w:r>
      <w:r w:rsidR="001D40AF">
        <w:t>The ex</w:t>
      </w:r>
      <w:r w:rsidR="00153941">
        <w:t>periment was done in triplicate</w:t>
      </w:r>
      <w:r w:rsidR="001D40AF">
        <w:t xml:space="preserve">. </w:t>
      </w:r>
      <w:r w:rsidRPr="008E0FF3">
        <w:t xml:space="preserve">Table 3.4 shows the final absorbance, </w:t>
      </w:r>
      <w:r w:rsidR="00B428DB">
        <w:t xml:space="preserve">the final </w:t>
      </w:r>
      <w:r w:rsidRPr="008E0FF3">
        <w:t>methylene blue solution</w:t>
      </w:r>
      <w:r w:rsidR="00B428DB">
        <w:t>’s</w:t>
      </w:r>
      <w:r w:rsidRPr="008E0FF3">
        <w:t xml:space="preserve"> concentration, and dye removal percentage for each adsorbent dose of demineralized tire char.</w:t>
      </w:r>
      <w:r w:rsidR="00891105" w:rsidRPr="00891105">
        <w:rPr>
          <w:szCs w:val="24"/>
        </w:rPr>
        <w:t xml:space="preserve"> </w:t>
      </w:r>
    </w:p>
    <w:p w14:paraId="58BE9698" w14:textId="77777777" w:rsidR="001D40AF" w:rsidRPr="00831B45" w:rsidRDefault="001D40AF" w:rsidP="001D16D7">
      <w:pPr>
        <w:pStyle w:val="Caption"/>
        <w:keepNext/>
        <w:spacing w:line="360" w:lineRule="auto"/>
        <w:rPr>
          <w:rFonts w:cs="Times New Roman"/>
          <w:i w:val="0"/>
          <w:iCs w:val="0"/>
          <w:color w:val="auto"/>
          <w:sz w:val="24"/>
          <w:szCs w:val="24"/>
        </w:rPr>
      </w:pPr>
      <w:bookmarkStart w:id="449" w:name="_Toc80353605"/>
      <w:r w:rsidRPr="00831B45">
        <w:rPr>
          <w:rFonts w:cs="Times New Roman"/>
          <w:b/>
          <w:bCs/>
          <w:i w:val="0"/>
          <w:iCs w:val="0"/>
          <w:color w:val="auto"/>
          <w:sz w:val="24"/>
          <w:szCs w:val="24"/>
        </w:rPr>
        <w:t xml:space="preserve">Table </w:t>
      </w:r>
      <w:r w:rsidR="009449F2">
        <w:rPr>
          <w:rFonts w:cs="Times New Roman"/>
          <w:b/>
          <w:bCs/>
          <w:i w:val="0"/>
          <w:iCs w:val="0"/>
          <w:color w:val="auto"/>
          <w:sz w:val="24"/>
          <w:szCs w:val="24"/>
        </w:rPr>
        <w:fldChar w:fldCharType="begin"/>
      </w:r>
      <w:r w:rsidR="009449F2">
        <w:rPr>
          <w:rFonts w:cs="Times New Roman"/>
          <w:b/>
          <w:bCs/>
          <w:i w:val="0"/>
          <w:iCs w:val="0"/>
          <w:color w:val="auto"/>
          <w:sz w:val="24"/>
          <w:szCs w:val="24"/>
        </w:rPr>
        <w:instrText xml:space="preserve"> STYLEREF 1 \s </w:instrText>
      </w:r>
      <w:r w:rsidR="009449F2">
        <w:rPr>
          <w:rFonts w:cs="Times New Roman"/>
          <w:b/>
          <w:bCs/>
          <w:i w:val="0"/>
          <w:iCs w:val="0"/>
          <w:color w:val="auto"/>
          <w:sz w:val="24"/>
          <w:szCs w:val="24"/>
        </w:rPr>
        <w:fldChar w:fldCharType="separate"/>
      </w:r>
      <w:r w:rsidR="009449F2">
        <w:rPr>
          <w:rFonts w:cs="Times New Roman"/>
          <w:b/>
          <w:bCs/>
          <w:i w:val="0"/>
          <w:iCs w:val="0"/>
          <w:noProof/>
          <w:color w:val="auto"/>
          <w:sz w:val="24"/>
          <w:szCs w:val="24"/>
        </w:rPr>
        <w:t>3</w:t>
      </w:r>
      <w:r w:rsidR="009449F2">
        <w:rPr>
          <w:rFonts w:cs="Times New Roman"/>
          <w:b/>
          <w:bCs/>
          <w:i w:val="0"/>
          <w:iCs w:val="0"/>
          <w:color w:val="auto"/>
          <w:sz w:val="24"/>
          <w:szCs w:val="24"/>
        </w:rPr>
        <w:fldChar w:fldCharType="end"/>
      </w:r>
      <w:r w:rsidR="009449F2">
        <w:rPr>
          <w:rFonts w:cs="Times New Roman"/>
          <w:b/>
          <w:bCs/>
          <w:i w:val="0"/>
          <w:iCs w:val="0"/>
          <w:color w:val="auto"/>
          <w:sz w:val="24"/>
          <w:szCs w:val="24"/>
        </w:rPr>
        <w:t>.</w:t>
      </w:r>
      <w:r w:rsidR="009449F2">
        <w:rPr>
          <w:rFonts w:cs="Times New Roman"/>
          <w:b/>
          <w:bCs/>
          <w:i w:val="0"/>
          <w:iCs w:val="0"/>
          <w:color w:val="auto"/>
          <w:sz w:val="24"/>
          <w:szCs w:val="24"/>
        </w:rPr>
        <w:fldChar w:fldCharType="begin"/>
      </w:r>
      <w:r w:rsidR="009449F2">
        <w:rPr>
          <w:rFonts w:cs="Times New Roman"/>
          <w:b/>
          <w:bCs/>
          <w:i w:val="0"/>
          <w:iCs w:val="0"/>
          <w:color w:val="auto"/>
          <w:sz w:val="24"/>
          <w:szCs w:val="24"/>
        </w:rPr>
        <w:instrText xml:space="preserve"> SEQ Table \* ARABIC \s 1 </w:instrText>
      </w:r>
      <w:r w:rsidR="009449F2">
        <w:rPr>
          <w:rFonts w:cs="Times New Roman"/>
          <w:b/>
          <w:bCs/>
          <w:i w:val="0"/>
          <w:iCs w:val="0"/>
          <w:color w:val="auto"/>
          <w:sz w:val="24"/>
          <w:szCs w:val="24"/>
        </w:rPr>
        <w:fldChar w:fldCharType="separate"/>
      </w:r>
      <w:r w:rsidR="009449F2">
        <w:rPr>
          <w:rFonts w:cs="Times New Roman"/>
          <w:b/>
          <w:bCs/>
          <w:i w:val="0"/>
          <w:iCs w:val="0"/>
          <w:noProof/>
          <w:color w:val="auto"/>
          <w:sz w:val="24"/>
          <w:szCs w:val="24"/>
        </w:rPr>
        <w:t>4</w:t>
      </w:r>
      <w:r w:rsidR="009449F2">
        <w:rPr>
          <w:rFonts w:cs="Times New Roman"/>
          <w:b/>
          <w:bCs/>
          <w:i w:val="0"/>
          <w:iCs w:val="0"/>
          <w:color w:val="auto"/>
          <w:sz w:val="24"/>
          <w:szCs w:val="24"/>
        </w:rPr>
        <w:fldChar w:fldCharType="end"/>
      </w:r>
      <w:r w:rsidRPr="00831B45">
        <w:rPr>
          <w:rFonts w:cs="Times New Roman"/>
          <w:i w:val="0"/>
          <w:iCs w:val="0"/>
          <w:color w:val="auto"/>
          <w:sz w:val="24"/>
          <w:szCs w:val="24"/>
        </w:rPr>
        <w:t>. Average data for the determination of effect of adsorbent dosage on removal of methylene blue dye at various adsorbent dosages of demineralized tire char.</w:t>
      </w:r>
      <w:r w:rsidR="00EF41EA" w:rsidRPr="00831B45">
        <w:rPr>
          <w:rFonts w:cs="Times New Roman"/>
          <w:i w:val="0"/>
          <w:iCs w:val="0"/>
          <w:color w:val="auto"/>
          <w:sz w:val="24"/>
          <w:szCs w:val="24"/>
        </w:rPr>
        <w:t xml:space="preserve"> Experimental </w:t>
      </w:r>
      <w:r w:rsidRPr="00831B45">
        <w:rPr>
          <w:rFonts w:cs="Times New Roman"/>
          <w:i w:val="0"/>
          <w:iCs w:val="0"/>
          <w:color w:val="auto"/>
          <w:sz w:val="24"/>
          <w:szCs w:val="24"/>
        </w:rPr>
        <w:t>Conditions-Agitating speed: 120rpm, Contact time: 15min, Temperature: 29</w:t>
      </w:r>
      <m:oMath>
        <m:r>
          <w:rPr>
            <w:rFonts w:ascii="Cambria Math" w:hAnsi="Cambria Math" w:cs="Times New Roman"/>
            <w:color w:val="auto"/>
            <w:sz w:val="24"/>
            <w:szCs w:val="24"/>
          </w:rPr>
          <m:t>℃</m:t>
        </m:r>
      </m:oMath>
      <w:bookmarkEnd w:id="449"/>
    </w:p>
    <w:p w14:paraId="22A43AC9" w14:textId="77777777" w:rsidR="001D40AF" w:rsidRPr="00831B45" w:rsidRDefault="001D40AF" w:rsidP="00831B45">
      <w:pPr>
        <w:tabs>
          <w:tab w:val="left" w:pos="1785"/>
        </w:tabs>
        <w:spacing w:line="360" w:lineRule="auto"/>
        <w:jc w:val="both"/>
        <w:rPr>
          <w:szCs w:val="24"/>
        </w:rPr>
      </w:pPr>
      <w:r>
        <w:rPr>
          <w:szCs w:val="24"/>
        </w:rPr>
        <w:t>Initial absorbance – 2.984</w:t>
      </w:r>
    </w:p>
    <w:tbl>
      <w:tblPr>
        <w:tblStyle w:val="TableGrid"/>
        <w:tblW w:w="8555" w:type="dxa"/>
        <w:jc w:val="center"/>
        <w:tblLayout w:type="fixed"/>
        <w:tblLook w:val="04A0" w:firstRow="1" w:lastRow="0" w:firstColumn="1" w:lastColumn="0" w:noHBand="0" w:noVBand="1"/>
      </w:tblPr>
      <w:tblGrid>
        <w:gridCol w:w="2514"/>
        <w:gridCol w:w="1721"/>
        <w:gridCol w:w="2160"/>
        <w:gridCol w:w="2160"/>
      </w:tblGrid>
      <w:tr w:rsidR="00411639" w:rsidRPr="003A1FE8" w14:paraId="04F2160F" w14:textId="77777777" w:rsidTr="00831B45">
        <w:trPr>
          <w:trHeight w:val="653"/>
          <w:jc w:val="center"/>
        </w:trPr>
        <w:tc>
          <w:tcPr>
            <w:tcW w:w="2514" w:type="dxa"/>
            <w:noWrap/>
            <w:vAlign w:val="center"/>
          </w:tcPr>
          <w:p w14:paraId="116FE446" w14:textId="77777777" w:rsidR="00411639" w:rsidRPr="001D40AF" w:rsidRDefault="00411639" w:rsidP="001D16D7">
            <w:pPr>
              <w:tabs>
                <w:tab w:val="left" w:pos="1785"/>
              </w:tabs>
              <w:spacing w:line="360" w:lineRule="auto"/>
              <w:ind w:left="157"/>
              <w:jc w:val="center"/>
              <w:rPr>
                <w:rFonts w:cs="Times New Roman"/>
                <w:szCs w:val="24"/>
              </w:rPr>
            </w:pPr>
            <w:r w:rsidRPr="001D40AF">
              <w:rPr>
                <w:rFonts w:eastAsia="Times New Roman" w:cs="Times New Roman"/>
                <w:color w:val="000000"/>
                <w:szCs w:val="24"/>
                <w:lang w:bidi="si-LK"/>
              </w:rPr>
              <w:t>Adsorbent dosage per 50 mL of 20 ppm methylene blue solutions(W</w:t>
            </w:r>
            <m:oMath>
              <m:r>
                <w:rPr>
                  <w:rFonts w:ascii="Cambria Math" w:eastAsia="Times New Roman" w:hAnsi="Cambria Math" w:cs="Times New Roman"/>
                  <w:color w:val="000000"/>
                  <w:szCs w:val="24"/>
                  <w:lang w:bidi="si-LK"/>
                </w:rPr>
                <m:t>±</m:t>
              </m:r>
            </m:oMath>
            <w:r w:rsidRPr="001D40AF">
              <w:rPr>
                <w:rFonts w:eastAsia="Times New Roman" w:cs="Times New Roman"/>
                <w:color w:val="000000"/>
                <w:szCs w:val="24"/>
                <w:lang w:bidi="si-LK"/>
              </w:rPr>
              <w:t>0.0001)</w:t>
            </w:r>
          </w:p>
        </w:tc>
        <w:tc>
          <w:tcPr>
            <w:tcW w:w="1721" w:type="dxa"/>
            <w:noWrap/>
            <w:vAlign w:val="center"/>
          </w:tcPr>
          <w:p w14:paraId="0C950E33" w14:textId="77777777" w:rsidR="00411639" w:rsidRPr="001D40AF" w:rsidRDefault="00411639" w:rsidP="001D16D7">
            <w:pPr>
              <w:spacing w:line="360" w:lineRule="auto"/>
              <w:jc w:val="center"/>
              <w:rPr>
                <w:rFonts w:eastAsia="Times New Roman" w:cs="Times New Roman"/>
                <w:color w:val="000000"/>
                <w:szCs w:val="24"/>
                <w:lang w:bidi="si-LK"/>
              </w:rPr>
            </w:pPr>
            <w:r w:rsidRPr="001D40AF">
              <w:rPr>
                <w:rFonts w:eastAsia="Times New Roman" w:cs="Times New Roman"/>
                <w:color w:val="000000"/>
                <w:szCs w:val="24"/>
                <w:lang w:bidi="si-LK"/>
              </w:rPr>
              <w:t>Final absorbance</w:t>
            </w:r>
          </w:p>
          <w:p w14:paraId="4D4E79EB" w14:textId="77777777" w:rsidR="00411639" w:rsidRPr="001D40AF" w:rsidRDefault="00411639" w:rsidP="001D16D7">
            <w:pPr>
              <w:tabs>
                <w:tab w:val="left" w:pos="1785"/>
              </w:tabs>
              <w:spacing w:line="360" w:lineRule="auto"/>
              <w:jc w:val="center"/>
              <w:rPr>
                <w:rFonts w:cs="Times New Roman"/>
                <w:szCs w:val="24"/>
              </w:rPr>
            </w:pPr>
            <w:r w:rsidRPr="001D40AF">
              <w:rPr>
                <w:rFonts w:eastAsia="Times New Roman" w:cs="Times New Roman"/>
                <w:color w:val="000000"/>
                <w:szCs w:val="24"/>
                <w:lang w:bidi="si-LK"/>
              </w:rPr>
              <w:t>(A</w:t>
            </w:r>
            <m:oMath>
              <m:r>
                <w:rPr>
                  <w:rFonts w:ascii="Cambria Math" w:eastAsia="Times New Roman" w:hAnsi="Cambria Math" w:cs="Times New Roman"/>
                  <w:color w:val="000000"/>
                  <w:szCs w:val="24"/>
                  <w:lang w:bidi="si-LK"/>
                </w:rPr>
                <m:t>±</m:t>
              </m:r>
            </m:oMath>
            <w:r w:rsidRPr="001D40AF">
              <w:rPr>
                <w:rFonts w:eastAsia="Times New Roman" w:cs="Times New Roman"/>
                <w:color w:val="000000"/>
                <w:szCs w:val="24"/>
                <w:lang w:bidi="si-LK"/>
              </w:rPr>
              <w:t>0.001)</w:t>
            </w:r>
          </w:p>
        </w:tc>
        <w:tc>
          <w:tcPr>
            <w:tcW w:w="2160" w:type="dxa"/>
            <w:noWrap/>
            <w:vAlign w:val="center"/>
          </w:tcPr>
          <w:p w14:paraId="56A7F979" w14:textId="77777777" w:rsidR="00411639" w:rsidRPr="001D40AF" w:rsidRDefault="00411639" w:rsidP="001D16D7">
            <w:pPr>
              <w:tabs>
                <w:tab w:val="left" w:pos="1785"/>
              </w:tabs>
              <w:spacing w:line="360" w:lineRule="auto"/>
              <w:jc w:val="center"/>
              <w:rPr>
                <w:rFonts w:eastAsia="Times New Roman" w:cs="Times New Roman"/>
                <w:color w:val="000000"/>
                <w:szCs w:val="24"/>
                <w:lang w:bidi="si-LK"/>
              </w:rPr>
            </w:pPr>
            <w:r w:rsidRPr="001D40AF">
              <w:rPr>
                <w:rFonts w:eastAsia="Times New Roman" w:cs="Times New Roman"/>
                <w:color w:val="000000"/>
                <w:szCs w:val="24"/>
                <w:lang w:bidi="si-LK"/>
              </w:rPr>
              <w:t>Final methylene blue concentration/</w:t>
            </w:r>
          </w:p>
          <w:p w14:paraId="051A6D47" w14:textId="77777777" w:rsidR="00411639" w:rsidRPr="001D40AF" w:rsidRDefault="00411639" w:rsidP="001D16D7">
            <w:pPr>
              <w:tabs>
                <w:tab w:val="left" w:pos="1785"/>
              </w:tabs>
              <w:spacing w:line="360" w:lineRule="auto"/>
              <w:jc w:val="center"/>
              <w:rPr>
                <w:rFonts w:eastAsia="Times New Roman" w:cs="Times New Roman"/>
                <w:color w:val="000000"/>
                <w:szCs w:val="24"/>
                <w:lang w:bidi="si-LK"/>
              </w:rPr>
            </w:pPr>
            <w:r w:rsidRPr="001D40AF">
              <w:rPr>
                <w:rFonts w:eastAsia="Times New Roman" w:cs="Times New Roman"/>
                <w:color w:val="000000"/>
                <w:szCs w:val="24"/>
                <w:lang w:bidi="si-LK"/>
              </w:rPr>
              <w:t>ppm</w:t>
            </w:r>
          </w:p>
          <w:p w14:paraId="61DEF9DC" w14:textId="77777777" w:rsidR="00411639" w:rsidRPr="001D40AF" w:rsidRDefault="00411639" w:rsidP="001D16D7">
            <w:pPr>
              <w:tabs>
                <w:tab w:val="left" w:pos="1785"/>
              </w:tabs>
              <w:spacing w:line="360" w:lineRule="auto"/>
              <w:jc w:val="center"/>
              <w:rPr>
                <w:rFonts w:cs="Times New Roman"/>
                <w:szCs w:val="24"/>
              </w:rPr>
            </w:pPr>
          </w:p>
        </w:tc>
        <w:tc>
          <w:tcPr>
            <w:tcW w:w="2160" w:type="dxa"/>
            <w:noWrap/>
            <w:vAlign w:val="center"/>
          </w:tcPr>
          <w:p w14:paraId="4224482F" w14:textId="77777777" w:rsidR="00411639" w:rsidRPr="001D40AF" w:rsidRDefault="00411639" w:rsidP="001D16D7">
            <w:pPr>
              <w:tabs>
                <w:tab w:val="left" w:pos="1785"/>
              </w:tabs>
              <w:spacing w:line="360" w:lineRule="auto"/>
              <w:jc w:val="center"/>
              <w:rPr>
                <w:rFonts w:cs="Times New Roman"/>
                <w:szCs w:val="24"/>
              </w:rPr>
            </w:pPr>
            <w:r w:rsidRPr="001D40AF">
              <w:rPr>
                <w:rFonts w:eastAsia="Times New Roman" w:cs="Times New Roman"/>
                <w:color w:val="000000"/>
                <w:szCs w:val="24"/>
                <w:lang w:bidi="si-LK"/>
              </w:rPr>
              <w:t>% Dye removal</w:t>
            </w:r>
          </w:p>
        </w:tc>
      </w:tr>
      <w:tr w:rsidR="00411639" w:rsidRPr="003A1FE8" w14:paraId="64B5A439" w14:textId="77777777" w:rsidTr="00831B45">
        <w:trPr>
          <w:trHeight w:val="714"/>
          <w:jc w:val="center"/>
        </w:trPr>
        <w:tc>
          <w:tcPr>
            <w:tcW w:w="2514" w:type="dxa"/>
            <w:noWrap/>
            <w:vAlign w:val="center"/>
            <w:hideMark/>
          </w:tcPr>
          <w:p w14:paraId="5644EEE7"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0.0050</w:t>
            </w:r>
          </w:p>
        </w:tc>
        <w:tc>
          <w:tcPr>
            <w:tcW w:w="1721" w:type="dxa"/>
            <w:noWrap/>
            <w:vAlign w:val="center"/>
            <w:hideMark/>
          </w:tcPr>
          <w:p w14:paraId="2D8DE943"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1.870</w:t>
            </w:r>
          </w:p>
        </w:tc>
        <w:tc>
          <w:tcPr>
            <w:tcW w:w="2160" w:type="dxa"/>
            <w:noWrap/>
            <w:vAlign w:val="center"/>
            <w:hideMark/>
          </w:tcPr>
          <w:p w14:paraId="383A84E9"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9.12</w:t>
            </w:r>
          </w:p>
        </w:tc>
        <w:tc>
          <w:tcPr>
            <w:tcW w:w="2160" w:type="dxa"/>
            <w:noWrap/>
            <w:vAlign w:val="center"/>
            <w:hideMark/>
          </w:tcPr>
          <w:p w14:paraId="3809A2C1"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54.39</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0.01</w:t>
            </w:r>
          </w:p>
        </w:tc>
      </w:tr>
      <w:tr w:rsidR="00411639" w:rsidRPr="003A1FE8" w14:paraId="45951F90" w14:textId="77777777" w:rsidTr="00831B45">
        <w:trPr>
          <w:trHeight w:val="653"/>
          <w:jc w:val="center"/>
        </w:trPr>
        <w:tc>
          <w:tcPr>
            <w:tcW w:w="2514" w:type="dxa"/>
            <w:noWrap/>
            <w:vAlign w:val="center"/>
            <w:hideMark/>
          </w:tcPr>
          <w:p w14:paraId="2769FDF1"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0.0500</w:t>
            </w:r>
          </w:p>
        </w:tc>
        <w:tc>
          <w:tcPr>
            <w:tcW w:w="1721" w:type="dxa"/>
            <w:noWrap/>
            <w:vAlign w:val="center"/>
            <w:hideMark/>
          </w:tcPr>
          <w:p w14:paraId="283FDB39"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0.987</w:t>
            </w:r>
          </w:p>
        </w:tc>
        <w:tc>
          <w:tcPr>
            <w:tcW w:w="2160" w:type="dxa"/>
            <w:noWrap/>
            <w:vAlign w:val="center"/>
            <w:hideMark/>
          </w:tcPr>
          <w:p w14:paraId="34C9D6ED"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4.81</w:t>
            </w:r>
          </w:p>
        </w:tc>
        <w:tc>
          <w:tcPr>
            <w:tcW w:w="2160" w:type="dxa"/>
            <w:noWrap/>
            <w:vAlign w:val="center"/>
            <w:hideMark/>
          </w:tcPr>
          <w:p w14:paraId="3E4704EF"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75.92</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411639" w:rsidRPr="003A1FE8" w14:paraId="31455344" w14:textId="77777777" w:rsidTr="00831B45">
        <w:trPr>
          <w:trHeight w:val="653"/>
          <w:jc w:val="center"/>
        </w:trPr>
        <w:tc>
          <w:tcPr>
            <w:tcW w:w="2514" w:type="dxa"/>
            <w:noWrap/>
            <w:vAlign w:val="center"/>
            <w:hideMark/>
          </w:tcPr>
          <w:p w14:paraId="04E8AFE2"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0.1000</w:t>
            </w:r>
          </w:p>
        </w:tc>
        <w:tc>
          <w:tcPr>
            <w:tcW w:w="1721" w:type="dxa"/>
            <w:noWrap/>
            <w:vAlign w:val="center"/>
            <w:hideMark/>
          </w:tcPr>
          <w:p w14:paraId="6DB01909"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0.654</w:t>
            </w:r>
          </w:p>
        </w:tc>
        <w:tc>
          <w:tcPr>
            <w:tcW w:w="2160" w:type="dxa"/>
            <w:noWrap/>
            <w:vAlign w:val="center"/>
            <w:hideMark/>
          </w:tcPr>
          <w:p w14:paraId="17BD675B"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3.19</w:t>
            </w:r>
          </w:p>
        </w:tc>
        <w:tc>
          <w:tcPr>
            <w:tcW w:w="2160" w:type="dxa"/>
            <w:noWrap/>
            <w:vAlign w:val="center"/>
            <w:hideMark/>
          </w:tcPr>
          <w:p w14:paraId="5832D5EA"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84.04</w:t>
            </w:r>
            <m:oMath>
              <m:r>
                <w:rPr>
                  <w:rFonts w:ascii="Cambria Math" w:hAnsi="Cambria Math" w:cs="Times New Roman"/>
                  <w:szCs w:val="24"/>
                </w:rPr>
                <m:t xml:space="preserve"> </m:t>
              </m:r>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411639" w:rsidRPr="003A1FE8" w14:paraId="044068A4" w14:textId="77777777" w:rsidTr="00831B45">
        <w:trPr>
          <w:trHeight w:val="653"/>
          <w:jc w:val="center"/>
        </w:trPr>
        <w:tc>
          <w:tcPr>
            <w:tcW w:w="2514" w:type="dxa"/>
            <w:noWrap/>
            <w:vAlign w:val="center"/>
            <w:hideMark/>
          </w:tcPr>
          <w:p w14:paraId="4B9828B3"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0.2001</w:t>
            </w:r>
          </w:p>
        </w:tc>
        <w:tc>
          <w:tcPr>
            <w:tcW w:w="1721" w:type="dxa"/>
            <w:noWrap/>
            <w:vAlign w:val="center"/>
            <w:hideMark/>
          </w:tcPr>
          <w:p w14:paraId="275E426E"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0.345</w:t>
            </w:r>
          </w:p>
        </w:tc>
        <w:tc>
          <w:tcPr>
            <w:tcW w:w="2160" w:type="dxa"/>
            <w:noWrap/>
            <w:vAlign w:val="center"/>
            <w:hideMark/>
          </w:tcPr>
          <w:p w14:paraId="662742E9"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1.68</w:t>
            </w:r>
          </w:p>
        </w:tc>
        <w:tc>
          <w:tcPr>
            <w:tcW w:w="2160" w:type="dxa"/>
            <w:noWrap/>
            <w:vAlign w:val="center"/>
            <w:hideMark/>
          </w:tcPr>
          <w:p w14:paraId="0B3ED364"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91.58</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0.05</w:t>
            </w:r>
          </w:p>
        </w:tc>
      </w:tr>
      <w:tr w:rsidR="00411639" w:rsidRPr="003A1FE8" w14:paraId="29C78D44" w14:textId="77777777" w:rsidTr="00831B45">
        <w:trPr>
          <w:trHeight w:val="653"/>
          <w:jc w:val="center"/>
        </w:trPr>
        <w:tc>
          <w:tcPr>
            <w:tcW w:w="2514" w:type="dxa"/>
            <w:noWrap/>
            <w:vAlign w:val="center"/>
            <w:hideMark/>
          </w:tcPr>
          <w:p w14:paraId="35FB0FBB"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0.3001</w:t>
            </w:r>
          </w:p>
        </w:tc>
        <w:tc>
          <w:tcPr>
            <w:tcW w:w="1721" w:type="dxa"/>
            <w:noWrap/>
            <w:vAlign w:val="center"/>
            <w:hideMark/>
          </w:tcPr>
          <w:p w14:paraId="7B973C97"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0.083</w:t>
            </w:r>
          </w:p>
        </w:tc>
        <w:tc>
          <w:tcPr>
            <w:tcW w:w="2160" w:type="dxa"/>
            <w:noWrap/>
            <w:vAlign w:val="center"/>
            <w:hideMark/>
          </w:tcPr>
          <w:p w14:paraId="73FC6DE1"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0.40</w:t>
            </w:r>
          </w:p>
        </w:tc>
        <w:tc>
          <w:tcPr>
            <w:tcW w:w="2160" w:type="dxa"/>
            <w:noWrap/>
            <w:vAlign w:val="center"/>
            <w:hideMark/>
          </w:tcPr>
          <w:p w14:paraId="361048D9"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97.97</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411639" w:rsidRPr="003A1FE8" w14:paraId="2A08F202" w14:textId="77777777" w:rsidTr="00831B45">
        <w:trPr>
          <w:trHeight w:val="653"/>
          <w:jc w:val="center"/>
        </w:trPr>
        <w:tc>
          <w:tcPr>
            <w:tcW w:w="2514" w:type="dxa"/>
            <w:noWrap/>
            <w:vAlign w:val="center"/>
            <w:hideMark/>
          </w:tcPr>
          <w:p w14:paraId="67833AC6"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lastRenderedPageBreak/>
              <w:t>0.4000</w:t>
            </w:r>
          </w:p>
        </w:tc>
        <w:tc>
          <w:tcPr>
            <w:tcW w:w="1721" w:type="dxa"/>
            <w:noWrap/>
            <w:vAlign w:val="center"/>
            <w:hideMark/>
          </w:tcPr>
          <w:p w14:paraId="3072AC4D"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0.071</w:t>
            </w:r>
          </w:p>
        </w:tc>
        <w:tc>
          <w:tcPr>
            <w:tcW w:w="2160" w:type="dxa"/>
            <w:noWrap/>
            <w:vAlign w:val="center"/>
            <w:hideMark/>
          </w:tcPr>
          <w:p w14:paraId="3A48CECE"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0.34</w:t>
            </w:r>
          </w:p>
        </w:tc>
        <w:tc>
          <w:tcPr>
            <w:tcW w:w="2160" w:type="dxa"/>
            <w:noWrap/>
            <w:vAlign w:val="center"/>
            <w:hideMark/>
          </w:tcPr>
          <w:p w14:paraId="16327D98"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98.26</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0.04</w:t>
            </w:r>
          </w:p>
        </w:tc>
      </w:tr>
      <w:tr w:rsidR="00411639" w:rsidRPr="003A1FE8" w14:paraId="481563EC" w14:textId="77777777" w:rsidTr="00831B45">
        <w:trPr>
          <w:trHeight w:val="653"/>
          <w:jc w:val="center"/>
        </w:trPr>
        <w:tc>
          <w:tcPr>
            <w:tcW w:w="2514" w:type="dxa"/>
            <w:noWrap/>
            <w:vAlign w:val="center"/>
            <w:hideMark/>
          </w:tcPr>
          <w:p w14:paraId="3438FCA3"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0.5002</w:t>
            </w:r>
          </w:p>
        </w:tc>
        <w:tc>
          <w:tcPr>
            <w:tcW w:w="1721" w:type="dxa"/>
            <w:noWrap/>
            <w:vAlign w:val="center"/>
            <w:hideMark/>
          </w:tcPr>
          <w:p w14:paraId="0940BEC1"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0.065</w:t>
            </w:r>
          </w:p>
        </w:tc>
        <w:tc>
          <w:tcPr>
            <w:tcW w:w="2160" w:type="dxa"/>
            <w:noWrap/>
            <w:vAlign w:val="center"/>
            <w:hideMark/>
          </w:tcPr>
          <w:p w14:paraId="13E294CF"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0.31</w:t>
            </w:r>
          </w:p>
        </w:tc>
        <w:tc>
          <w:tcPr>
            <w:tcW w:w="2160" w:type="dxa"/>
            <w:noWrap/>
            <w:vAlign w:val="center"/>
            <w:hideMark/>
          </w:tcPr>
          <w:p w14:paraId="7673807E"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98.41</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0.03</w:t>
            </w:r>
          </w:p>
        </w:tc>
      </w:tr>
      <w:tr w:rsidR="00411639" w:rsidRPr="003A1FE8" w14:paraId="400AE463" w14:textId="77777777" w:rsidTr="00831B45">
        <w:trPr>
          <w:trHeight w:val="653"/>
          <w:jc w:val="center"/>
        </w:trPr>
        <w:tc>
          <w:tcPr>
            <w:tcW w:w="2514" w:type="dxa"/>
            <w:noWrap/>
            <w:vAlign w:val="center"/>
            <w:hideMark/>
          </w:tcPr>
          <w:p w14:paraId="77A74234"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0.6000</w:t>
            </w:r>
          </w:p>
        </w:tc>
        <w:tc>
          <w:tcPr>
            <w:tcW w:w="1721" w:type="dxa"/>
            <w:noWrap/>
            <w:vAlign w:val="center"/>
            <w:hideMark/>
          </w:tcPr>
          <w:p w14:paraId="66A3AD30"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0.060</w:t>
            </w:r>
          </w:p>
        </w:tc>
        <w:tc>
          <w:tcPr>
            <w:tcW w:w="2160" w:type="dxa"/>
            <w:noWrap/>
            <w:vAlign w:val="center"/>
            <w:hideMark/>
          </w:tcPr>
          <w:p w14:paraId="303804A6"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0.29</w:t>
            </w:r>
          </w:p>
        </w:tc>
        <w:tc>
          <w:tcPr>
            <w:tcW w:w="2160" w:type="dxa"/>
            <w:noWrap/>
            <w:vAlign w:val="center"/>
            <w:hideMark/>
          </w:tcPr>
          <w:p w14:paraId="70171198"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98.53</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0.03</w:t>
            </w:r>
          </w:p>
        </w:tc>
      </w:tr>
      <w:tr w:rsidR="00411639" w:rsidRPr="003A1FE8" w14:paraId="418F5640" w14:textId="77777777" w:rsidTr="00831B45">
        <w:trPr>
          <w:trHeight w:val="653"/>
          <w:jc w:val="center"/>
        </w:trPr>
        <w:tc>
          <w:tcPr>
            <w:tcW w:w="2514" w:type="dxa"/>
            <w:noWrap/>
            <w:vAlign w:val="center"/>
            <w:hideMark/>
          </w:tcPr>
          <w:p w14:paraId="7CE880A7"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0.7001</w:t>
            </w:r>
          </w:p>
        </w:tc>
        <w:tc>
          <w:tcPr>
            <w:tcW w:w="1721" w:type="dxa"/>
            <w:noWrap/>
            <w:vAlign w:val="center"/>
            <w:hideMark/>
          </w:tcPr>
          <w:p w14:paraId="7E9C8CF0"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0.059</w:t>
            </w:r>
          </w:p>
        </w:tc>
        <w:tc>
          <w:tcPr>
            <w:tcW w:w="2160" w:type="dxa"/>
            <w:noWrap/>
            <w:vAlign w:val="center"/>
            <w:hideMark/>
          </w:tcPr>
          <w:p w14:paraId="56D7C035"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0.28</w:t>
            </w:r>
          </w:p>
        </w:tc>
        <w:tc>
          <w:tcPr>
            <w:tcW w:w="2160" w:type="dxa"/>
            <w:noWrap/>
            <w:vAlign w:val="center"/>
            <w:hideMark/>
          </w:tcPr>
          <w:p w14:paraId="2DF5962F"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98.56</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411639" w:rsidRPr="003A1FE8" w14:paraId="3548349A" w14:textId="77777777" w:rsidTr="00831B45">
        <w:trPr>
          <w:trHeight w:val="653"/>
          <w:jc w:val="center"/>
        </w:trPr>
        <w:tc>
          <w:tcPr>
            <w:tcW w:w="2514" w:type="dxa"/>
            <w:noWrap/>
            <w:vAlign w:val="center"/>
            <w:hideMark/>
          </w:tcPr>
          <w:p w14:paraId="32ECB289"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0.8000</w:t>
            </w:r>
          </w:p>
        </w:tc>
        <w:tc>
          <w:tcPr>
            <w:tcW w:w="1721" w:type="dxa"/>
            <w:noWrap/>
            <w:vAlign w:val="center"/>
            <w:hideMark/>
          </w:tcPr>
          <w:p w14:paraId="3D8A1114"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0.056</w:t>
            </w:r>
          </w:p>
        </w:tc>
        <w:tc>
          <w:tcPr>
            <w:tcW w:w="2160" w:type="dxa"/>
            <w:noWrap/>
            <w:vAlign w:val="center"/>
            <w:hideMark/>
          </w:tcPr>
          <w:p w14:paraId="74BE07E6"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0.27</w:t>
            </w:r>
          </w:p>
        </w:tc>
        <w:tc>
          <w:tcPr>
            <w:tcW w:w="2160" w:type="dxa"/>
            <w:noWrap/>
            <w:vAlign w:val="center"/>
            <w:hideMark/>
          </w:tcPr>
          <w:p w14:paraId="39420861"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98.63</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0.04</w:t>
            </w:r>
          </w:p>
        </w:tc>
      </w:tr>
      <w:tr w:rsidR="00411639" w:rsidRPr="003A1FE8" w14:paraId="0C2DBE97" w14:textId="77777777" w:rsidTr="00831B45">
        <w:trPr>
          <w:trHeight w:val="653"/>
          <w:jc w:val="center"/>
        </w:trPr>
        <w:tc>
          <w:tcPr>
            <w:tcW w:w="2514" w:type="dxa"/>
            <w:noWrap/>
            <w:vAlign w:val="center"/>
            <w:hideMark/>
          </w:tcPr>
          <w:p w14:paraId="2E16B6BD"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0.9001</w:t>
            </w:r>
          </w:p>
        </w:tc>
        <w:tc>
          <w:tcPr>
            <w:tcW w:w="1721" w:type="dxa"/>
            <w:noWrap/>
            <w:vAlign w:val="center"/>
            <w:hideMark/>
          </w:tcPr>
          <w:p w14:paraId="386D2C61"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0.044</w:t>
            </w:r>
          </w:p>
        </w:tc>
        <w:tc>
          <w:tcPr>
            <w:tcW w:w="2160" w:type="dxa"/>
            <w:noWrap/>
            <w:vAlign w:val="center"/>
            <w:hideMark/>
          </w:tcPr>
          <w:p w14:paraId="4F4C5629"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0.21</w:t>
            </w:r>
          </w:p>
        </w:tc>
        <w:tc>
          <w:tcPr>
            <w:tcW w:w="2160" w:type="dxa"/>
            <w:noWrap/>
            <w:vAlign w:val="center"/>
            <w:hideMark/>
          </w:tcPr>
          <w:p w14:paraId="3E924354"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98.92</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0.03</w:t>
            </w:r>
          </w:p>
        </w:tc>
      </w:tr>
      <w:tr w:rsidR="00411639" w:rsidRPr="003A1FE8" w14:paraId="4641C432" w14:textId="77777777" w:rsidTr="00831B45">
        <w:trPr>
          <w:trHeight w:val="653"/>
          <w:jc w:val="center"/>
        </w:trPr>
        <w:tc>
          <w:tcPr>
            <w:tcW w:w="2514" w:type="dxa"/>
            <w:noWrap/>
            <w:vAlign w:val="center"/>
            <w:hideMark/>
          </w:tcPr>
          <w:p w14:paraId="51F56EDC"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1.0000</w:t>
            </w:r>
          </w:p>
        </w:tc>
        <w:tc>
          <w:tcPr>
            <w:tcW w:w="1721" w:type="dxa"/>
            <w:noWrap/>
            <w:vAlign w:val="center"/>
            <w:hideMark/>
          </w:tcPr>
          <w:p w14:paraId="4FAADD1D"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0.041</w:t>
            </w:r>
          </w:p>
        </w:tc>
        <w:tc>
          <w:tcPr>
            <w:tcW w:w="2160" w:type="dxa"/>
            <w:noWrap/>
            <w:vAlign w:val="center"/>
            <w:hideMark/>
          </w:tcPr>
          <w:p w14:paraId="68F190A7"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0.20</w:t>
            </w:r>
          </w:p>
        </w:tc>
        <w:tc>
          <w:tcPr>
            <w:tcW w:w="2160" w:type="dxa"/>
            <w:noWrap/>
            <w:vAlign w:val="center"/>
            <w:hideMark/>
          </w:tcPr>
          <w:p w14:paraId="16473ED2" w14:textId="77777777" w:rsidR="00411639" w:rsidRPr="001D40AF" w:rsidRDefault="00411639" w:rsidP="001D16D7">
            <w:pPr>
              <w:tabs>
                <w:tab w:val="left" w:pos="1785"/>
              </w:tabs>
              <w:spacing w:line="360" w:lineRule="auto"/>
              <w:jc w:val="center"/>
              <w:rPr>
                <w:rFonts w:cs="Times New Roman"/>
                <w:szCs w:val="24"/>
              </w:rPr>
            </w:pPr>
            <w:r w:rsidRPr="001D40AF">
              <w:rPr>
                <w:rFonts w:cs="Times New Roman"/>
                <w:szCs w:val="24"/>
              </w:rPr>
              <w:t>99.00</w:t>
            </w:r>
            <w:r>
              <w:rPr>
                <w:rFonts w:cs="Times New Roman"/>
                <w:szCs w:val="24"/>
              </w:rPr>
              <w:t xml:space="preserve"> </w:t>
            </w:r>
            <m:oMath>
              <m:r>
                <w:rPr>
                  <w:rFonts w:ascii="Cambria Math" w:eastAsia="Times New Roman" w:hAnsi="Cambria Math" w:cs="Times New Roman"/>
                  <w:color w:val="000000"/>
                  <w:szCs w:val="24"/>
                  <w:lang w:bidi="si-LK"/>
                </w:rPr>
                <m:t xml:space="preserve">± </m:t>
              </m:r>
            </m:oMath>
            <w:r>
              <w:rPr>
                <w:rFonts w:eastAsiaTheme="minorEastAsia" w:cs="Times New Roman"/>
                <w:color w:val="000000"/>
                <w:szCs w:val="24"/>
                <w:lang w:bidi="si-LK"/>
              </w:rPr>
              <w:t>0.02</w:t>
            </w:r>
          </w:p>
        </w:tc>
      </w:tr>
    </w:tbl>
    <w:p w14:paraId="64109E0F" w14:textId="77777777" w:rsidR="003A1FE8" w:rsidRPr="003A1FE8" w:rsidRDefault="003A1FE8" w:rsidP="001D16D7">
      <w:pPr>
        <w:keepNext/>
        <w:keepLines/>
        <w:numPr>
          <w:ilvl w:val="2"/>
          <w:numId w:val="0"/>
        </w:numPr>
        <w:spacing w:after="0" w:line="360" w:lineRule="auto"/>
        <w:outlineLvl w:val="2"/>
        <w:rPr>
          <w:rFonts w:eastAsiaTheme="majorEastAsia" w:cstheme="majorBidi"/>
          <w:sz w:val="32"/>
          <w:szCs w:val="24"/>
        </w:rPr>
      </w:pPr>
    </w:p>
    <w:p w14:paraId="6C8C94DD" w14:textId="77777777" w:rsidR="00411639" w:rsidRPr="00411639" w:rsidRDefault="008E0FF3" w:rsidP="00DE623C">
      <w:pPr>
        <w:spacing w:line="360" w:lineRule="auto"/>
        <w:ind w:firstLine="720"/>
        <w:jc w:val="both"/>
      </w:pPr>
      <w:r w:rsidRPr="008E0FF3">
        <w:t>Using adsorbent dosages ranging from 0.005</w:t>
      </w:r>
      <w:r w:rsidR="00B428DB">
        <w:t xml:space="preserve"> </w:t>
      </w:r>
      <w:r w:rsidRPr="008E0FF3">
        <w:t xml:space="preserve">g to 1 g per 50 mL </w:t>
      </w:r>
      <w:r w:rsidR="00153941" w:rsidRPr="008E0FF3">
        <w:t>of</w:t>
      </w:r>
      <w:r w:rsidR="00153941">
        <w:t xml:space="preserve"> 50</w:t>
      </w:r>
      <w:r>
        <w:t xml:space="preserve"> ppm</w:t>
      </w:r>
      <w:r w:rsidRPr="008E0FF3">
        <w:t xml:space="preserve"> methylene blue solution, the effect of adsorbent dosage on the re</w:t>
      </w:r>
      <w:r>
        <w:t>moval of methylene blue dye by activated</w:t>
      </w:r>
      <w:r w:rsidRPr="008E0FF3">
        <w:t xml:space="preserve"> tire </w:t>
      </w:r>
      <w:r>
        <w:t>char was investigated.</w:t>
      </w:r>
      <w:r w:rsidR="00411639">
        <w:t xml:space="preserve"> The ex</w:t>
      </w:r>
      <w:r w:rsidR="00153941">
        <w:t>periment was done in triplicate</w:t>
      </w:r>
      <w:r w:rsidR="00411639">
        <w:t xml:space="preserve">. </w:t>
      </w:r>
      <w:r>
        <w:t>Table 3.5</w:t>
      </w:r>
      <w:r w:rsidRPr="008E0FF3">
        <w:t xml:space="preserve"> shows the dye removal %, final absorbance, and concentration of methylene blue solutions at each adsorbent dose of </w:t>
      </w:r>
      <w:r>
        <w:t xml:space="preserve">activated </w:t>
      </w:r>
      <w:r w:rsidRPr="008E0FF3">
        <w:t>tire char.</w:t>
      </w:r>
    </w:p>
    <w:p w14:paraId="6837E64F" w14:textId="77777777" w:rsidR="00411639" w:rsidRDefault="00411639" w:rsidP="001D16D7">
      <w:pPr>
        <w:pStyle w:val="Caption"/>
        <w:keepNext/>
        <w:spacing w:line="360" w:lineRule="auto"/>
        <w:rPr>
          <w:rFonts w:eastAsiaTheme="minorEastAsia" w:cs="Times New Roman"/>
          <w:i w:val="0"/>
          <w:iCs w:val="0"/>
          <w:color w:val="auto"/>
          <w:sz w:val="24"/>
          <w:szCs w:val="24"/>
        </w:rPr>
      </w:pPr>
      <w:bookmarkStart w:id="450" w:name="_Toc80353606"/>
      <w:r w:rsidRPr="00DE623C">
        <w:rPr>
          <w:rFonts w:cs="Times New Roman"/>
          <w:b/>
          <w:bCs/>
          <w:i w:val="0"/>
          <w:iCs w:val="0"/>
          <w:color w:val="auto"/>
          <w:sz w:val="24"/>
          <w:szCs w:val="24"/>
        </w:rPr>
        <w:t xml:space="preserve">Table </w:t>
      </w:r>
      <w:r w:rsidR="009449F2">
        <w:rPr>
          <w:rFonts w:cs="Times New Roman"/>
          <w:b/>
          <w:bCs/>
          <w:i w:val="0"/>
          <w:iCs w:val="0"/>
          <w:color w:val="auto"/>
          <w:sz w:val="24"/>
          <w:szCs w:val="24"/>
        </w:rPr>
        <w:fldChar w:fldCharType="begin"/>
      </w:r>
      <w:r w:rsidR="009449F2">
        <w:rPr>
          <w:rFonts w:cs="Times New Roman"/>
          <w:b/>
          <w:bCs/>
          <w:i w:val="0"/>
          <w:iCs w:val="0"/>
          <w:color w:val="auto"/>
          <w:sz w:val="24"/>
          <w:szCs w:val="24"/>
        </w:rPr>
        <w:instrText xml:space="preserve"> STYLEREF 1 \s </w:instrText>
      </w:r>
      <w:r w:rsidR="009449F2">
        <w:rPr>
          <w:rFonts w:cs="Times New Roman"/>
          <w:b/>
          <w:bCs/>
          <w:i w:val="0"/>
          <w:iCs w:val="0"/>
          <w:color w:val="auto"/>
          <w:sz w:val="24"/>
          <w:szCs w:val="24"/>
        </w:rPr>
        <w:fldChar w:fldCharType="separate"/>
      </w:r>
      <w:r w:rsidR="009449F2">
        <w:rPr>
          <w:rFonts w:cs="Times New Roman"/>
          <w:b/>
          <w:bCs/>
          <w:i w:val="0"/>
          <w:iCs w:val="0"/>
          <w:noProof/>
          <w:color w:val="auto"/>
          <w:sz w:val="24"/>
          <w:szCs w:val="24"/>
        </w:rPr>
        <w:t>3</w:t>
      </w:r>
      <w:r w:rsidR="009449F2">
        <w:rPr>
          <w:rFonts w:cs="Times New Roman"/>
          <w:b/>
          <w:bCs/>
          <w:i w:val="0"/>
          <w:iCs w:val="0"/>
          <w:color w:val="auto"/>
          <w:sz w:val="24"/>
          <w:szCs w:val="24"/>
        </w:rPr>
        <w:fldChar w:fldCharType="end"/>
      </w:r>
      <w:r w:rsidR="009449F2">
        <w:rPr>
          <w:rFonts w:cs="Times New Roman"/>
          <w:b/>
          <w:bCs/>
          <w:i w:val="0"/>
          <w:iCs w:val="0"/>
          <w:color w:val="auto"/>
          <w:sz w:val="24"/>
          <w:szCs w:val="24"/>
        </w:rPr>
        <w:t>.</w:t>
      </w:r>
      <w:r w:rsidR="009449F2">
        <w:rPr>
          <w:rFonts w:cs="Times New Roman"/>
          <w:b/>
          <w:bCs/>
          <w:i w:val="0"/>
          <w:iCs w:val="0"/>
          <w:color w:val="auto"/>
          <w:sz w:val="24"/>
          <w:szCs w:val="24"/>
        </w:rPr>
        <w:fldChar w:fldCharType="begin"/>
      </w:r>
      <w:r w:rsidR="009449F2">
        <w:rPr>
          <w:rFonts w:cs="Times New Roman"/>
          <w:b/>
          <w:bCs/>
          <w:i w:val="0"/>
          <w:iCs w:val="0"/>
          <w:color w:val="auto"/>
          <w:sz w:val="24"/>
          <w:szCs w:val="24"/>
        </w:rPr>
        <w:instrText xml:space="preserve"> SEQ Table \* ARABIC \s 1 </w:instrText>
      </w:r>
      <w:r w:rsidR="009449F2">
        <w:rPr>
          <w:rFonts w:cs="Times New Roman"/>
          <w:b/>
          <w:bCs/>
          <w:i w:val="0"/>
          <w:iCs w:val="0"/>
          <w:color w:val="auto"/>
          <w:sz w:val="24"/>
          <w:szCs w:val="24"/>
        </w:rPr>
        <w:fldChar w:fldCharType="separate"/>
      </w:r>
      <w:r w:rsidR="009449F2">
        <w:rPr>
          <w:rFonts w:cs="Times New Roman"/>
          <w:b/>
          <w:bCs/>
          <w:i w:val="0"/>
          <w:iCs w:val="0"/>
          <w:noProof/>
          <w:color w:val="auto"/>
          <w:sz w:val="24"/>
          <w:szCs w:val="24"/>
        </w:rPr>
        <w:t>5</w:t>
      </w:r>
      <w:r w:rsidR="009449F2">
        <w:rPr>
          <w:rFonts w:cs="Times New Roman"/>
          <w:b/>
          <w:bCs/>
          <w:i w:val="0"/>
          <w:iCs w:val="0"/>
          <w:color w:val="auto"/>
          <w:sz w:val="24"/>
          <w:szCs w:val="24"/>
        </w:rPr>
        <w:fldChar w:fldCharType="end"/>
      </w:r>
      <w:r w:rsidRPr="00DE623C">
        <w:rPr>
          <w:rFonts w:cs="Times New Roman"/>
          <w:b/>
          <w:bCs/>
          <w:i w:val="0"/>
          <w:iCs w:val="0"/>
          <w:color w:val="auto"/>
          <w:sz w:val="24"/>
          <w:szCs w:val="24"/>
        </w:rPr>
        <w:t>.</w:t>
      </w:r>
      <w:r w:rsidRPr="00DE623C">
        <w:rPr>
          <w:rFonts w:cs="Times New Roman"/>
          <w:i w:val="0"/>
          <w:iCs w:val="0"/>
          <w:color w:val="auto"/>
          <w:sz w:val="24"/>
          <w:szCs w:val="24"/>
        </w:rPr>
        <w:t xml:space="preserve"> Average data</w:t>
      </w:r>
      <w:r w:rsidRPr="00DE623C">
        <w:rPr>
          <w:rFonts w:cs="Times New Roman"/>
          <w:i w:val="0"/>
          <w:iCs w:val="0"/>
          <w:color w:val="auto"/>
          <w:sz w:val="24"/>
          <w:szCs w:val="30"/>
        </w:rPr>
        <w:t xml:space="preserve"> </w:t>
      </w:r>
      <w:r w:rsidRPr="00DE623C">
        <w:rPr>
          <w:rFonts w:cs="Times New Roman"/>
          <w:i w:val="0"/>
          <w:iCs w:val="0"/>
          <w:color w:val="auto"/>
          <w:sz w:val="24"/>
          <w:szCs w:val="24"/>
        </w:rPr>
        <w:t xml:space="preserve">for the determination of effect of adsorbent dosage on removal of methylene blue dye at various adsorbent </w:t>
      </w:r>
      <w:r w:rsidR="00EF41EA" w:rsidRPr="00DE623C">
        <w:rPr>
          <w:rFonts w:cs="Times New Roman"/>
          <w:i w:val="0"/>
          <w:iCs w:val="0"/>
          <w:color w:val="auto"/>
          <w:sz w:val="24"/>
          <w:szCs w:val="24"/>
        </w:rPr>
        <w:t xml:space="preserve">dosages of activated tire char. </w:t>
      </w:r>
      <w:r w:rsidRPr="00DE623C">
        <w:rPr>
          <w:rFonts w:cs="Times New Roman"/>
          <w:i w:val="0"/>
          <w:iCs w:val="0"/>
          <w:color w:val="auto"/>
          <w:sz w:val="24"/>
          <w:szCs w:val="24"/>
        </w:rPr>
        <w:t>Experimental conditions-Agitating speed: 120rpm, Contact time: 15min, Temperature: 29</w:t>
      </w:r>
      <m:oMath>
        <m:r>
          <w:rPr>
            <w:rFonts w:ascii="Cambria Math" w:hAnsi="Cambria Math" w:cs="Times New Roman"/>
            <w:color w:val="auto"/>
            <w:sz w:val="24"/>
            <w:szCs w:val="24"/>
          </w:rPr>
          <m:t>℃</m:t>
        </m:r>
      </m:oMath>
      <w:bookmarkEnd w:id="450"/>
    </w:p>
    <w:p w14:paraId="438B40A3" w14:textId="77777777" w:rsidR="00DE623C" w:rsidRDefault="00DE623C" w:rsidP="00DE623C"/>
    <w:p w14:paraId="503B822F" w14:textId="77777777" w:rsidR="00DE623C" w:rsidRDefault="00DE623C" w:rsidP="00DE623C"/>
    <w:p w14:paraId="15FE1E2B" w14:textId="77777777" w:rsidR="00DE623C" w:rsidRDefault="00DE623C" w:rsidP="00DE623C"/>
    <w:p w14:paraId="50D809F9" w14:textId="77777777" w:rsidR="00DE623C" w:rsidRDefault="00DE623C" w:rsidP="00DE623C"/>
    <w:p w14:paraId="0B0371B3" w14:textId="77777777" w:rsidR="00DE623C" w:rsidRDefault="00DE623C" w:rsidP="00DE623C"/>
    <w:p w14:paraId="1E2D8425" w14:textId="77777777" w:rsidR="00DE623C" w:rsidRDefault="00DE623C" w:rsidP="00DE623C"/>
    <w:p w14:paraId="5333480C" w14:textId="77777777" w:rsidR="00DE623C" w:rsidRDefault="00DE623C" w:rsidP="00DE623C"/>
    <w:p w14:paraId="715FCE92" w14:textId="77777777" w:rsidR="00465CC1" w:rsidRDefault="00465CC1" w:rsidP="00DE623C"/>
    <w:p w14:paraId="0384AB8E" w14:textId="77777777" w:rsidR="00465CC1" w:rsidRPr="00DE623C" w:rsidRDefault="00465CC1" w:rsidP="00DE623C"/>
    <w:p w14:paraId="13B62B73" w14:textId="77777777" w:rsidR="00411639" w:rsidRPr="00411639" w:rsidRDefault="00411639" w:rsidP="001D16D7">
      <w:pPr>
        <w:tabs>
          <w:tab w:val="left" w:pos="1785"/>
        </w:tabs>
        <w:spacing w:line="360" w:lineRule="auto"/>
        <w:jc w:val="both"/>
        <w:rPr>
          <w:szCs w:val="24"/>
        </w:rPr>
      </w:pPr>
      <w:r>
        <w:rPr>
          <w:szCs w:val="24"/>
        </w:rPr>
        <w:lastRenderedPageBreak/>
        <w:t>Initial absorbance- 3.451</w:t>
      </w:r>
    </w:p>
    <w:tbl>
      <w:tblPr>
        <w:tblStyle w:val="TableGrid"/>
        <w:tblW w:w="8668" w:type="dxa"/>
        <w:tblLayout w:type="fixed"/>
        <w:tblLook w:val="04A0" w:firstRow="1" w:lastRow="0" w:firstColumn="1" w:lastColumn="0" w:noHBand="0" w:noVBand="1"/>
      </w:tblPr>
      <w:tblGrid>
        <w:gridCol w:w="2335"/>
        <w:gridCol w:w="1999"/>
        <w:gridCol w:w="2167"/>
        <w:gridCol w:w="2167"/>
      </w:tblGrid>
      <w:tr w:rsidR="00C45F3D" w:rsidRPr="003A1FE8" w14:paraId="62E6B7A4" w14:textId="77777777" w:rsidTr="00D579F3">
        <w:trPr>
          <w:trHeight w:val="672"/>
        </w:trPr>
        <w:tc>
          <w:tcPr>
            <w:tcW w:w="2335" w:type="dxa"/>
            <w:noWrap/>
            <w:vAlign w:val="center"/>
          </w:tcPr>
          <w:p w14:paraId="4EAD8B7B" w14:textId="77777777" w:rsidR="00C45F3D" w:rsidRPr="00411639" w:rsidRDefault="00C45F3D" w:rsidP="001D16D7">
            <w:pPr>
              <w:tabs>
                <w:tab w:val="left" w:pos="1785"/>
              </w:tabs>
              <w:spacing w:line="360" w:lineRule="auto"/>
              <w:jc w:val="center"/>
              <w:rPr>
                <w:rFonts w:cs="Times New Roman"/>
                <w:szCs w:val="24"/>
              </w:rPr>
            </w:pPr>
            <w:r w:rsidRPr="00411639">
              <w:rPr>
                <w:rFonts w:eastAsia="Times New Roman" w:cs="Times New Roman"/>
                <w:color w:val="000000"/>
                <w:szCs w:val="24"/>
                <w:lang w:bidi="si-LK"/>
              </w:rPr>
              <w:t>Adsorbent dosage per 50 mL of 50 ppm methylene blue solutions(W</w:t>
            </w:r>
            <m:oMath>
              <m:r>
                <w:rPr>
                  <w:rFonts w:ascii="Cambria Math" w:eastAsia="Times New Roman" w:hAnsi="Cambria Math" w:cs="Times New Roman"/>
                  <w:color w:val="000000"/>
                  <w:szCs w:val="24"/>
                  <w:lang w:bidi="si-LK"/>
                </w:rPr>
                <m:t>±</m:t>
              </m:r>
            </m:oMath>
            <w:r w:rsidRPr="00411639">
              <w:rPr>
                <w:rFonts w:eastAsia="Times New Roman" w:cs="Times New Roman"/>
                <w:color w:val="000000"/>
                <w:szCs w:val="24"/>
                <w:lang w:bidi="si-LK"/>
              </w:rPr>
              <w:t>0.0001)</w:t>
            </w:r>
          </w:p>
        </w:tc>
        <w:tc>
          <w:tcPr>
            <w:tcW w:w="1999" w:type="dxa"/>
            <w:noWrap/>
            <w:vAlign w:val="center"/>
          </w:tcPr>
          <w:p w14:paraId="72CCCA11" w14:textId="77777777" w:rsidR="00C45F3D" w:rsidRPr="00411639" w:rsidRDefault="00C45F3D" w:rsidP="001D16D7">
            <w:pPr>
              <w:spacing w:line="360" w:lineRule="auto"/>
              <w:jc w:val="center"/>
              <w:rPr>
                <w:rFonts w:eastAsia="Times New Roman" w:cs="Times New Roman"/>
                <w:color w:val="000000"/>
                <w:szCs w:val="24"/>
                <w:lang w:bidi="si-LK"/>
              </w:rPr>
            </w:pPr>
            <w:r w:rsidRPr="00411639">
              <w:rPr>
                <w:rFonts w:eastAsia="Times New Roman" w:cs="Times New Roman"/>
                <w:color w:val="000000"/>
                <w:szCs w:val="24"/>
                <w:lang w:bidi="si-LK"/>
              </w:rPr>
              <w:t>Final absorbance</w:t>
            </w:r>
          </w:p>
          <w:p w14:paraId="3570ECF5" w14:textId="77777777" w:rsidR="00C45F3D" w:rsidRPr="00411639" w:rsidRDefault="00C45F3D" w:rsidP="001D16D7">
            <w:pPr>
              <w:tabs>
                <w:tab w:val="left" w:pos="1785"/>
              </w:tabs>
              <w:spacing w:line="360" w:lineRule="auto"/>
              <w:jc w:val="center"/>
              <w:rPr>
                <w:rFonts w:cs="Times New Roman"/>
                <w:szCs w:val="24"/>
              </w:rPr>
            </w:pPr>
            <w:r w:rsidRPr="00411639">
              <w:rPr>
                <w:rFonts w:eastAsia="Times New Roman" w:cs="Times New Roman"/>
                <w:color w:val="000000"/>
                <w:szCs w:val="24"/>
                <w:lang w:bidi="si-LK"/>
              </w:rPr>
              <w:t>(A</w:t>
            </w:r>
            <m:oMath>
              <m:r>
                <w:rPr>
                  <w:rFonts w:ascii="Cambria Math" w:eastAsia="Times New Roman" w:hAnsi="Cambria Math" w:cs="Times New Roman"/>
                  <w:color w:val="000000"/>
                  <w:szCs w:val="24"/>
                  <w:lang w:bidi="si-LK"/>
                </w:rPr>
                <m:t>±</m:t>
              </m:r>
            </m:oMath>
            <w:r w:rsidRPr="00411639">
              <w:rPr>
                <w:rFonts w:eastAsia="Times New Roman" w:cs="Times New Roman"/>
                <w:color w:val="000000"/>
                <w:szCs w:val="24"/>
                <w:lang w:bidi="si-LK"/>
              </w:rPr>
              <w:t>0.001)</w:t>
            </w:r>
          </w:p>
        </w:tc>
        <w:tc>
          <w:tcPr>
            <w:tcW w:w="2167" w:type="dxa"/>
            <w:noWrap/>
            <w:vAlign w:val="center"/>
          </w:tcPr>
          <w:p w14:paraId="483F335E" w14:textId="77777777" w:rsidR="00C45F3D" w:rsidRPr="00411639" w:rsidRDefault="00C45F3D" w:rsidP="001D16D7">
            <w:pPr>
              <w:tabs>
                <w:tab w:val="left" w:pos="1785"/>
              </w:tabs>
              <w:spacing w:line="360" w:lineRule="auto"/>
              <w:jc w:val="center"/>
              <w:rPr>
                <w:rFonts w:cs="Times New Roman"/>
                <w:szCs w:val="24"/>
              </w:rPr>
            </w:pPr>
            <w:r w:rsidRPr="00411639">
              <w:rPr>
                <w:rFonts w:eastAsia="Times New Roman" w:cs="Times New Roman"/>
                <w:color w:val="000000"/>
                <w:szCs w:val="24"/>
                <w:lang w:bidi="si-LK"/>
              </w:rPr>
              <w:t>Final methylene blue concentration/ppm</w:t>
            </w:r>
          </w:p>
        </w:tc>
        <w:tc>
          <w:tcPr>
            <w:tcW w:w="2167" w:type="dxa"/>
            <w:noWrap/>
            <w:vAlign w:val="center"/>
          </w:tcPr>
          <w:p w14:paraId="3BA2781D" w14:textId="77777777" w:rsidR="00C45F3D" w:rsidRPr="00411639" w:rsidRDefault="00C45F3D" w:rsidP="001D16D7">
            <w:pPr>
              <w:tabs>
                <w:tab w:val="left" w:pos="1785"/>
              </w:tabs>
              <w:spacing w:line="360" w:lineRule="auto"/>
              <w:jc w:val="center"/>
              <w:rPr>
                <w:rFonts w:cs="Times New Roman"/>
                <w:szCs w:val="24"/>
              </w:rPr>
            </w:pPr>
            <w:r w:rsidRPr="00411639">
              <w:rPr>
                <w:rFonts w:eastAsia="Times New Roman" w:cs="Times New Roman"/>
                <w:color w:val="000000"/>
                <w:szCs w:val="24"/>
                <w:lang w:bidi="si-LK"/>
              </w:rPr>
              <w:t>% Dye removal</w:t>
            </w:r>
          </w:p>
        </w:tc>
      </w:tr>
      <w:tr w:rsidR="00C45F3D" w:rsidRPr="003A1FE8" w14:paraId="23067946" w14:textId="77777777" w:rsidTr="00D579F3">
        <w:trPr>
          <w:trHeight w:val="672"/>
        </w:trPr>
        <w:tc>
          <w:tcPr>
            <w:tcW w:w="2335" w:type="dxa"/>
            <w:noWrap/>
            <w:vAlign w:val="center"/>
            <w:hideMark/>
          </w:tcPr>
          <w:p w14:paraId="481FF6E1"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0.0050</w:t>
            </w:r>
          </w:p>
        </w:tc>
        <w:tc>
          <w:tcPr>
            <w:tcW w:w="1999" w:type="dxa"/>
            <w:noWrap/>
            <w:vAlign w:val="center"/>
            <w:hideMark/>
          </w:tcPr>
          <w:p w14:paraId="0D4EE996"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3.228</w:t>
            </w:r>
          </w:p>
        </w:tc>
        <w:tc>
          <w:tcPr>
            <w:tcW w:w="2167" w:type="dxa"/>
            <w:noWrap/>
            <w:vAlign w:val="center"/>
            <w:hideMark/>
          </w:tcPr>
          <w:p w14:paraId="2763DCC9"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15.74</w:t>
            </w:r>
          </w:p>
        </w:tc>
        <w:tc>
          <w:tcPr>
            <w:tcW w:w="2167" w:type="dxa"/>
            <w:noWrap/>
            <w:vAlign w:val="center"/>
            <w:hideMark/>
          </w:tcPr>
          <w:p w14:paraId="3D19D4D3"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68.50</w:t>
            </w:r>
            <w:r>
              <w:rPr>
                <w:rFonts w:cs="Times New Roman"/>
                <w:szCs w:val="24"/>
              </w:rPr>
              <w:t xml:space="preserve"> </w:t>
            </w:r>
            <m:oMath>
              <m:r>
                <w:rPr>
                  <w:rFonts w:ascii="Cambria Math" w:eastAsia="Times New Roman" w:hAnsi="Cambria Math" w:cs="Times New Roman"/>
                  <w:color w:val="000000"/>
                  <w:szCs w:val="24"/>
                  <w:lang w:bidi="si-LK"/>
                </w:rPr>
                <m:t xml:space="preserve">± </m:t>
              </m:r>
            </m:oMath>
            <w:r>
              <w:rPr>
                <w:rFonts w:eastAsiaTheme="minorEastAsia" w:cs="Times New Roman"/>
                <w:color w:val="000000"/>
                <w:szCs w:val="24"/>
                <w:lang w:bidi="si-LK"/>
              </w:rPr>
              <w:t>0.01</w:t>
            </w:r>
          </w:p>
        </w:tc>
      </w:tr>
      <w:tr w:rsidR="00C45F3D" w:rsidRPr="003A1FE8" w14:paraId="0043608D" w14:textId="77777777" w:rsidTr="00D579F3">
        <w:trPr>
          <w:trHeight w:val="672"/>
        </w:trPr>
        <w:tc>
          <w:tcPr>
            <w:tcW w:w="2335" w:type="dxa"/>
            <w:noWrap/>
            <w:vAlign w:val="center"/>
            <w:hideMark/>
          </w:tcPr>
          <w:p w14:paraId="4A672502"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0.0500</w:t>
            </w:r>
          </w:p>
        </w:tc>
        <w:tc>
          <w:tcPr>
            <w:tcW w:w="1999" w:type="dxa"/>
            <w:noWrap/>
            <w:vAlign w:val="center"/>
            <w:hideMark/>
          </w:tcPr>
          <w:p w14:paraId="72038881"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2.613</w:t>
            </w:r>
          </w:p>
        </w:tc>
        <w:tc>
          <w:tcPr>
            <w:tcW w:w="2167" w:type="dxa"/>
            <w:noWrap/>
            <w:vAlign w:val="center"/>
            <w:hideMark/>
          </w:tcPr>
          <w:p w14:paraId="0C98A158"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12.75</w:t>
            </w:r>
          </w:p>
        </w:tc>
        <w:tc>
          <w:tcPr>
            <w:tcW w:w="2167" w:type="dxa"/>
            <w:noWrap/>
            <w:vAlign w:val="center"/>
            <w:hideMark/>
          </w:tcPr>
          <w:p w14:paraId="567276C6"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74.50</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C45F3D" w:rsidRPr="003A1FE8" w14:paraId="798C2C69" w14:textId="77777777" w:rsidTr="00D579F3">
        <w:trPr>
          <w:trHeight w:val="672"/>
        </w:trPr>
        <w:tc>
          <w:tcPr>
            <w:tcW w:w="2335" w:type="dxa"/>
            <w:noWrap/>
            <w:vAlign w:val="center"/>
            <w:hideMark/>
          </w:tcPr>
          <w:p w14:paraId="33DBB3CD"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0.1001</w:t>
            </w:r>
          </w:p>
        </w:tc>
        <w:tc>
          <w:tcPr>
            <w:tcW w:w="1999" w:type="dxa"/>
            <w:noWrap/>
            <w:vAlign w:val="center"/>
            <w:hideMark/>
          </w:tcPr>
          <w:p w14:paraId="0E8D8A42"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0.527</w:t>
            </w:r>
          </w:p>
        </w:tc>
        <w:tc>
          <w:tcPr>
            <w:tcW w:w="2167" w:type="dxa"/>
            <w:noWrap/>
            <w:vAlign w:val="center"/>
            <w:hideMark/>
          </w:tcPr>
          <w:p w14:paraId="66FDAC1D"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2.57</w:t>
            </w:r>
          </w:p>
        </w:tc>
        <w:tc>
          <w:tcPr>
            <w:tcW w:w="2167" w:type="dxa"/>
            <w:noWrap/>
            <w:vAlign w:val="center"/>
            <w:hideMark/>
          </w:tcPr>
          <w:p w14:paraId="2CC0BFD5"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94.85</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C45F3D" w:rsidRPr="003A1FE8" w14:paraId="3CB353C2" w14:textId="77777777" w:rsidTr="00D579F3">
        <w:trPr>
          <w:trHeight w:val="672"/>
        </w:trPr>
        <w:tc>
          <w:tcPr>
            <w:tcW w:w="2335" w:type="dxa"/>
            <w:noWrap/>
            <w:vAlign w:val="center"/>
            <w:hideMark/>
          </w:tcPr>
          <w:p w14:paraId="1190B6C7"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0.2000</w:t>
            </w:r>
          </w:p>
        </w:tc>
        <w:tc>
          <w:tcPr>
            <w:tcW w:w="1999" w:type="dxa"/>
            <w:noWrap/>
            <w:vAlign w:val="center"/>
            <w:hideMark/>
          </w:tcPr>
          <w:p w14:paraId="77C0A2DE"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0.039</w:t>
            </w:r>
          </w:p>
        </w:tc>
        <w:tc>
          <w:tcPr>
            <w:tcW w:w="2167" w:type="dxa"/>
            <w:noWrap/>
            <w:vAlign w:val="center"/>
            <w:hideMark/>
          </w:tcPr>
          <w:p w14:paraId="34350FCB"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0.19</w:t>
            </w:r>
          </w:p>
        </w:tc>
        <w:tc>
          <w:tcPr>
            <w:tcW w:w="2167" w:type="dxa"/>
            <w:noWrap/>
            <w:vAlign w:val="center"/>
            <w:hideMark/>
          </w:tcPr>
          <w:p w14:paraId="72AB9D02"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99.61</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C45F3D" w:rsidRPr="003A1FE8" w14:paraId="71ED64CA" w14:textId="77777777" w:rsidTr="00D579F3">
        <w:trPr>
          <w:trHeight w:val="672"/>
        </w:trPr>
        <w:tc>
          <w:tcPr>
            <w:tcW w:w="2335" w:type="dxa"/>
            <w:noWrap/>
            <w:vAlign w:val="center"/>
            <w:hideMark/>
          </w:tcPr>
          <w:p w14:paraId="46A10108"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0.3000</w:t>
            </w:r>
          </w:p>
        </w:tc>
        <w:tc>
          <w:tcPr>
            <w:tcW w:w="1999" w:type="dxa"/>
            <w:noWrap/>
            <w:vAlign w:val="center"/>
            <w:hideMark/>
          </w:tcPr>
          <w:p w14:paraId="29B17BA8"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0.032</w:t>
            </w:r>
          </w:p>
        </w:tc>
        <w:tc>
          <w:tcPr>
            <w:tcW w:w="2167" w:type="dxa"/>
            <w:noWrap/>
            <w:vAlign w:val="center"/>
            <w:hideMark/>
          </w:tcPr>
          <w:p w14:paraId="18E19727"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0.16</w:t>
            </w:r>
          </w:p>
        </w:tc>
        <w:tc>
          <w:tcPr>
            <w:tcW w:w="2167" w:type="dxa"/>
            <w:noWrap/>
            <w:vAlign w:val="center"/>
            <w:hideMark/>
          </w:tcPr>
          <w:p w14:paraId="217072B6"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99.68</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0.01</w:t>
            </w:r>
          </w:p>
        </w:tc>
      </w:tr>
      <w:tr w:rsidR="00C45F3D" w:rsidRPr="003A1FE8" w14:paraId="019197B6" w14:textId="77777777" w:rsidTr="00D579F3">
        <w:trPr>
          <w:trHeight w:val="672"/>
        </w:trPr>
        <w:tc>
          <w:tcPr>
            <w:tcW w:w="2335" w:type="dxa"/>
            <w:noWrap/>
            <w:vAlign w:val="center"/>
            <w:hideMark/>
          </w:tcPr>
          <w:p w14:paraId="3B408DD2"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0.4001</w:t>
            </w:r>
          </w:p>
        </w:tc>
        <w:tc>
          <w:tcPr>
            <w:tcW w:w="1999" w:type="dxa"/>
            <w:noWrap/>
            <w:vAlign w:val="center"/>
            <w:hideMark/>
          </w:tcPr>
          <w:p w14:paraId="368D959E"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0.029</w:t>
            </w:r>
          </w:p>
        </w:tc>
        <w:tc>
          <w:tcPr>
            <w:tcW w:w="2167" w:type="dxa"/>
            <w:noWrap/>
            <w:vAlign w:val="center"/>
            <w:hideMark/>
          </w:tcPr>
          <w:p w14:paraId="70B1B08D"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0.14</w:t>
            </w:r>
          </w:p>
        </w:tc>
        <w:tc>
          <w:tcPr>
            <w:tcW w:w="2167" w:type="dxa"/>
            <w:noWrap/>
            <w:vAlign w:val="center"/>
            <w:hideMark/>
          </w:tcPr>
          <w:p w14:paraId="6BCF0F79"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99.71</w:t>
            </w:r>
            <m:oMath>
              <m:r>
                <w:rPr>
                  <w:rFonts w:ascii="Cambria Math" w:hAnsi="Cambria Math" w:cs="Times New Roman"/>
                  <w:szCs w:val="24"/>
                </w:rPr>
                <m:t xml:space="preserve"> </m:t>
              </m:r>
              <m:r>
                <w:rPr>
                  <w:rFonts w:ascii="Cambria Math" w:eastAsia="Times New Roman" w:hAnsi="Cambria Math" w:cs="Times New Roman"/>
                  <w:color w:val="000000"/>
                  <w:szCs w:val="24"/>
                  <w:lang w:bidi="si-LK"/>
                </w:rPr>
                <m:t xml:space="preserve">± </m:t>
              </m:r>
            </m:oMath>
            <w:r>
              <w:rPr>
                <w:rFonts w:eastAsiaTheme="minorEastAsia" w:cs="Times New Roman"/>
                <w:color w:val="000000"/>
                <w:szCs w:val="24"/>
                <w:lang w:bidi="si-LK"/>
              </w:rPr>
              <w:t>0.03</w:t>
            </w:r>
          </w:p>
        </w:tc>
      </w:tr>
      <w:tr w:rsidR="00C45F3D" w:rsidRPr="003A1FE8" w14:paraId="11D62B6D" w14:textId="77777777" w:rsidTr="00D579F3">
        <w:trPr>
          <w:trHeight w:val="672"/>
        </w:trPr>
        <w:tc>
          <w:tcPr>
            <w:tcW w:w="2335" w:type="dxa"/>
            <w:noWrap/>
            <w:vAlign w:val="center"/>
            <w:hideMark/>
          </w:tcPr>
          <w:p w14:paraId="4975D33E"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0.5000</w:t>
            </w:r>
          </w:p>
        </w:tc>
        <w:tc>
          <w:tcPr>
            <w:tcW w:w="1999" w:type="dxa"/>
            <w:noWrap/>
            <w:vAlign w:val="center"/>
            <w:hideMark/>
          </w:tcPr>
          <w:p w14:paraId="4835DF38"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0.022</w:t>
            </w:r>
          </w:p>
        </w:tc>
        <w:tc>
          <w:tcPr>
            <w:tcW w:w="2167" w:type="dxa"/>
            <w:noWrap/>
            <w:vAlign w:val="center"/>
            <w:hideMark/>
          </w:tcPr>
          <w:p w14:paraId="55C149A6"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0.10</w:t>
            </w:r>
          </w:p>
        </w:tc>
        <w:tc>
          <w:tcPr>
            <w:tcW w:w="2167" w:type="dxa"/>
            <w:noWrap/>
            <w:vAlign w:val="center"/>
            <w:hideMark/>
          </w:tcPr>
          <w:p w14:paraId="73334B21"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99.78</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C45F3D" w:rsidRPr="003A1FE8" w14:paraId="5397EA2E" w14:textId="77777777" w:rsidTr="00D579F3">
        <w:trPr>
          <w:trHeight w:val="672"/>
        </w:trPr>
        <w:tc>
          <w:tcPr>
            <w:tcW w:w="2335" w:type="dxa"/>
            <w:noWrap/>
            <w:vAlign w:val="center"/>
            <w:hideMark/>
          </w:tcPr>
          <w:p w14:paraId="604CA094"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0.6000</w:t>
            </w:r>
          </w:p>
        </w:tc>
        <w:tc>
          <w:tcPr>
            <w:tcW w:w="1999" w:type="dxa"/>
            <w:noWrap/>
            <w:vAlign w:val="center"/>
            <w:hideMark/>
          </w:tcPr>
          <w:p w14:paraId="76B93F81"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0.015</w:t>
            </w:r>
          </w:p>
        </w:tc>
        <w:tc>
          <w:tcPr>
            <w:tcW w:w="2167" w:type="dxa"/>
            <w:noWrap/>
            <w:vAlign w:val="center"/>
            <w:hideMark/>
          </w:tcPr>
          <w:p w14:paraId="3BC62DBA"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0.07</w:t>
            </w:r>
          </w:p>
        </w:tc>
        <w:tc>
          <w:tcPr>
            <w:tcW w:w="2167" w:type="dxa"/>
            <w:noWrap/>
            <w:vAlign w:val="center"/>
            <w:hideMark/>
          </w:tcPr>
          <w:p w14:paraId="3CD507C5"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99.85</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C45F3D" w:rsidRPr="003A1FE8" w14:paraId="32A18E91" w14:textId="77777777" w:rsidTr="00D579F3">
        <w:trPr>
          <w:trHeight w:val="672"/>
        </w:trPr>
        <w:tc>
          <w:tcPr>
            <w:tcW w:w="2335" w:type="dxa"/>
            <w:noWrap/>
            <w:vAlign w:val="center"/>
            <w:hideMark/>
          </w:tcPr>
          <w:p w14:paraId="05FFC9D8"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0.7001</w:t>
            </w:r>
          </w:p>
        </w:tc>
        <w:tc>
          <w:tcPr>
            <w:tcW w:w="1999" w:type="dxa"/>
            <w:noWrap/>
            <w:vAlign w:val="center"/>
            <w:hideMark/>
          </w:tcPr>
          <w:p w14:paraId="40EF22DC"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0.018</w:t>
            </w:r>
          </w:p>
        </w:tc>
        <w:tc>
          <w:tcPr>
            <w:tcW w:w="2167" w:type="dxa"/>
            <w:noWrap/>
            <w:vAlign w:val="center"/>
            <w:hideMark/>
          </w:tcPr>
          <w:p w14:paraId="31191F06"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0.08</w:t>
            </w:r>
          </w:p>
        </w:tc>
        <w:tc>
          <w:tcPr>
            <w:tcW w:w="2167" w:type="dxa"/>
            <w:noWrap/>
            <w:vAlign w:val="center"/>
            <w:hideMark/>
          </w:tcPr>
          <w:p w14:paraId="2BC7FF80"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99.82</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C45F3D" w:rsidRPr="003A1FE8" w14:paraId="57DF865D" w14:textId="77777777" w:rsidTr="00D579F3">
        <w:trPr>
          <w:trHeight w:val="672"/>
        </w:trPr>
        <w:tc>
          <w:tcPr>
            <w:tcW w:w="2335" w:type="dxa"/>
            <w:noWrap/>
            <w:vAlign w:val="center"/>
            <w:hideMark/>
          </w:tcPr>
          <w:p w14:paraId="7AE72BEF"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0.8000</w:t>
            </w:r>
          </w:p>
        </w:tc>
        <w:tc>
          <w:tcPr>
            <w:tcW w:w="1999" w:type="dxa"/>
            <w:noWrap/>
            <w:vAlign w:val="center"/>
            <w:hideMark/>
          </w:tcPr>
          <w:p w14:paraId="118D792C"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0.019</w:t>
            </w:r>
          </w:p>
        </w:tc>
        <w:tc>
          <w:tcPr>
            <w:tcW w:w="2167" w:type="dxa"/>
            <w:noWrap/>
            <w:vAlign w:val="center"/>
            <w:hideMark/>
          </w:tcPr>
          <w:p w14:paraId="7B6E3E82"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0.09</w:t>
            </w:r>
          </w:p>
        </w:tc>
        <w:tc>
          <w:tcPr>
            <w:tcW w:w="2167" w:type="dxa"/>
            <w:noWrap/>
            <w:vAlign w:val="center"/>
            <w:hideMark/>
          </w:tcPr>
          <w:p w14:paraId="4F6103E7"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99.81</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C45F3D" w:rsidRPr="003A1FE8" w14:paraId="01485117" w14:textId="77777777" w:rsidTr="00D579F3">
        <w:trPr>
          <w:trHeight w:val="672"/>
        </w:trPr>
        <w:tc>
          <w:tcPr>
            <w:tcW w:w="2335" w:type="dxa"/>
            <w:noWrap/>
            <w:vAlign w:val="center"/>
            <w:hideMark/>
          </w:tcPr>
          <w:p w14:paraId="353288A2"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0.9000</w:t>
            </w:r>
          </w:p>
        </w:tc>
        <w:tc>
          <w:tcPr>
            <w:tcW w:w="1999" w:type="dxa"/>
            <w:noWrap/>
            <w:vAlign w:val="center"/>
            <w:hideMark/>
          </w:tcPr>
          <w:p w14:paraId="6EB08970"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0.014</w:t>
            </w:r>
          </w:p>
        </w:tc>
        <w:tc>
          <w:tcPr>
            <w:tcW w:w="2167" w:type="dxa"/>
            <w:noWrap/>
            <w:vAlign w:val="center"/>
            <w:hideMark/>
          </w:tcPr>
          <w:p w14:paraId="05957EAF"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0.07</w:t>
            </w:r>
          </w:p>
        </w:tc>
        <w:tc>
          <w:tcPr>
            <w:tcW w:w="2167" w:type="dxa"/>
            <w:noWrap/>
            <w:vAlign w:val="center"/>
            <w:hideMark/>
          </w:tcPr>
          <w:p w14:paraId="5329AFC1"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99.86</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r w:rsidR="00C45F3D" w:rsidRPr="003A1FE8" w14:paraId="4EA556FD" w14:textId="77777777" w:rsidTr="00D579F3">
        <w:trPr>
          <w:trHeight w:val="672"/>
        </w:trPr>
        <w:tc>
          <w:tcPr>
            <w:tcW w:w="2335" w:type="dxa"/>
            <w:noWrap/>
            <w:vAlign w:val="center"/>
            <w:hideMark/>
          </w:tcPr>
          <w:p w14:paraId="4E5B87E4"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1.0000</w:t>
            </w:r>
          </w:p>
        </w:tc>
        <w:tc>
          <w:tcPr>
            <w:tcW w:w="1999" w:type="dxa"/>
            <w:noWrap/>
            <w:vAlign w:val="center"/>
            <w:hideMark/>
          </w:tcPr>
          <w:p w14:paraId="287919EF"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0.012</w:t>
            </w:r>
          </w:p>
        </w:tc>
        <w:tc>
          <w:tcPr>
            <w:tcW w:w="2167" w:type="dxa"/>
            <w:noWrap/>
            <w:vAlign w:val="center"/>
            <w:hideMark/>
          </w:tcPr>
          <w:p w14:paraId="48E4BE8A"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0.06</w:t>
            </w:r>
          </w:p>
        </w:tc>
        <w:tc>
          <w:tcPr>
            <w:tcW w:w="2167" w:type="dxa"/>
            <w:noWrap/>
            <w:vAlign w:val="center"/>
            <w:hideMark/>
          </w:tcPr>
          <w:p w14:paraId="0A6E9060" w14:textId="77777777" w:rsidR="00C45F3D" w:rsidRPr="00411639" w:rsidRDefault="00C45F3D" w:rsidP="001D16D7">
            <w:pPr>
              <w:tabs>
                <w:tab w:val="left" w:pos="1785"/>
              </w:tabs>
              <w:spacing w:line="360" w:lineRule="auto"/>
              <w:jc w:val="center"/>
              <w:rPr>
                <w:rFonts w:cs="Times New Roman"/>
                <w:szCs w:val="24"/>
              </w:rPr>
            </w:pPr>
            <w:r w:rsidRPr="00411639">
              <w:rPr>
                <w:rFonts w:cs="Times New Roman"/>
                <w:szCs w:val="24"/>
              </w:rPr>
              <w:t>99.88</w:t>
            </w:r>
            <w:r>
              <w:rPr>
                <w:rFonts w:cs="Times New Roman"/>
                <w:szCs w:val="24"/>
              </w:rPr>
              <w:t xml:space="preserve"> </w:t>
            </w:r>
            <m:oMath>
              <m:r>
                <w:rPr>
                  <w:rFonts w:ascii="Cambria Math" w:eastAsia="Times New Roman" w:hAnsi="Cambria Math" w:cs="Times New Roman"/>
                  <w:color w:val="000000"/>
                  <w:szCs w:val="24"/>
                  <w:lang w:bidi="si-LK"/>
                </w:rPr>
                <m:t>±</m:t>
              </m:r>
            </m:oMath>
            <w:r>
              <w:rPr>
                <w:rFonts w:eastAsiaTheme="minorEastAsia" w:cs="Times New Roman"/>
                <w:color w:val="000000"/>
                <w:szCs w:val="24"/>
                <w:lang w:bidi="si-LK"/>
              </w:rPr>
              <w:t xml:space="preserve"> 0.02</w:t>
            </w:r>
          </w:p>
        </w:tc>
      </w:tr>
    </w:tbl>
    <w:p w14:paraId="380716E1" w14:textId="77777777" w:rsidR="003A1FE8" w:rsidRDefault="003A1FE8" w:rsidP="001D16D7">
      <w:pPr>
        <w:spacing w:line="360" w:lineRule="auto"/>
        <w:jc w:val="both"/>
      </w:pPr>
    </w:p>
    <w:p w14:paraId="03058FF5" w14:textId="77777777" w:rsidR="00C510A3" w:rsidRDefault="008E0FF3" w:rsidP="00D579F3">
      <w:pPr>
        <w:spacing w:line="360" w:lineRule="auto"/>
        <w:jc w:val="both"/>
      </w:pPr>
      <w:r w:rsidRPr="008E0FF3">
        <w:t xml:space="preserve">By adjusting the adsorbent dosages from 0.005g to 1 g per 50 mL of </w:t>
      </w:r>
      <w:r w:rsidR="00E33587">
        <w:t xml:space="preserve">50 ppm </w:t>
      </w:r>
      <w:r w:rsidRPr="008E0FF3">
        <w:t xml:space="preserve">methylene blue solution, the effect of adsorbent dosage on methylene blue dye removal by </w:t>
      </w:r>
      <w:r>
        <w:t xml:space="preserve">commercial carbon black was evaluated. </w:t>
      </w:r>
      <w:r w:rsidR="006A2123">
        <w:t>The experimen</w:t>
      </w:r>
      <w:r w:rsidR="00153941">
        <w:t>t was carried out in triplicate</w:t>
      </w:r>
      <w:r w:rsidR="006A2123">
        <w:t xml:space="preserve">. </w:t>
      </w:r>
      <w:r>
        <w:t>Table 3.6</w:t>
      </w:r>
      <w:r w:rsidRPr="008E0FF3">
        <w:t xml:space="preserve"> shows the final absorbance, methylene blue solution concentrations, and dye removal percentages for each adsorbent dose of </w:t>
      </w:r>
      <w:r>
        <w:t>commercial carbon black</w:t>
      </w:r>
      <w:r w:rsidR="00157C0D">
        <w:t>.</w:t>
      </w:r>
    </w:p>
    <w:p w14:paraId="077051CB" w14:textId="77777777" w:rsidR="00C510A3" w:rsidRPr="00DE623C" w:rsidRDefault="006A2123" w:rsidP="001D16D7">
      <w:pPr>
        <w:pStyle w:val="Caption"/>
        <w:keepNext/>
        <w:spacing w:line="360" w:lineRule="auto"/>
        <w:rPr>
          <w:i w:val="0"/>
          <w:iCs w:val="0"/>
          <w:color w:val="auto"/>
          <w:sz w:val="24"/>
          <w:szCs w:val="24"/>
        </w:rPr>
      </w:pPr>
      <w:bookmarkStart w:id="451" w:name="_Toc80353607"/>
      <w:r w:rsidRPr="00DE623C">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6</w:t>
      </w:r>
      <w:r w:rsidR="009449F2">
        <w:rPr>
          <w:b/>
          <w:bCs/>
          <w:i w:val="0"/>
          <w:iCs w:val="0"/>
          <w:color w:val="auto"/>
          <w:sz w:val="24"/>
          <w:szCs w:val="24"/>
        </w:rPr>
        <w:fldChar w:fldCharType="end"/>
      </w:r>
      <w:r w:rsidRPr="00DE623C">
        <w:rPr>
          <w:i w:val="0"/>
          <w:iCs w:val="0"/>
          <w:color w:val="auto"/>
          <w:sz w:val="24"/>
          <w:szCs w:val="24"/>
        </w:rPr>
        <w:t>. Average</w:t>
      </w:r>
      <w:r w:rsidRPr="00DE623C">
        <w:rPr>
          <w:i w:val="0"/>
          <w:iCs w:val="0"/>
          <w:color w:val="auto"/>
          <w:sz w:val="24"/>
          <w:szCs w:val="30"/>
        </w:rPr>
        <w:t xml:space="preserve"> </w:t>
      </w:r>
      <w:r w:rsidRPr="00DE623C">
        <w:rPr>
          <w:i w:val="0"/>
          <w:iCs w:val="0"/>
          <w:color w:val="auto"/>
          <w:sz w:val="24"/>
          <w:szCs w:val="24"/>
        </w:rPr>
        <w:t>data for the determination of effect of adsorbent dosage on removal of methylene blue dye at various adsorbent dosa</w:t>
      </w:r>
      <w:r w:rsidR="00EF41EA" w:rsidRPr="00DE623C">
        <w:rPr>
          <w:i w:val="0"/>
          <w:iCs w:val="0"/>
          <w:color w:val="auto"/>
          <w:sz w:val="24"/>
          <w:szCs w:val="24"/>
        </w:rPr>
        <w:t xml:space="preserve">ges of commercial carbon black. </w:t>
      </w:r>
      <w:r w:rsidRPr="00DE623C">
        <w:rPr>
          <w:i w:val="0"/>
          <w:iCs w:val="0"/>
          <w:color w:val="auto"/>
          <w:sz w:val="24"/>
          <w:szCs w:val="24"/>
        </w:rPr>
        <w:t>Experimental conditions-Agitating speed: 120rpm, Contact time: 15min, Temperature: 29</w:t>
      </w:r>
      <m:oMath>
        <m:r>
          <w:rPr>
            <w:rFonts w:ascii="Cambria Math" w:hAnsi="Cambria Math"/>
            <w:color w:val="auto"/>
            <w:sz w:val="24"/>
            <w:szCs w:val="24"/>
          </w:rPr>
          <m:t>℃</m:t>
        </m:r>
      </m:oMath>
      <w:bookmarkEnd w:id="451"/>
    </w:p>
    <w:p w14:paraId="7AFE9D88" w14:textId="77777777" w:rsidR="006A2123" w:rsidRPr="006A2123" w:rsidRDefault="006A2123" w:rsidP="001D16D7">
      <w:pPr>
        <w:tabs>
          <w:tab w:val="left" w:pos="1785"/>
        </w:tabs>
        <w:spacing w:line="360" w:lineRule="auto"/>
        <w:jc w:val="both"/>
        <w:rPr>
          <w:szCs w:val="24"/>
        </w:rPr>
      </w:pPr>
      <w:r>
        <w:rPr>
          <w:szCs w:val="24"/>
        </w:rPr>
        <w:t>Initial absorbance-3.459</w:t>
      </w:r>
    </w:p>
    <w:tbl>
      <w:tblPr>
        <w:tblStyle w:val="TableGrid"/>
        <w:tblW w:w="8810" w:type="dxa"/>
        <w:tblLayout w:type="fixed"/>
        <w:tblLook w:val="04A0" w:firstRow="1" w:lastRow="0" w:firstColumn="1" w:lastColumn="0" w:noHBand="0" w:noVBand="1"/>
      </w:tblPr>
      <w:tblGrid>
        <w:gridCol w:w="2202"/>
        <w:gridCol w:w="2203"/>
        <w:gridCol w:w="2202"/>
        <w:gridCol w:w="2203"/>
      </w:tblGrid>
      <w:tr w:rsidR="00C510A3" w:rsidRPr="003A1FE8" w14:paraId="6A4E3F61" w14:textId="77777777" w:rsidTr="00C510A3">
        <w:trPr>
          <w:trHeight w:val="333"/>
        </w:trPr>
        <w:tc>
          <w:tcPr>
            <w:tcW w:w="2202" w:type="dxa"/>
            <w:noWrap/>
            <w:vAlign w:val="center"/>
          </w:tcPr>
          <w:p w14:paraId="14EE5180" w14:textId="77777777" w:rsidR="00C510A3" w:rsidRPr="00C510A3" w:rsidRDefault="00C510A3" w:rsidP="001D16D7">
            <w:pPr>
              <w:tabs>
                <w:tab w:val="left" w:pos="1785"/>
              </w:tabs>
              <w:spacing w:line="360" w:lineRule="auto"/>
              <w:jc w:val="center"/>
              <w:rPr>
                <w:rFonts w:cs="Times New Roman"/>
                <w:szCs w:val="24"/>
              </w:rPr>
            </w:pPr>
            <w:r w:rsidRPr="00C510A3">
              <w:rPr>
                <w:rFonts w:eastAsia="Times New Roman" w:cs="Times New Roman"/>
                <w:color w:val="000000"/>
                <w:szCs w:val="24"/>
                <w:lang w:bidi="si-LK"/>
              </w:rPr>
              <w:t>Adsorbent dosage per 50 mL of 50 ppm methylene blue solutions(W</w:t>
            </w:r>
            <m:oMath>
              <m:r>
                <w:rPr>
                  <w:rFonts w:ascii="Cambria Math" w:eastAsia="Times New Roman" w:hAnsi="Cambria Math" w:cs="Times New Roman"/>
                  <w:color w:val="000000"/>
                  <w:szCs w:val="24"/>
                  <w:lang w:bidi="si-LK"/>
                </w:rPr>
                <m:t>±</m:t>
              </m:r>
            </m:oMath>
            <w:r w:rsidRPr="00C510A3">
              <w:rPr>
                <w:rFonts w:eastAsia="Times New Roman" w:cs="Times New Roman"/>
                <w:color w:val="000000"/>
                <w:szCs w:val="24"/>
                <w:lang w:bidi="si-LK"/>
              </w:rPr>
              <w:t>0.0001)</w:t>
            </w:r>
          </w:p>
        </w:tc>
        <w:tc>
          <w:tcPr>
            <w:tcW w:w="2203" w:type="dxa"/>
            <w:noWrap/>
            <w:vAlign w:val="center"/>
          </w:tcPr>
          <w:p w14:paraId="15B963CF" w14:textId="77777777" w:rsidR="00C510A3" w:rsidRPr="00C510A3" w:rsidRDefault="00C510A3" w:rsidP="001D16D7">
            <w:pPr>
              <w:spacing w:line="360" w:lineRule="auto"/>
              <w:jc w:val="center"/>
              <w:rPr>
                <w:rFonts w:eastAsia="Times New Roman" w:cs="Times New Roman"/>
                <w:color w:val="000000"/>
                <w:szCs w:val="24"/>
                <w:lang w:bidi="si-LK"/>
              </w:rPr>
            </w:pPr>
            <w:r w:rsidRPr="00C510A3">
              <w:rPr>
                <w:rFonts w:eastAsia="Times New Roman" w:cs="Times New Roman"/>
                <w:color w:val="000000"/>
                <w:szCs w:val="24"/>
                <w:lang w:bidi="si-LK"/>
              </w:rPr>
              <w:t>Final absorbance</w:t>
            </w:r>
          </w:p>
          <w:p w14:paraId="0436BA8B" w14:textId="77777777" w:rsidR="00C510A3" w:rsidRPr="00C510A3" w:rsidRDefault="00C510A3" w:rsidP="001D16D7">
            <w:pPr>
              <w:tabs>
                <w:tab w:val="left" w:pos="1785"/>
              </w:tabs>
              <w:spacing w:line="360" w:lineRule="auto"/>
              <w:jc w:val="center"/>
              <w:rPr>
                <w:rFonts w:cs="Times New Roman"/>
                <w:szCs w:val="24"/>
              </w:rPr>
            </w:pPr>
            <w:r w:rsidRPr="00C510A3">
              <w:rPr>
                <w:rFonts w:eastAsia="Times New Roman" w:cs="Times New Roman"/>
                <w:color w:val="000000"/>
                <w:szCs w:val="24"/>
                <w:lang w:bidi="si-LK"/>
              </w:rPr>
              <w:t>(A</w:t>
            </w:r>
            <m:oMath>
              <m:r>
                <w:rPr>
                  <w:rFonts w:ascii="Cambria Math" w:eastAsia="Times New Roman" w:hAnsi="Cambria Math" w:cs="Times New Roman"/>
                  <w:color w:val="000000"/>
                  <w:szCs w:val="24"/>
                  <w:lang w:bidi="si-LK"/>
                </w:rPr>
                <m:t>±</m:t>
              </m:r>
            </m:oMath>
            <w:r w:rsidRPr="00C510A3">
              <w:rPr>
                <w:rFonts w:eastAsia="Times New Roman" w:cs="Times New Roman"/>
                <w:color w:val="000000"/>
                <w:szCs w:val="24"/>
                <w:lang w:bidi="si-LK"/>
              </w:rPr>
              <w:t>0.001)</w:t>
            </w:r>
          </w:p>
        </w:tc>
        <w:tc>
          <w:tcPr>
            <w:tcW w:w="2202" w:type="dxa"/>
            <w:noWrap/>
            <w:vAlign w:val="center"/>
          </w:tcPr>
          <w:p w14:paraId="429F1EC4" w14:textId="77777777" w:rsidR="00C510A3" w:rsidRPr="00C510A3" w:rsidRDefault="00C510A3" w:rsidP="001D16D7">
            <w:pPr>
              <w:tabs>
                <w:tab w:val="left" w:pos="1785"/>
              </w:tabs>
              <w:spacing w:line="360" w:lineRule="auto"/>
              <w:jc w:val="center"/>
              <w:rPr>
                <w:rFonts w:cs="Times New Roman"/>
                <w:szCs w:val="24"/>
              </w:rPr>
            </w:pPr>
            <w:r w:rsidRPr="00C510A3">
              <w:rPr>
                <w:rFonts w:eastAsia="Times New Roman" w:cs="Times New Roman"/>
                <w:color w:val="000000"/>
                <w:szCs w:val="24"/>
                <w:lang w:bidi="si-LK"/>
              </w:rPr>
              <w:t>Final methylene blue concentration/ppm</w:t>
            </w:r>
          </w:p>
        </w:tc>
        <w:tc>
          <w:tcPr>
            <w:tcW w:w="2203" w:type="dxa"/>
            <w:noWrap/>
            <w:vAlign w:val="center"/>
          </w:tcPr>
          <w:p w14:paraId="6D6C2ED9" w14:textId="77777777" w:rsidR="00C510A3" w:rsidRPr="00C510A3" w:rsidRDefault="00C510A3" w:rsidP="001D16D7">
            <w:pPr>
              <w:tabs>
                <w:tab w:val="left" w:pos="1785"/>
              </w:tabs>
              <w:spacing w:line="360" w:lineRule="auto"/>
              <w:jc w:val="center"/>
              <w:rPr>
                <w:rFonts w:cs="Times New Roman"/>
                <w:szCs w:val="24"/>
              </w:rPr>
            </w:pPr>
            <w:r w:rsidRPr="00C510A3">
              <w:rPr>
                <w:rFonts w:eastAsia="Times New Roman" w:cs="Times New Roman"/>
                <w:color w:val="000000"/>
                <w:szCs w:val="24"/>
                <w:lang w:bidi="si-LK"/>
              </w:rPr>
              <w:t>% Dye removal</w:t>
            </w:r>
          </w:p>
        </w:tc>
      </w:tr>
      <w:tr w:rsidR="00C510A3" w:rsidRPr="003A1FE8" w14:paraId="120D3848" w14:textId="77777777" w:rsidTr="00C510A3">
        <w:trPr>
          <w:trHeight w:val="607"/>
        </w:trPr>
        <w:tc>
          <w:tcPr>
            <w:tcW w:w="2202" w:type="dxa"/>
            <w:noWrap/>
            <w:vAlign w:val="center"/>
            <w:hideMark/>
          </w:tcPr>
          <w:p w14:paraId="56E25284"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0.0050</w:t>
            </w:r>
          </w:p>
        </w:tc>
        <w:tc>
          <w:tcPr>
            <w:tcW w:w="2203" w:type="dxa"/>
            <w:noWrap/>
            <w:vAlign w:val="center"/>
            <w:hideMark/>
          </w:tcPr>
          <w:p w14:paraId="43846978"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3.274</w:t>
            </w:r>
          </w:p>
        </w:tc>
        <w:tc>
          <w:tcPr>
            <w:tcW w:w="2202" w:type="dxa"/>
            <w:noWrap/>
            <w:vAlign w:val="center"/>
            <w:hideMark/>
          </w:tcPr>
          <w:p w14:paraId="49CF006D"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15.97</w:t>
            </w:r>
          </w:p>
        </w:tc>
        <w:tc>
          <w:tcPr>
            <w:tcW w:w="2203" w:type="dxa"/>
            <w:noWrap/>
            <w:vAlign w:val="center"/>
            <w:hideMark/>
          </w:tcPr>
          <w:p w14:paraId="25503BA7"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 xml:space="preserve">68.05 </w:t>
            </w:r>
            <m:oMath>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0.05</w:t>
            </w:r>
          </w:p>
        </w:tc>
      </w:tr>
      <w:tr w:rsidR="00C510A3" w:rsidRPr="003A1FE8" w14:paraId="3A99035C" w14:textId="77777777" w:rsidTr="00C510A3">
        <w:trPr>
          <w:trHeight w:val="607"/>
        </w:trPr>
        <w:tc>
          <w:tcPr>
            <w:tcW w:w="2202" w:type="dxa"/>
            <w:noWrap/>
            <w:vAlign w:val="center"/>
            <w:hideMark/>
          </w:tcPr>
          <w:p w14:paraId="2034E7FE"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0.0500</w:t>
            </w:r>
          </w:p>
        </w:tc>
        <w:tc>
          <w:tcPr>
            <w:tcW w:w="2203" w:type="dxa"/>
            <w:noWrap/>
            <w:vAlign w:val="center"/>
            <w:hideMark/>
          </w:tcPr>
          <w:p w14:paraId="28B4B9D7"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3.231</w:t>
            </w:r>
          </w:p>
        </w:tc>
        <w:tc>
          <w:tcPr>
            <w:tcW w:w="2202" w:type="dxa"/>
            <w:noWrap/>
            <w:vAlign w:val="center"/>
            <w:hideMark/>
          </w:tcPr>
          <w:p w14:paraId="384A3A48"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15.76</w:t>
            </w:r>
          </w:p>
        </w:tc>
        <w:tc>
          <w:tcPr>
            <w:tcW w:w="2203" w:type="dxa"/>
            <w:noWrap/>
            <w:vAlign w:val="center"/>
            <w:hideMark/>
          </w:tcPr>
          <w:p w14:paraId="12AAB972"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 xml:space="preserve">68.47 </w:t>
            </w:r>
            <m:oMath>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0.03</w:t>
            </w:r>
          </w:p>
        </w:tc>
      </w:tr>
      <w:tr w:rsidR="00C510A3" w:rsidRPr="003A1FE8" w14:paraId="11938542" w14:textId="77777777" w:rsidTr="00C510A3">
        <w:trPr>
          <w:trHeight w:val="607"/>
        </w:trPr>
        <w:tc>
          <w:tcPr>
            <w:tcW w:w="2202" w:type="dxa"/>
            <w:noWrap/>
            <w:vAlign w:val="center"/>
            <w:hideMark/>
          </w:tcPr>
          <w:p w14:paraId="1B22BC10"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0.1001</w:t>
            </w:r>
          </w:p>
        </w:tc>
        <w:tc>
          <w:tcPr>
            <w:tcW w:w="2203" w:type="dxa"/>
            <w:noWrap/>
            <w:vAlign w:val="center"/>
            <w:hideMark/>
          </w:tcPr>
          <w:p w14:paraId="1E956AE9"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3.104</w:t>
            </w:r>
          </w:p>
        </w:tc>
        <w:tc>
          <w:tcPr>
            <w:tcW w:w="2202" w:type="dxa"/>
            <w:noWrap/>
            <w:vAlign w:val="center"/>
            <w:hideMark/>
          </w:tcPr>
          <w:p w14:paraId="65332FDA"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15.14</w:t>
            </w:r>
          </w:p>
        </w:tc>
        <w:tc>
          <w:tcPr>
            <w:tcW w:w="2203" w:type="dxa"/>
            <w:noWrap/>
            <w:vAlign w:val="center"/>
            <w:hideMark/>
          </w:tcPr>
          <w:p w14:paraId="77BFBBC6"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 xml:space="preserve">69.71 </w:t>
            </w:r>
            <m:oMath>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0.02</w:t>
            </w:r>
          </w:p>
        </w:tc>
      </w:tr>
      <w:tr w:rsidR="00C510A3" w:rsidRPr="003A1FE8" w14:paraId="0E08122C" w14:textId="77777777" w:rsidTr="00C510A3">
        <w:trPr>
          <w:trHeight w:val="607"/>
        </w:trPr>
        <w:tc>
          <w:tcPr>
            <w:tcW w:w="2202" w:type="dxa"/>
            <w:noWrap/>
            <w:vAlign w:val="center"/>
            <w:hideMark/>
          </w:tcPr>
          <w:p w14:paraId="636BDEDC"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0.2001</w:t>
            </w:r>
          </w:p>
        </w:tc>
        <w:tc>
          <w:tcPr>
            <w:tcW w:w="2203" w:type="dxa"/>
            <w:noWrap/>
            <w:vAlign w:val="center"/>
            <w:hideMark/>
          </w:tcPr>
          <w:p w14:paraId="3C518C5E"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2.165</w:t>
            </w:r>
          </w:p>
        </w:tc>
        <w:tc>
          <w:tcPr>
            <w:tcW w:w="2202" w:type="dxa"/>
            <w:noWrap/>
            <w:vAlign w:val="center"/>
            <w:hideMark/>
          </w:tcPr>
          <w:p w14:paraId="1F82C1F3"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10.56</w:t>
            </w:r>
          </w:p>
        </w:tc>
        <w:tc>
          <w:tcPr>
            <w:tcW w:w="2203" w:type="dxa"/>
            <w:noWrap/>
            <w:vAlign w:val="center"/>
            <w:hideMark/>
          </w:tcPr>
          <w:p w14:paraId="76574BE9"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 xml:space="preserve">78.87 </w:t>
            </w:r>
            <m:oMath>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0.02</w:t>
            </w:r>
          </w:p>
        </w:tc>
      </w:tr>
      <w:tr w:rsidR="00C510A3" w:rsidRPr="003A1FE8" w14:paraId="0C8A4FD7" w14:textId="77777777" w:rsidTr="00C510A3">
        <w:trPr>
          <w:trHeight w:val="607"/>
        </w:trPr>
        <w:tc>
          <w:tcPr>
            <w:tcW w:w="2202" w:type="dxa"/>
            <w:noWrap/>
            <w:vAlign w:val="center"/>
            <w:hideMark/>
          </w:tcPr>
          <w:p w14:paraId="66ADE472"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0.3000</w:t>
            </w:r>
          </w:p>
        </w:tc>
        <w:tc>
          <w:tcPr>
            <w:tcW w:w="2203" w:type="dxa"/>
            <w:noWrap/>
            <w:vAlign w:val="center"/>
            <w:hideMark/>
          </w:tcPr>
          <w:p w14:paraId="3821C7AD"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1.093</w:t>
            </w:r>
          </w:p>
        </w:tc>
        <w:tc>
          <w:tcPr>
            <w:tcW w:w="2202" w:type="dxa"/>
            <w:noWrap/>
            <w:vAlign w:val="center"/>
            <w:hideMark/>
          </w:tcPr>
          <w:p w14:paraId="02F5FEA9"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5.33</w:t>
            </w:r>
          </w:p>
        </w:tc>
        <w:tc>
          <w:tcPr>
            <w:tcW w:w="2203" w:type="dxa"/>
            <w:noWrap/>
            <w:vAlign w:val="center"/>
            <w:hideMark/>
          </w:tcPr>
          <w:p w14:paraId="32373F76"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 xml:space="preserve">89.33 </w:t>
            </w:r>
            <m:oMath>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0.02</w:t>
            </w:r>
          </w:p>
        </w:tc>
      </w:tr>
      <w:tr w:rsidR="00C510A3" w:rsidRPr="003A1FE8" w14:paraId="08E9A4CF" w14:textId="77777777" w:rsidTr="00C510A3">
        <w:trPr>
          <w:trHeight w:val="607"/>
        </w:trPr>
        <w:tc>
          <w:tcPr>
            <w:tcW w:w="2202" w:type="dxa"/>
            <w:noWrap/>
            <w:vAlign w:val="center"/>
            <w:hideMark/>
          </w:tcPr>
          <w:p w14:paraId="3125978A"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0.4002</w:t>
            </w:r>
          </w:p>
        </w:tc>
        <w:tc>
          <w:tcPr>
            <w:tcW w:w="2203" w:type="dxa"/>
            <w:noWrap/>
            <w:vAlign w:val="center"/>
            <w:hideMark/>
          </w:tcPr>
          <w:p w14:paraId="0A3357F6"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0.762</w:t>
            </w:r>
          </w:p>
        </w:tc>
        <w:tc>
          <w:tcPr>
            <w:tcW w:w="2202" w:type="dxa"/>
            <w:noWrap/>
            <w:vAlign w:val="center"/>
            <w:hideMark/>
          </w:tcPr>
          <w:p w14:paraId="6EC22F23"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3.72</w:t>
            </w:r>
          </w:p>
        </w:tc>
        <w:tc>
          <w:tcPr>
            <w:tcW w:w="2203" w:type="dxa"/>
            <w:noWrap/>
            <w:vAlign w:val="center"/>
            <w:hideMark/>
          </w:tcPr>
          <w:p w14:paraId="2A974974"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 xml:space="preserve">92.56 </w:t>
            </w:r>
            <m:oMath>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0.02</w:t>
            </w:r>
          </w:p>
        </w:tc>
      </w:tr>
      <w:tr w:rsidR="00C510A3" w:rsidRPr="003A1FE8" w14:paraId="56E3AC8E" w14:textId="77777777" w:rsidTr="00C510A3">
        <w:trPr>
          <w:trHeight w:val="607"/>
        </w:trPr>
        <w:tc>
          <w:tcPr>
            <w:tcW w:w="2202" w:type="dxa"/>
            <w:noWrap/>
            <w:vAlign w:val="center"/>
            <w:hideMark/>
          </w:tcPr>
          <w:p w14:paraId="06645F7C"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0.5000</w:t>
            </w:r>
          </w:p>
        </w:tc>
        <w:tc>
          <w:tcPr>
            <w:tcW w:w="2203" w:type="dxa"/>
            <w:noWrap/>
            <w:vAlign w:val="center"/>
            <w:hideMark/>
          </w:tcPr>
          <w:p w14:paraId="53AFDA0F"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0.370</w:t>
            </w:r>
          </w:p>
        </w:tc>
        <w:tc>
          <w:tcPr>
            <w:tcW w:w="2202" w:type="dxa"/>
            <w:noWrap/>
            <w:vAlign w:val="center"/>
            <w:hideMark/>
          </w:tcPr>
          <w:p w14:paraId="1C4D4C44"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1.80</w:t>
            </w:r>
          </w:p>
        </w:tc>
        <w:tc>
          <w:tcPr>
            <w:tcW w:w="2203" w:type="dxa"/>
            <w:noWrap/>
            <w:vAlign w:val="center"/>
            <w:hideMark/>
          </w:tcPr>
          <w:p w14:paraId="5C7385DF"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 xml:space="preserve">96.39 </w:t>
            </w:r>
            <m:oMath>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0.02</w:t>
            </w:r>
          </w:p>
        </w:tc>
      </w:tr>
      <w:tr w:rsidR="00C510A3" w:rsidRPr="003A1FE8" w14:paraId="554EF8A0" w14:textId="77777777" w:rsidTr="00C510A3">
        <w:trPr>
          <w:trHeight w:val="607"/>
        </w:trPr>
        <w:tc>
          <w:tcPr>
            <w:tcW w:w="2202" w:type="dxa"/>
            <w:noWrap/>
            <w:vAlign w:val="center"/>
            <w:hideMark/>
          </w:tcPr>
          <w:p w14:paraId="775F96AE"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0.6001</w:t>
            </w:r>
          </w:p>
        </w:tc>
        <w:tc>
          <w:tcPr>
            <w:tcW w:w="2203" w:type="dxa"/>
            <w:noWrap/>
            <w:vAlign w:val="center"/>
            <w:hideMark/>
          </w:tcPr>
          <w:p w14:paraId="29247BE9"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0.236</w:t>
            </w:r>
          </w:p>
        </w:tc>
        <w:tc>
          <w:tcPr>
            <w:tcW w:w="2202" w:type="dxa"/>
            <w:noWrap/>
            <w:vAlign w:val="center"/>
            <w:hideMark/>
          </w:tcPr>
          <w:p w14:paraId="77B2664B"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1.15</w:t>
            </w:r>
          </w:p>
        </w:tc>
        <w:tc>
          <w:tcPr>
            <w:tcW w:w="2203" w:type="dxa"/>
            <w:noWrap/>
            <w:vAlign w:val="center"/>
            <w:hideMark/>
          </w:tcPr>
          <w:p w14:paraId="120B447C"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97.69</w:t>
            </w:r>
            <m:oMath>
              <m:r>
                <w:rPr>
                  <w:rFonts w:ascii="Cambria Math" w:hAnsi="Cambria Math" w:cs="Times New Roman"/>
                  <w:szCs w:val="24"/>
                </w:rPr>
                <m:t xml:space="preserve"> </m:t>
              </m:r>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0.04</w:t>
            </w:r>
          </w:p>
        </w:tc>
      </w:tr>
      <w:tr w:rsidR="00C510A3" w:rsidRPr="003A1FE8" w14:paraId="4D3C8E00" w14:textId="77777777" w:rsidTr="00C510A3">
        <w:trPr>
          <w:trHeight w:val="607"/>
        </w:trPr>
        <w:tc>
          <w:tcPr>
            <w:tcW w:w="2202" w:type="dxa"/>
            <w:noWrap/>
            <w:vAlign w:val="center"/>
            <w:hideMark/>
          </w:tcPr>
          <w:p w14:paraId="51A4F913"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0.7000</w:t>
            </w:r>
          </w:p>
        </w:tc>
        <w:tc>
          <w:tcPr>
            <w:tcW w:w="2203" w:type="dxa"/>
            <w:noWrap/>
            <w:vAlign w:val="center"/>
            <w:hideMark/>
          </w:tcPr>
          <w:p w14:paraId="40F43DC5"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0.108</w:t>
            </w:r>
          </w:p>
        </w:tc>
        <w:tc>
          <w:tcPr>
            <w:tcW w:w="2202" w:type="dxa"/>
            <w:noWrap/>
            <w:vAlign w:val="center"/>
            <w:hideMark/>
          </w:tcPr>
          <w:p w14:paraId="74F28FAC"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0.53</w:t>
            </w:r>
          </w:p>
        </w:tc>
        <w:tc>
          <w:tcPr>
            <w:tcW w:w="2203" w:type="dxa"/>
            <w:noWrap/>
            <w:vAlign w:val="center"/>
            <w:hideMark/>
          </w:tcPr>
          <w:p w14:paraId="187EA2E9"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 xml:space="preserve">98.94 </w:t>
            </w:r>
            <m:oMath>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0.02</w:t>
            </w:r>
          </w:p>
        </w:tc>
      </w:tr>
      <w:tr w:rsidR="00C510A3" w:rsidRPr="003A1FE8" w14:paraId="5F443E62" w14:textId="77777777" w:rsidTr="00C510A3">
        <w:trPr>
          <w:trHeight w:val="607"/>
        </w:trPr>
        <w:tc>
          <w:tcPr>
            <w:tcW w:w="2202" w:type="dxa"/>
            <w:noWrap/>
            <w:vAlign w:val="center"/>
            <w:hideMark/>
          </w:tcPr>
          <w:p w14:paraId="2720692C"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0.8001</w:t>
            </w:r>
          </w:p>
        </w:tc>
        <w:tc>
          <w:tcPr>
            <w:tcW w:w="2203" w:type="dxa"/>
            <w:noWrap/>
            <w:vAlign w:val="center"/>
            <w:hideMark/>
          </w:tcPr>
          <w:p w14:paraId="216F884A"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0.067</w:t>
            </w:r>
          </w:p>
        </w:tc>
        <w:tc>
          <w:tcPr>
            <w:tcW w:w="2202" w:type="dxa"/>
            <w:noWrap/>
            <w:vAlign w:val="center"/>
            <w:hideMark/>
          </w:tcPr>
          <w:p w14:paraId="4ECC476A"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0.33</w:t>
            </w:r>
          </w:p>
        </w:tc>
        <w:tc>
          <w:tcPr>
            <w:tcW w:w="2203" w:type="dxa"/>
            <w:noWrap/>
            <w:vAlign w:val="center"/>
            <w:hideMark/>
          </w:tcPr>
          <w:p w14:paraId="0DDC80C2"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 xml:space="preserve">99.34 </w:t>
            </w:r>
            <m:oMath>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0.02</w:t>
            </w:r>
          </w:p>
        </w:tc>
      </w:tr>
      <w:tr w:rsidR="00C510A3" w:rsidRPr="003A1FE8" w14:paraId="22726238" w14:textId="77777777" w:rsidTr="00C510A3">
        <w:trPr>
          <w:trHeight w:val="607"/>
        </w:trPr>
        <w:tc>
          <w:tcPr>
            <w:tcW w:w="2202" w:type="dxa"/>
            <w:noWrap/>
            <w:vAlign w:val="center"/>
            <w:hideMark/>
          </w:tcPr>
          <w:p w14:paraId="581A2060"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0.9000</w:t>
            </w:r>
          </w:p>
        </w:tc>
        <w:tc>
          <w:tcPr>
            <w:tcW w:w="2203" w:type="dxa"/>
            <w:noWrap/>
            <w:vAlign w:val="center"/>
            <w:hideMark/>
          </w:tcPr>
          <w:p w14:paraId="7D58D67E"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0.065</w:t>
            </w:r>
          </w:p>
        </w:tc>
        <w:tc>
          <w:tcPr>
            <w:tcW w:w="2202" w:type="dxa"/>
            <w:noWrap/>
            <w:vAlign w:val="center"/>
            <w:hideMark/>
          </w:tcPr>
          <w:p w14:paraId="542994E3"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0.32</w:t>
            </w:r>
          </w:p>
        </w:tc>
        <w:tc>
          <w:tcPr>
            <w:tcW w:w="2203" w:type="dxa"/>
            <w:noWrap/>
            <w:vAlign w:val="center"/>
            <w:hideMark/>
          </w:tcPr>
          <w:p w14:paraId="5A419EB5"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 xml:space="preserve">99.36 </w:t>
            </w:r>
            <m:oMath>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0.05</w:t>
            </w:r>
          </w:p>
        </w:tc>
      </w:tr>
      <w:tr w:rsidR="00C510A3" w:rsidRPr="003A1FE8" w14:paraId="36BD3A73" w14:textId="77777777" w:rsidTr="00C510A3">
        <w:trPr>
          <w:trHeight w:val="607"/>
        </w:trPr>
        <w:tc>
          <w:tcPr>
            <w:tcW w:w="2202" w:type="dxa"/>
            <w:noWrap/>
            <w:vAlign w:val="center"/>
            <w:hideMark/>
          </w:tcPr>
          <w:p w14:paraId="192EB75E"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1.0002</w:t>
            </w:r>
          </w:p>
        </w:tc>
        <w:tc>
          <w:tcPr>
            <w:tcW w:w="2203" w:type="dxa"/>
            <w:noWrap/>
            <w:vAlign w:val="center"/>
            <w:hideMark/>
          </w:tcPr>
          <w:p w14:paraId="303D4D64"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0.019</w:t>
            </w:r>
          </w:p>
        </w:tc>
        <w:tc>
          <w:tcPr>
            <w:tcW w:w="2202" w:type="dxa"/>
            <w:noWrap/>
            <w:vAlign w:val="center"/>
            <w:hideMark/>
          </w:tcPr>
          <w:p w14:paraId="3ACED0AB"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0.09</w:t>
            </w:r>
          </w:p>
        </w:tc>
        <w:tc>
          <w:tcPr>
            <w:tcW w:w="2203" w:type="dxa"/>
            <w:noWrap/>
            <w:vAlign w:val="center"/>
            <w:hideMark/>
          </w:tcPr>
          <w:p w14:paraId="2B27F3B5" w14:textId="77777777" w:rsidR="00C510A3" w:rsidRPr="00C510A3" w:rsidRDefault="00C510A3" w:rsidP="001D16D7">
            <w:pPr>
              <w:tabs>
                <w:tab w:val="left" w:pos="1785"/>
              </w:tabs>
              <w:spacing w:line="360" w:lineRule="auto"/>
              <w:jc w:val="center"/>
              <w:rPr>
                <w:rFonts w:cs="Times New Roman"/>
                <w:szCs w:val="24"/>
              </w:rPr>
            </w:pPr>
            <w:r w:rsidRPr="00C510A3">
              <w:rPr>
                <w:rFonts w:cs="Times New Roman"/>
                <w:szCs w:val="24"/>
              </w:rPr>
              <w:t xml:space="preserve">99.81 </w:t>
            </w:r>
            <m:oMath>
              <m:r>
                <w:rPr>
                  <w:rFonts w:ascii="Cambria Math" w:eastAsia="Times New Roman" w:hAnsi="Cambria Math" w:cs="Times New Roman"/>
                  <w:color w:val="000000"/>
                  <w:szCs w:val="24"/>
                  <w:lang w:bidi="si-LK"/>
                </w:rPr>
                <m:t>±</m:t>
              </m:r>
            </m:oMath>
            <w:r w:rsidRPr="00C510A3">
              <w:rPr>
                <w:rFonts w:eastAsiaTheme="minorEastAsia" w:cs="Times New Roman"/>
                <w:color w:val="000000"/>
                <w:szCs w:val="24"/>
                <w:lang w:bidi="si-LK"/>
              </w:rPr>
              <w:t xml:space="preserve"> 0.02</w:t>
            </w:r>
          </w:p>
        </w:tc>
      </w:tr>
    </w:tbl>
    <w:p w14:paraId="14782380" w14:textId="77777777" w:rsidR="00C510A3" w:rsidRDefault="00C510A3" w:rsidP="001D16D7">
      <w:pPr>
        <w:tabs>
          <w:tab w:val="left" w:pos="1785"/>
        </w:tabs>
        <w:spacing w:line="360" w:lineRule="auto"/>
        <w:jc w:val="both"/>
        <w:rPr>
          <w:szCs w:val="24"/>
        </w:rPr>
      </w:pPr>
    </w:p>
    <w:p w14:paraId="5FF6912E" w14:textId="77777777" w:rsidR="00271CEC" w:rsidRPr="003A1FE8" w:rsidRDefault="00DE623C" w:rsidP="00DE623C">
      <w:pPr>
        <w:tabs>
          <w:tab w:val="left" w:pos="720"/>
        </w:tabs>
        <w:spacing w:line="360" w:lineRule="auto"/>
        <w:jc w:val="both"/>
        <w:rPr>
          <w:szCs w:val="24"/>
        </w:rPr>
      </w:pPr>
      <w:r>
        <w:rPr>
          <w:szCs w:val="24"/>
        </w:rPr>
        <w:lastRenderedPageBreak/>
        <w:tab/>
      </w:r>
      <w:r w:rsidR="00271CEC" w:rsidRPr="003A1FE8">
        <w:rPr>
          <w:szCs w:val="24"/>
        </w:rPr>
        <w:t>The adsorbent dosage is one of the major parameters because it concludes the capacity of an adsorbent for a given initial concentration.</w:t>
      </w:r>
    </w:p>
    <w:p w14:paraId="112C8DF2" w14:textId="77777777" w:rsidR="00BB1B09" w:rsidRDefault="00DE623C" w:rsidP="00DE623C">
      <w:pPr>
        <w:tabs>
          <w:tab w:val="left" w:pos="720"/>
        </w:tabs>
        <w:spacing w:line="360" w:lineRule="auto"/>
        <w:jc w:val="both"/>
        <w:rPr>
          <w:rFonts w:eastAsiaTheme="minorEastAsia"/>
          <w:szCs w:val="24"/>
        </w:rPr>
      </w:pPr>
      <w:r>
        <w:rPr>
          <w:rFonts w:eastAsiaTheme="minorEastAsia"/>
          <w:szCs w:val="24"/>
        </w:rPr>
        <w:tab/>
      </w:r>
      <w:r w:rsidR="00271CEC" w:rsidRPr="003A1FE8">
        <w:rPr>
          <w:rFonts w:eastAsiaTheme="minorEastAsia"/>
          <w:szCs w:val="24"/>
        </w:rPr>
        <w:t xml:space="preserve">The effect of </w:t>
      </w:r>
      <w:r w:rsidR="00C510A3">
        <w:rPr>
          <w:rFonts w:eastAsiaTheme="minorEastAsia"/>
          <w:szCs w:val="24"/>
        </w:rPr>
        <w:t xml:space="preserve">the </w:t>
      </w:r>
      <w:r w:rsidR="00271CEC" w:rsidRPr="003A1FE8">
        <w:rPr>
          <w:rFonts w:eastAsiaTheme="minorEastAsia"/>
          <w:szCs w:val="24"/>
        </w:rPr>
        <w:t xml:space="preserve">adsorbent dose on </w:t>
      </w:r>
      <w:r w:rsidR="00C510A3">
        <w:rPr>
          <w:rFonts w:eastAsiaTheme="minorEastAsia"/>
          <w:szCs w:val="24"/>
        </w:rPr>
        <w:t xml:space="preserve">the </w:t>
      </w:r>
      <w:r w:rsidR="00271CEC" w:rsidRPr="003A1FE8">
        <w:rPr>
          <w:rFonts w:eastAsiaTheme="minorEastAsia"/>
          <w:szCs w:val="24"/>
        </w:rPr>
        <w:t>removal of methylene blue was studied by varying the adsorbent dose from</w:t>
      </w:r>
      <m:oMath>
        <m:r>
          <w:rPr>
            <w:rFonts w:ascii="Cambria Math" w:eastAsiaTheme="minorEastAsia" w:hAnsi="Cambria Math"/>
            <w:szCs w:val="24"/>
          </w:rPr>
          <m:t xml:space="preserve"> </m:t>
        </m:r>
        <m:r>
          <m:rPr>
            <m:sty m:val="p"/>
          </m:rPr>
          <w:rPr>
            <w:rFonts w:ascii="Cambria Math" w:eastAsiaTheme="minorEastAsia" w:hAnsi="Cambria Math" w:cs="Times New Roman"/>
            <w:szCs w:val="24"/>
          </w:rPr>
          <m:t xml:space="preserve"> </m:t>
        </m:r>
      </m:oMath>
      <w:r w:rsidR="00271CEC" w:rsidRPr="003A1FE8">
        <w:rPr>
          <w:rFonts w:eastAsiaTheme="minorEastAsia"/>
          <w:szCs w:val="24"/>
        </w:rPr>
        <w:t xml:space="preserve"> 0.005 g to 1.00 g per 50 mL </w:t>
      </w:r>
      <m:oMath>
        <m:r>
          <m:rPr>
            <m:sty m:val="p"/>
          </m:rPr>
          <w:rPr>
            <w:rFonts w:ascii="Cambria Math" w:eastAsiaTheme="minorEastAsia" w:hAnsi="Cambria Math"/>
            <w:szCs w:val="24"/>
          </w:rPr>
          <m:t>of methylene blue solution</m:t>
        </m:r>
      </m:oMath>
      <w:r w:rsidR="00271CEC" w:rsidRPr="003A1FE8">
        <w:rPr>
          <w:rFonts w:eastAsiaTheme="minorEastAsia"/>
          <w:szCs w:val="24"/>
        </w:rPr>
        <w:t xml:space="preserve"> for all</w:t>
      </w:r>
      <w:r w:rsidR="00C510A3">
        <w:rPr>
          <w:rFonts w:eastAsiaTheme="minorEastAsia"/>
          <w:szCs w:val="24"/>
        </w:rPr>
        <w:t xml:space="preserve"> four adsorbents (tire pyrolytic</w:t>
      </w:r>
      <w:r w:rsidR="00271CEC" w:rsidRPr="003A1FE8">
        <w:rPr>
          <w:rFonts w:eastAsiaTheme="minorEastAsia"/>
          <w:szCs w:val="24"/>
        </w:rPr>
        <w:t xml:space="preserve"> char, demineralized char, activated tire char and commercial carbo</w:t>
      </w:r>
      <w:r w:rsidR="00C510A3">
        <w:rPr>
          <w:rFonts w:eastAsiaTheme="minorEastAsia"/>
          <w:szCs w:val="24"/>
        </w:rPr>
        <w:t>n black</w:t>
      </w:r>
      <w:r w:rsidR="00BB1B09">
        <w:rPr>
          <w:rFonts w:eastAsiaTheme="minorEastAsia"/>
          <w:szCs w:val="24"/>
        </w:rPr>
        <w:t xml:space="preserve"> as shown in the Figure</w:t>
      </w:r>
      <w:r w:rsidR="0009027E">
        <w:rPr>
          <w:rFonts w:eastAsiaTheme="minorEastAsia"/>
          <w:szCs w:val="24"/>
        </w:rPr>
        <w:t xml:space="preserve"> 3.11a-d</w:t>
      </w:r>
      <w:r w:rsidR="00BB1B09">
        <w:rPr>
          <w:rFonts w:eastAsiaTheme="minorEastAsia"/>
          <w:szCs w:val="24"/>
        </w:rPr>
        <w:t xml:space="preserve">. </w:t>
      </w:r>
    </w:p>
    <w:p w14:paraId="754E3688" w14:textId="77777777" w:rsidR="00603680" w:rsidRDefault="007F163D" w:rsidP="001D16D7">
      <w:pPr>
        <w:tabs>
          <w:tab w:val="left" w:pos="1785"/>
        </w:tabs>
        <w:spacing w:line="360" w:lineRule="auto"/>
        <w:jc w:val="both"/>
        <w:rPr>
          <w:rFonts w:eastAsiaTheme="minorEastAsia"/>
          <w:szCs w:val="24"/>
        </w:rPr>
      </w:pPr>
      <w:r>
        <w:rPr>
          <w:noProof/>
          <w:lang w:val="en-GB" w:eastAsia="en-GB"/>
        </w:rPr>
        <w:drawing>
          <wp:inline distT="0" distB="0" distL="0" distR="0" wp14:anchorId="6633C810" wp14:editId="6B8F0B9D">
            <wp:extent cx="4838700" cy="2552700"/>
            <wp:effectExtent l="0" t="0" r="0" b="0"/>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lang w:val="en-GB" w:eastAsia="en-GB"/>
        </w:rPr>
        <w:drawing>
          <wp:inline distT="0" distB="0" distL="0" distR="0" wp14:anchorId="69BD8543" wp14:editId="26AE45AA">
            <wp:extent cx="4838700" cy="2546985"/>
            <wp:effectExtent l="0" t="0" r="0" b="571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48EF365" w14:textId="77777777" w:rsidR="0009027E" w:rsidRDefault="007F163D" w:rsidP="001D16D7">
      <w:pPr>
        <w:keepNext/>
        <w:tabs>
          <w:tab w:val="left" w:pos="1785"/>
        </w:tabs>
        <w:spacing w:line="360" w:lineRule="auto"/>
        <w:jc w:val="both"/>
      </w:pPr>
      <w:r>
        <w:rPr>
          <w:noProof/>
          <w:lang w:val="en-GB" w:eastAsia="en-GB"/>
        </w:rPr>
        <w:lastRenderedPageBreak/>
        <w:drawing>
          <wp:inline distT="0" distB="0" distL="0" distR="0" wp14:anchorId="06B35AEF" wp14:editId="29B443F0">
            <wp:extent cx="4943475" cy="2453640"/>
            <wp:effectExtent l="0" t="0" r="9525" b="381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Pr>
          <w:noProof/>
          <w:lang w:val="en-GB" w:eastAsia="en-GB"/>
        </w:rPr>
        <w:drawing>
          <wp:inline distT="0" distB="0" distL="0" distR="0" wp14:anchorId="039F221C" wp14:editId="0AEC506F">
            <wp:extent cx="4943475" cy="2457450"/>
            <wp:effectExtent l="0" t="0" r="9525" b="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B1C4A6D" w14:textId="77777777" w:rsidR="007F163D" w:rsidRPr="00DE623C" w:rsidRDefault="0009027E" w:rsidP="001D16D7">
      <w:pPr>
        <w:pStyle w:val="Caption"/>
        <w:spacing w:line="360" w:lineRule="auto"/>
        <w:rPr>
          <w:i w:val="0"/>
          <w:iCs w:val="0"/>
          <w:color w:val="auto"/>
          <w:sz w:val="24"/>
          <w:szCs w:val="24"/>
        </w:rPr>
      </w:pPr>
      <w:bookmarkStart w:id="452" w:name="_Toc80342684"/>
      <w:r w:rsidRPr="00DE623C">
        <w:rPr>
          <w:b/>
          <w:bCs/>
          <w:i w:val="0"/>
          <w:iCs w:val="0"/>
          <w:color w:val="auto"/>
          <w:sz w:val="24"/>
          <w:szCs w:val="24"/>
        </w:rPr>
        <w:t xml:space="preserve">Figure </w:t>
      </w:r>
      <w:r w:rsidR="00A25B39" w:rsidRPr="00DE623C">
        <w:rPr>
          <w:b/>
          <w:bCs/>
          <w:i w:val="0"/>
          <w:iCs w:val="0"/>
          <w:color w:val="auto"/>
          <w:sz w:val="24"/>
          <w:szCs w:val="24"/>
        </w:rPr>
        <w:fldChar w:fldCharType="begin"/>
      </w:r>
      <w:r w:rsidR="00A25B39" w:rsidRPr="00DE623C">
        <w:rPr>
          <w:b/>
          <w:bCs/>
          <w:i w:val="0"/>
          <w:iCs w:val="0"/>
          <w:color w:val="auto"/>
          <w:sz w:val="24"/>
          <w:szCs w:val="24"/>
        </w:rPr>
        <w:instrText xml:space="preserve"> STYLEREF 1 \s </w:instrText>
      </w:r>
      <w:r w:rsidR="00A25B39" w:rsidRPr="00DE623C">
        <w:rPr>
          <w:b/>
          <w:bCs/>
          <w:i w:val="0"/>
          <w:iCs w:val="0"/>
          <w:color w:val="auto"/>
          <w:sz w:val="24"/>
          <w:szCs w:val="24"/>
        </w:rPr>
        <w:fldChar w:fldCharType="separate"/>
      </w:r>
      <w:r w:rsidR="00A25B39" w:rsidRPr="00DE623C">
        <w:rPr>
          <w:b/>
          <w:bCs/>
          <w:i w:val="0"/>
          <w:iCs w:val="0"/>
          <w:noProof/>
          <w:color w:val="auto"/>
          <w:sz w:val="24"/>
          <w:szCs w:val="24"/>
        </w:rPr>
        <w:t>3</w:t>
      </w:r>
      <w:r w:rsidR="00A25B39" w:rsidRPr="00DE623C">
        <w:rPr>
          <w:b/>
          <w:bCs/>
          <w:i w:val="0"/>
          <w:iCs w:val="0"/>
          <w:color w:val="auto"/>
          <w:sz w:val="24"/>
          <w:szCs w:val="24"/>
        </w:rPr>
        <w:fldChar w:fldCharType="end"/>
      </w:r>
      <w:r w:rsidR="00A25B39" w:rsidRPr="00DE623C">
        <w:rPr>
          <w:b/>
          <w:bCs/>
          <w:i w:val="0"/>
          <w:iCs w:val="0"/>
          <w:color w:val="auto"/>
          <w:sz w:val="24"/>
          <w:szCs w:val="24"/>
        </w:rPr>
        <w:t>.</w:t>
      </w:r>
      <w:r w:rsidR="00A25B39" w:rsidRPr="00DE623C">
        <w:rPr>
          <w:b/>
          <w:bCs/>
          <w:i w:val="0"/>
          <w:iCs w:val="0"/>
          <w:color w:val="auto"/>
          <w:sz w:val="24"/>
          <w:szCs w:val="24"/>
        </w:rPr>
        <w:fldChar w:fldCharType="begin"/>
      </w:r>
      <w:r w:rsidR="00A25B39" w:rsidRPr="00DE623C">
        <w:rPr>
          <w:b/>
          <w:bCs/>
          <w:i w:val="0"/>
          <w:iCs w:val="0"/>
          <w:color w:val="auto"/>
          <w:sz w:val="24"/>
          <w:szCs w:val="24"/>
        </w:rPr>
        <w:instrText xml:space="preserve"> SEQ Figure \* ARABIC \s 1 </w:instrText>
      </w:r>
      <w:r w:rsidR="00A25B39" w:rsidRPr="00DE623C">
        <w:rPr>
          <w:b/>
          <w:bCs/>
          <w:i w:val="0"/>
          <w:iCs w:val="0"/>
          <w:color w:val="auto"/>
          <w:sz w:val="24"/>
          <w:szCs w:val="24"/>
        </w:rPr>
        <w:fldChar w:fldCharType="separate"/>
      </w:r>
      <w:r w:rsidR="00A25B39" w:rsidRPr="00DE623C">
        <w:rPr>
          <w:b/>
          <w:bCs/>
          <w:i w:val="0"/>
          <w:iCs w:val="0"/>
          <w:noProof/>
          <w:color w:val="auto"/>
          <w:sz w:val="24"/>
          <w:szCs w:val="24"/>
        </w:rPr>
        <w:t>11</w:t>
      </w:r>
      <w:r w:rsidR="00A25B39" w:rsidRPr="00DE623C">
        <w:rPr>
          <w:b/>
          <w:bCs/>
          <w:i w:val="0"/>
          <w:iCs w:val="0"/>
          <w:color w:val="auto"/>
          <w:sz w:val="24"/>
          <w:szCs w:val="24"/>
        </w:rPr>
        <w:fldChar w:fldCharType="end"/>
      </w:r>
      <w:r w:rsidRPr="00DE623C">
        <w:rPr>
          <w:i w:val="0"/>
          <w:iCs w:val="0"/>
          <w:color w:val="auto"/>
          <w:sz w:val="24"/>
          <w:szCs w:val="24"/>
        </w:rPr>
        <w:t>. Effect</w:t>
      </w:r>
      <w:r w:rsidRPr="00DE623C">
        <w:rPr>
          <w:i w:val="0"/>
          <w:iCs w:val="0"/>
          <w:color w:val="auto"/>
          <w:sz w:val="24"/>
          <w:szCs w:val="30"/>
        </w:rPr>
        <w:t xml:space="preserve"> </w:t>
      </w:r>
      <w:r w:rsidRPr="00DE623C">
        <w:rPr>
          <w:i w:val="0"/>
          <w:iCs w:val="0"/>
          <w:color w:val="auto"/>
          <w:sz w:val="24"/>
          <w:szCs w:val="24"/>
        </w:rPr>
        <w:t>of adsorbent dosage on removal of methylene blue by tire pyrolytic char (a), demineralized tire char(b), activated tire char(c) and, commercial carbon black(d) (Agitating speed: 120</w:t>
      </w:r>
      <w:r w:rsidR="00FC5847" w:rsidRPr="00DE623C">
        <w:rPr>
          <w:i w:val="0"/>
          <w:iCs w:val="0"/>
          <w:color w:val="auto"/>
          <w:sz w:val="24"/>
          <w:szCs w:val="24"/>
        </w:rPr>
        <w:t xml:space="preserve"> </w:t>
      </w:r>
      <w:r w:rsidRPr="00DE623C">
        <w:rPr>
          <w:i w:val="0"/>
          <w:iCs w:val="0"/>
          <w:color w:val="auto"/>
          <w:sz w:val="24"/>
          <w:szCs w:val="24"/>
        </w:rPr>
        <w:t>rpm, Contact time: 15</w:t>
      </w:r>
      <w:r w:rsidR="00FC5847" w:rsidRPr="00DE623C">
        <w:rPr>
          <w:i w:val="0"/>
          <w:iCs w:val="0"/>
          <w:color w:val="auto"/>
          <w:sz w:val="24"/>
          <w:szCs w:val="24"/>
        </w:rPr>
        <w:t xml:space="preserve"> </w:t>
      </w:r>
      <w:r w:rsidRPr="00DE623C">
        <w:rPr>
          <w:i w:val="0"/>
          <w:iCs w:val="0"/>
          <w:color w:val="auto"/>
          <w:sz w:val="24"/>
          <w:szCs w:val="24"/>
        </w:rPr>
        <w:t>min, Temperature:29</w:t>
      </w:r>
      <m:oMath>
        <m:r>
          <w:rPr>
            <w:rFonts w:ascii="Cambria Math" w:hAnsi="Cambria Math"/>
            <w:color w:val="auto"/>
            <w:sz w:val="24"/>
            <w:szCs w:val="24"/>
          </w:rPr>
          <m:t>℃</m:t>
        </m:r>
      </m:oMath>
      <w:r w:rsidRPr="00DE623C">
        <w:rPr>
          <w:i w:val="0"/>
          <w:iCs w:val="0"/>
          <w:color w:val="auto"/>
          <w:sz w:val="24"/>
          <w:szCs w:val="24"/>
        </w:rPr>
        <w:t>)</w:t>
      </w:r>
      <w:bookmarkEnd w:id="452"/>
    </w:p>
    <w:p w14:paraId="575FFE2E" w14:textId="77777777" w:rsidR="00BB1B09" w:rsidRDefault="00DE623C" w:rsidP="00DE623C">
      <w:pPr>
        <w:tabs>
          <w:tab w:val="left" w:pos="720"/>
        </w:tabs>
        <w:spacing w:line="360" w:lineRule="auto"/>
        <w:jc w:val="both"/>
      </w:pPr>
      <w:r>
        <w:rPr>
          <w:rFonts w:eastAsiaTheme="minorEastAsia"/>
          <w:szCs w:val="24"/>
        </w:rPr>
        <w:tab/>
      </w:r>
      <w:r w:rsidR="00BB1B09">
        <w:rPr>
          <w:rFonts w:eastAsiaTheme="minorEastAsia"/>
          <w:szCs w:val="24"/>
        </w:rPr>
        <w:t>It</w:t>
      </w:r>
      <w:r w:rsidR="00BB1B09" w:rsidRPr="003A1FE8">
        <w:rPr>
          <w:rFonts w:eastAsiaTheme="minorEastAsia"/>
          <w:szCs w:val="24"/>
        </w:rPr>
        <w:t xml:space="preserve"> is evident that adsorbent dosage significantly influences the amount of dye adsorbed by the adsorbent or dye removal from the solutions. In all four adsorbent varieties, the dye removal is quite rapid initially, grad</w:t>
      </w:r>
      <w:r w:rsidR="00BB1B09">
        <w:rPr>
          <w:rFonts w:eastAsiaTheme="minorEastAsia"/>
          <w:szCs w:val="24"/>
        </w:rPr>
        <w:t>ually slows down and reaches</w:t>
      </w:r>
      <w:r w:rsidR="00BB1B09" w:rsidRPr="003A1FE8">
        <w:rPr>
          <w:rFonts w:eastAsiaTheme="minorEastAsia"/>
          <w:szCs w:val="24"/>
        </w:rPr>
        <w:t xml:space="preserve"> equilibrium. The initial increase of the dye removal percentage is probably due to a strong driving force, high surface area and increased availab</w:t>
      </w:r>
      <w:r w:rsidR="00BB1B09">
        <w:rPr>
          <w:rFonts w:eastAsiaTheme="minorEastAsia"/>
          <w:szCs w:val="24"/>
        </w:rPr>
        <w:t>ility of adsorption sites with the rise in adsorbent dose</w:t>
      </w:r>
      <w:r w:rsidR="00BB1B09" w:rsidRPr="003A1FE8">
        <w:rPr>
          <w:rFonts w:eastAsiaTheme="minorEastAsia"/>
          <w:szCs w:val="24"/>
        </w:rPr>
        <w:t>.</w:t>
      </w:r>
      <w:r w:rsidR="00BB1B09">
        <w:rPr>
          <w:rFonts w:eastAsiaTheme="minorEastAsia"/>
          <w:szCs w:val="24"/>
        </w:rPr>
        <w:t xml:space="preserve"> </w:t>
      </w:r>
      <w:r w:rsidR="00BB1B09" w:rsidRPr="003A1FE8">
        <w:rPr>
          <w:rFonts w:eastAsiaTheme="minorEastAsia"/>
          <w:szCs w:val="24"/>
        </w:rPr>
        <w:t>This study demonstrates that optimum adsorbent doses may be established for specific dye concentrations.</w:t>
      </w:r>
    </w:p>
    <w:p w14:paraId="18A70899" w14:textId="77777777" w:rsidR="00D40AA0" w:rsidRDefault="00DE623C" w:rsidP="00DE623C">
      <w:pPr>
        <w:tabs>
          <w:tab w:val="left" w:pos="720"/>
        </w:tabs>
        <w:spacing w:line="360" w:lineRule="auto"/>
        <w:jc w:val="both"/>
        <w:rPr>
          <w:rFonts w:eastAsiaTheme="minorEastAsia"/>
          <w:szCs w:val="24"/>
        </w:rPr>
      </w:pPr>
      <w:r>
        <w:lastRenderedPageBreak/>
        <w:tab/>
      </w:r>
      <w:commentRangeStart w:id="453"/>
      <w:r w:rsidR="001B0A73">
        <w:t>According to the Figure 3.11</w:t>
      </w:r>
      <w:r w:rsidR="00D40AA0">
        <w:t>, the optimum adsorbent dosage for tire pyrolytic char was approximately 0.7 g per 50 mL of 10 ppm of methylene blue solution for a maximum dye removal of 99.62%, while for commercial carbon black it was approximately 0.8 g per 50 mL of 50 ppm methylene blue solution for a maximum dye removal of 99.34%.</w:t>
      </w:r>
      <w:commentRangeEnd w:id="453"/>
      <w:r w:rsidR="00045AB6">
        <w:rPr>
          <w:rStyle w:val="CommentReference"/>
        </w:rPr>
        <w:commentReference w:id="453"/>
      </w:r>
    </w:p>
    <w:p w14:paraId="5B019FE9" w14:textId="77777777" w:rsidR="00271CEC" w:rsidRPr="003A1FE8" w:rsidRDefault="00DE623C" w:rsidP="00DE623C">
      <w:pPr>
        <w:tabs>
          <w:tab w:val="left" w:pos="720"/>
        </w:tabs>
        <w:spacing w:line="360" w:lineRule="auto"/>
        <w:jc w:val="both"/>
        <w:rPr>
          <w:rFonts w:eastAsiaTheme="minorEastAsia"/>
          <w:szCs w:val="24"/>
        </w:rPr>
      </w:pPr>
      <w:r>
        <w:rPr>
          <w:rFonts w:eastAsiaTheme="minorEastAsia"/>
          <w:szCs w:val="24"/>
        </w:rPr>
        <w:tab/>
      </w:r>
      <w:r w:rsidR="00271CEC" w:rsidRPr="003A1FE8">
        <w:rPr>
          <w:rFonts w:eastAsiaTheme="minorEastAsia"/>
          <w:szCs w:val="24"/>
        </w:rPr>
        <w:t>The adsorption capaci</w:t>
      </w:r>
      <w:r w:rsidR="00271CEC">
        <w:rPr>
          <w:rFonts w:eastAsiaTheme="minorEastAsia"/>
          <w:szCs w:val="24"/>
        </w:rPr>
        <w:t xml:space="preserve">ty of tire pyrolysis </w:t>
      </w:r>
      <w:r w:rsidR="00D84913">
        <w:rPr>
          <w:rFonts w:eastAsiaTheme="minorEastAsia"/>
          <w:szCs w:val="24"/>
        </w:rPr>
        <w:t>char at 0.7</w:t>
      </w:r>
      <w:r w:rsidR="00271CEC" w:rsidRPr="003A1FE8">
        <w:rPr>
          <w:rFonts w:eastAsiaTheme="minorEastAsia"/>
          <w:szCs w:val="24"/>
        </w:rPr>
        <w:t xml:space="preserve"> g per 50 mL</w:t>
      </w:r>
      <w:r w:rsidR="00A06FCA">
        <w:rPr>
          <w:rFonts w:eastAsiaTheme="minorEastAsia"/>
          <w:szCs w:val="24"/>
        </w:rPr>
        <w:t xml:space="preserve"> of methylene blue dosage is 0.7</w:t>
      </w:r>
      <w:r w:rsidR="00D84913">
        <w:rPr>
          <w:rFonts w:eastAsiaTheme="minorEastAsia"/>
          <w:szCs w:val="24"/>
        </w:rPr>
        <w:t>2 mg/g while it is 3.10 mg/g for commercial carbon black at its optimum dosage of 0.8g per 50 mL of 50 ppm of methylene blue solution.</w:t>
      </w:r>
    </w:p>
    <w:p w14:paraId="68608EAD" w14:textId="77777777" w:rsidR="0009027E" w:rsidRDefault="00DE623C" w:rsidP="00DE623C">
      <w:pPr>
        <w:tabs>
          <w:tab w:val="left" w:pos="720"/>
        </w:tabs>
        <w:spacing w:line="360" w:lineRule="auto"/>
        <w:jc w:val="both"/>
        <w:rPr>
          <w:rFonts w:eastAsiaTheme="minorEastAsia"/>
          <w:szCs w:val="24"/>
        </w:rPr>
      </w:pPr>
      <w:r>
        <w:rPr>
          <w:rFonts w:eastAsiaTheme="minorEastAsia"/>
          <w:szCs w:val="24"/>
        </w:rPr>
        <w:tab/>
      </w:r>
      <w:r w:rsidR="00271CEC" w:rsidRPr="003A1FE8">
        <w:rPr>
          <w:rFonts w:eastAsiaTheme="minorEastAsia"/>
          <w:szCs w:val="24"/>
        </w:rPr>
        <w:t xml:space="preserve">The optimum adsorbent dosage for demineralized tire char is approximately 0.3 g per 50 mL </w:t>
      </w:r>
      <w:r w:rsidR="0009027E" w:rsidRPr="003A1FE8">
        <w:rPr>
          <w:rFonts w:eastAsiaTheme="minorEastAsia"/>
          <w:szCs w:val="24"/>
        </w:rPr>
        <w:t xml:space="preserve">of </w:t>
      </w:r>
      <w:r w:rsidR="0009027E">
        <w:rPr>
          <w:rFonts w:eastAsiaTheme="minorEastAsia"/>
          <w:szCs w:val="24"/>
        </w:rPr>
        <w:t>20</w:t>
      </w:r>
      <w:r w:rsidR="00D84913">
        <w:rPr>
          <w:rFonts w:eastAsiaTheme="minorEastAsia"/>
          <w:szCs w:val="24"/>
        </w:rPr>
        <w:t xml:space="preserve"> ppm of </w:t>
      </w:r>
      <w:r w:rsidR="00271CEC" w:rsidRPr="003A1FE8">
        <w:rPr>
          <w:rFonts w:eastAsiaTheme="minorEastAsia"/>
          <w:szCs w:val="24"/>
        </w:rPr>
        <w:t>methylene blue solution while its adsorption capacity at that optimum dosage is 3.26</w:t>
      </w:r>
      <w:r w:rsidR="00D40AA0">
        <w:rPr>
          <w:rFonts w:eastAsiaTheme="minorEastAsia"/>
          <w:szCs w:val="24"/>
        </w:rPr>
        <w:t xml:space="preserve"> mg/g aiding a maximum dye removal of 97.97%.</w:t>
      </w:r>
      <w:r w:rsidR="00271CEC">
        <w:rPr>
          <w:rFonts w:eastAsiaTheme="minorEastAsia"/>
          <w:szCs w:val="24"/>
        </w:rPr>
        <w:t>The adsorp</w:t>
      </w:r>
      <w:r w:rsidR="00271CEC" w:rsidRPr="003A1FE8">
        <w:rPr>
          <w:rFonts w:eastAsiaTheme="minorEastAsia"/>
          <w:szCs w:val="24"/>
        </w:rPr>
        <w:t>t</w:t>
      </w:r>
      <w:r w:rsidR="00271CEC">
        <w:rPr>
          <w:rFonts w:eastAsiaTheme="minorEastAsia"/>
          <w:szCs w:val="24"/>
        </w:rPr>
        <w:t>ion</w:t>
      </w:r>
      <w:r w:rsidR="00271CEC" w:rsidRPr="003A1FE8">
        <w:rPr>
          <w:rFonts w:eastAsiaTheme="minorEastAsia"/>
          <w:szCs w:val="24"/>
        </w:rPr>
        <w:t xml:space="preserve"> capacity of activated carbon is 12.45 mg/g at its optimum adsorbent dosage of 0.2 g per 50 mL </w:t>
      </w:r>
      <w:r w:rsidR="0009027E" w:rsidRPr="003A1FE8">
        <w:rPr>
          <w:rFonts w:eastAsiaTheme="minorEastAsia"/>
          <w:szCs w:val="24"/>
        </w:rPr>
        <w:t xml:space="preserve">of </w:t>
      </w:r>
      <w:r w:rsidR="0009027E">
        <w:rPr>
          <w:rFonts w:eastAsiaTheme="minorEastAsia"/>
          <w:szCs w:val="24"/>
        </w:rPr>
        <w:t>50</w:t>
      </w:r>
      <w:r w:rsidR="00D84913">
        <w:rPr>
          <w:rFonts w:eastAsiaTheme="minorEastAsia"/>
          <w:szCs w:val="24"/>
        </w:rPr>
        <w:t xml:space="preserve"> ppm </w:t>
      </w:r>
      <w:r w:rsidR="00271CEC" w:rsidRPr="003A1FE8">
        <w:rPr>
          <w:rFonts w:eastAsiaTheme="minorEastAsia"/>
          <w:szCs w:val="24"/>
        </w:rPr>
        <w:t>methylene blue solution</w:t>
      </w:r>
      <w:r w:rsidR="00D40AA0">
        <w:rPr>
          <w:rFonts w:eastAsiaTheme="minorEastAsia"/>
          <w:szCs w:val="24"/>
        </w:rPr>
        <w:t xml:space="preserve"> </w:t>
      </w:r>
      <w:r w:rsidR="00B83CB0">
        <w:rPr>
          <w:rFonts w:eastAsiaTheme="minorEastAsia"/>
          <w:szCs w:val="24"/>
        </w:rPr>
        <w:t xml:space="preserve">which results </w:t>
      </w:r>
      <w:r w:rsidR="00D84913">
        <w:rPr>
          <w:rFonts w:eastAsiaTheme="minorEastAsia"/>
          <w:szCs w:val="24"/>
        </w:rPr>
        <w:t>in 99.61</w:t>
      </w:r>
      <w:r w:rsidR="00B83CB0">
        <w:rPr>
          <w:rFonts w:eastAsiaTheme="minorEastAsia"/>
          <w:szCs w:val="24"/>
        </w:rPr>
        <w:t>% dye removal</w:t>
      </w:r>
      <w:r w:rsidR="00271CEC" w:rsidRPr="003A1FE8">
        <w:rPr>
          <w:rFonts w:eastAsiaTheme="minorEastAsia"/>
          <w:szCs w:val="24"/>
        </w:rPr>
        <w:t>. In comparison, activated carbon has the highest adsorbent capacity at its optimum adsorbent dosa</w:t>
      </w:r>
      <w:r w:rsidR="00BB1B09">
        <w:rPr>
          <w:rFonts w:eastAsiaTheme="minorEastAsia"/>
          <w:szCs w:val="24"/>
        </w:rPr>
        <w:t>ge.</w:t>
      </w:r>
      <w:r w:rsidR="009449F2">
        <w:rPr>
          <w:rFonts w:eastAsiaTheme="minorEastAsia"/>
          <w:szCs w:val="24"/>
        </w:rPr>
        <w:t xml:space="preserve"> Table 3.7 indicates a summary of the adsorbent capacities at optimum dosage.</w:t>
      </w:r>
    </w:p>
    <w:p w14:paraId="5B4E654D" w14:textId="77777777" w:rsidR="009449F2" w:rsidRPr="009449F2" w:rsidRDefault="009449F2" w:rsidP="009449F2">
      <w:pPr>
        <w:pStyle w:val="Caption"/>
        <w:keepNext/>
        <w:rPr>
          <w:i w:val="0"/>
          <w:iCs w:val="0"/>
          <w:color w:val="auto"/>
          <w:sz w:val="24"/>
          <w:szCs w:val="24"/>
        </w:rPr>
      </w:pPr>
      <w:bookmarkStart w:id="454" w:name="_Toc80353608"/>
      <w:r w:rsidRPr="009449F2">
        <w:rPr>
          <w:b/>
          <w:bCs/>
          <w:i w:val="0"/>
          <w:iCs w:val="0"/>
          <w:color w:val="auto"/>
          <w:sz w:val="24"/>
          <w:szCs w:val="24"/>
        </w:rPr>
        <w:t xml:space="preserve">Table </w:t>
      </w:r>
      <w:r w:rsidRPr="009449F2">
        <w:rPr>
          <w:b/>
          <w:bCs/>
          <w:i w:val="0"/>
          <w:iCs w:val="0"/>
          <w:color w:val="auto"/>
          <w:sz w:val="24"/>
          <w:szCs w:val="24"/>
        </w:rPr>
        <w:fldChar w:fldCharType="begin"/>
      </w:r>
      <w:r w:rsidRPr="009449F2">
        <w:rPr>
          <w:b/>
          <w:bCs/>
          <w:i w:val="0"/>
          <w:iCs w:val="0"/>
          <w:color w:val="auto"/>
          <w:sz w:val="24"/>
          <w:szCs w:val="24"/>
        </w:rPr>
        <w:instrText xml:space="preserve"> STYLEREF 1 \s </w:instrText>
      </w:r>
      <w:r w:rsidRPr="009449F2">
        <w:rPr>
          <w:b/>
          <w:bCs/>
          <w:i w:val="0"/>
          <w:iCs w:val="0"/>
          <w:color w:val="auto"/>
          <w:sz w:val="24"/>
          <w:szCs w:val="24"/>
        </w:rPr>
        <w:fldChar w:fldCharType="separate"/>
      </w:r>
      <w:r w:rsidRPr="009449F2">
        <w:rPr>
          <w:b/>
          <w:bCs/>
          <w:i w:val="0"/>
          <w:iCs w:val="0"/>
          <w:noProof/>
          <w:color w:val="auto"/>
          <w:sz w:val="24"/>
          <w:szCs w:val="24"/>
        </w:rPr>
        <w:t>3</w:t>
      </w:r>
      <w:r w:rsidRPr="009449F2">
        <w:rPr>
          <w:b/>
          <w:bCs/>
          <w:i w:val="0"/>
          <w:iCs w:val="0"/>
          <w:color w:val="auto"/>
          <w:sz w:val="24"/>
          <w:szCs w:val="24"/>
        </w:rPr>
        <w:fldChar w:fldCharType="end"/>
      </w:r>
      <w:r w:rsidRPr="009449F2">
        <w:rPr>
          <w:b/>
          <w:bCs/>
          <w:i w:val="0"/>
          <w:iCs w:val="0"/>
          <w:color w:val="auto"/>
          <w:sz w:val="24"/>
          <w:szCs w:val="24"/>
        </w:rPr>
        <w:t>.</w:t>
      </w:r>
      <w:r w:rsidRPr="009449F2">
        <w:rPr>
          <w:b/>
          <w:bCs/>
          <w:i w:val="0"/>
          <w:iCs w:val="0"/>
          <w:color w:val="auto"/>
          <w:sz w:val="24"/>
          <w:szCs w:val="24"/>
        </w:rPr>
        <w:fldChar w:fldCharType="begin"/>
      </w:r>
      <w:r w:rsidRPr="009449F2">
        <w:rPr>
          <w:b/>
          <w:bCs/>
          <w:i w:val="0"/>
          <w:iCs w:val="0"/>
          <w:color w:val="auto"/>
          <w:sz w:val="24"/>
          <w:szCs w:val="24"/>
        </w:rPr>
        <w:instrText xml:space="preserve"> SEQ Table \* ARABIC \s 1 </w:instrText>
      </w:r>
      <w:r w:rsidRPr="009449F2">
        <w:rPr>
          <w:b/>
          <w:bCs/>
          <w:i w:val="0"/>
          <w:iCs w:val="0"/>
          <w:color w:val="auto"/>
          <w:sz w:val="24"/>
          <w:szCs w:val="24"/>
        </w:rPr>
        <w:fldChar w:fldCharType="separate"/>
      </w:r>
      <w:r w:rsidRPr="009449F2">
        <w:rPr>
          <w:b/>
          <w:bCs/>
          <w:i w:val="0"/>
          <w:iCs w:val="0"/>
          <w:noProof/>
          <w:color w:val="auto"/>
          <w:sz w:val="24"/>
          <w:szCs w:val="24"/>
        </w:rPr>
        <w:t>7</w:t>
      </w:r>
      <w:r w:rsidRPr="009449F2">
        <w:rPr>
          <w:b/>
          <w:bCs/>
          <w:i w:val="0"/>
          <w:iCs w:val="0"/>
          <w:color w:val="auto"/>
          <w:sz w:val="24"/>
          <w:szCs w:val="24"/>
        </w:rPr>
        <w:fldChar w:fldCharType="end"/>
      </w:r>
      <w:r w:rsidRPr="009449F2">
        <w:rPr>
          <w:i w:val="0"/>
          <w:iCs w:val="0"/>
          <w:color w:val="auto"/>
          <w:sz w:val="24"/>
          <w:szCs w:val="24"/>
        </w:rPr>
        <w:t>. Summary of adsorbent dosages at maximum dosage of adsorbents</w:t>
      </w:r>
      <w:bookmarkEnd w:id="454"/>
    </w:p>
    <w:tbl>
      <w:tblPr>
        <w:tblStyle w:val="TableGrid2"/>
        <w:tblW w:w="0" w:type="auto"/>
        <w:tblLook w:val="04A0" w:firstRow="1" w:lastRow="0" w:firstColumn="1" w:lastColumn="0" w:noHBand="0" w:noVBand="1"/>
      </w:tblPr>
      <w:tblGrid>
        <w:gridCol w:w="4323"/>
        <w:gridCol w:w="4307"/>
      </w:tblGrid>
      <w:tr w:rsidR="009449F2" w:rsidRPr="009449F2" w14:paraId="1AD989D3" w14:textId="77777777" w:rsidTr="00D579F3">
        <w:tc>
          <w:tcPr>
            <w:tcW w:w="4323" w:type="dxa"/>
            <w:vAlign w:val="center"/>
          </w:tcPr>
          <w:p w14:paraId="69912EBC" w14:textId="77777777" w:rsidR="009449F2" w:rsidRPr="009449F2" w:rsidRDefault="009449F2" w:rsidP="00D579F3">
            <w:pPr>
              <w:tabs>
                <w:tab w:val="left" w:pos="1785"/>
              </w:tabs>
              <w:spacing w:line="360" w:lineRule="auto"/>
              <w:jc w:val="center"/>
              <w:rPr>
                <w:szCs w:val="24"/>
              </w:rPr>
            </w:pPr>
            <w:r w:rsidRPr="009449F2">
              <w:rPr>
                <w:szCs w:val="24"/>
              </w:rPr>
              <w:t>Adsorbent</w:t>
            </w:r>
          </w:p>
        </w:tc>
        <w:tc>
          <w:tcPr>
            <w:tcW w:w="4307" w:type="dxa"/>
          </w:tcPr>
          <w:p w14:paraId="01BAD47E" w14:textId="77777777" w:rsidR="009449F2" w:rsidRDefault="009449F2" w:rsidP="009449F2">
            <w:pPr>
              <w:tabs>
                <w:tab w:val="left" w:pos="1785"/>
              </w:tabs>
              <w:spacing w:line="360" w:lineRule="auto"/>
              <w:jc w:val="both"/>
              <w:rPr>
                <w:szCs w:val="24"/>
              </w:rPr>
            </w:pPr>
            <w:r w:rsidRPr="009449F2">
              <w:rPr>
                <w:szCs w:val="24"/>
              </w:rPr>
              <w:t xml:space="preserve">Adsorbent capacity </w:t>
            </w:r>
            <w:r>
              <w:rPr>
                <w:szCs w:val="24"/>
              </w:rPr>
              <w:t>at maximum adsorbe</w:t>
            </w:r>
            <w:r w:rsidRPr="009449F2">
              <w:rPr>
                <w:szCs w:val="24"/>
              </w:rPr>
              <w:t>nt</w:t>
            </w:r>
          </w:p>
          <w:p w14:paraId="7776925A" w14:textId="77777777" w:rsidR="009449F2" w:rsidRPr="009449F2" w:rsidRDefault="00274B11" w:rsidP="009449F2">
            <w:pPr>
              <w:tabs>
                <w:tab w:val="left" w:pos="1785"/>
              </w:tabs>
              <w:spacing w:line="360" w:lineRule="auto"/>
              <w:jc w:val="both"/>
              <w:rPr>
                <w:szCs w:val="24"/>
              </w:rPr>
            </w:pPr>
            <w:r>
              <w:rPr>
                <w:szCs w:val="24"/>
              </w:rPr>
              <w:t xml:space="preserve">       dosage </w:t>
            </w:r>
            <w:r w:rsidR="009449F2">
              <w:rPr>
                <w:szCs w:val="24"/>
              </w:rPr>
              <w:t>(mg/g)</w:t>
            </w:r>
          </w:p>
        </w:tc>
      </w:tr>
      <w:tr w:rsidR="009449F2" w:rsidRPr="009449F2" w14:paraId="72BA2C52" w14:textId="77777777" w:rsidTr="009449F2">
        <w:tc>
          <w:tcPr>
            <w:tcW w:w="4323" w:type="dxa"/>
          </w:tcPr>
          <w:p w14:paraId="26892943" w14:textId="77777777" w:rsidR="009449F2" w:rsidRPr="009449F2" w:rsidRDefault="009449F2" w:rsidP="009449F2">
            <w:pPr>
              <w:tabs>
                <w:tab w:val="left" w:pos="1785"/>
              </w:tabs>
              <w:spacing w:line="360" w:lineRule="auto"/>
              <w:jc w:val="both"/>
              <w:rPr>
                <w:szCs w:val="24"/>
              </w:rPr>
            </w:pPr>
            <w:r w:rsidRPr="009449F2">
              <w:rPr>
                <w:szCs w:val="24"/>
              </w:rPr>
              <w:t>Pyrolytic char</w:t>
            </w:r>
          </w:p>
        </w:tc>
        <w:tc>
          <w:tcPr>
            <w:tcW w:w="4307" w:type="dxa"/>
          </w:tcPr>
          <w:p w14:paraId="7700BF5C" w14:textId="77777777" w:rsidR="009449F2" w:rsidRPr="009449F2" w:rsidRDefault="009449F2" w:rsidP="00274B11">
            <w:pPr>
              <w:tabs>
                <w:tab w:val="left" w:pos="1785"/>
              </w:tabs>
              <w:spacing w:line="360" w:lineRule="auto"/>
              <w:jc w:val="center"/>
              <w:rPr>
                <w:szCs w:val="24"/>
              </w:rPr>
            </w:pPr>
            <w:r w:rsidRPr="009449F2">
              <w:rPr>
                <w:szCs w:val="24"/>
              </w:rPr>
              <w:t>0.72</w:t>
            </w:r>
          </w:p>
        </w:tc>
      </w:tr>
      <w:tr w:rsidR="009449F2" w:rsidRPr="009449F2" w14:paraId="2FA523C0" w14:textId="77777777" w:rsidTr="009449F2">
        <w:tc>
          <w:tcPr>
            <w:tcW w:w="4323" w:type="dxa"/>
          </w:tcPr>
          <w:p w14:paraId="6B434863" w14:textId="77777777" w:rsidR="009449F2" w:rsidRPr="009449F2" w:rsidRDefault="009449F2" w:rsidP="009449F2">
            <w:pPr>
              <w:tabs>
                <w:tab w:val="left" w:pos="1785"/>
              </w:tabs>
              <w:spacing w:line="360" w:lineRule="auto"/>
              <w:jc w:val="both"/>
              <w:rPr>
                <w:szCs w:val="24"/>
              </w:rPr>
            </w:pPr>
            <w:r w:rsidRPr="009449F2">
              <w:rPr>
                <w:szCs w:val="24"/>
              </w:rPr>
              <w:t>Demineralized char</w:t>
            </w:r>
          </w:p>
        </w:tc>
        <w:tc>
          <w:tcPr>
            <w:tcW w:w="4307" w:type="dxa"/>
          </w:tcPr>
          <w:p w14:paraId="0F3CEEE3" w14:textId="77777777" w:rsidR="009449F2" w:rsidRPr="009449F2" w:rsidRDefault="009449F2" w:rsidP="00274B11">
            <w:pPr>
              <w:tabs>
                <w:tab w:val="left" w:pos="1785"/>
              </w:tabs>
              <w:spacing w:line="360" w:lineRule="auto"/>
              <w:jc w:val="center"/>
              <w:rPr>
                <w:szCs w:val="24"/>
              </w:rPr>
            </w:pPr>
            <w:r w:rsidRPr="009449F2">
              <w:rPr>
                <w:szCs w:val="24"/>
              </w:rPr>
              <w:t>3.26</w:t>
            </w:r>
          </w:p>
        </w:tc>
      </w:tr>
      <w:tr w:rsidR="009449F2" w:rsidRPr="009449F2" w14:paraId="3963CDCE" w14:textId="77777777" w:rsidTr="009449F2">
        <w:tc>
          <w:tcPr>
            <w:tcW w:w="4323" w:type="dxa"/>
          </w:tcPr>
          <w:p w14:paraId="6D5959CF" w14:textId="77777777" w:rsidR="009449F2" w:rsidRPr="009449F2" w:rsidRDefault="009449F2" w:rsidP="009449F2">
            <w:pPr>
              <w:tabs>
                <w:tab w:val="left" w:pos="1785"/>
              </w:tabs>
              <w:spacing w:line="360" w:lineRule="auto"/>
              <w:jc w:val="both"/>
              <w:rPr>
                <w:szCs w:val="24"/>
              </w:rPr>
            </w:pPr>
            <w:r w:rsidRPr="009449F2">
              <w:rPr>
                <w:szCs w:val="24"/>
              </w:rPr>
              <w:t>Activated char</w:t>
            </w:r>
          </w:p>
        </w:tc>
        <w:tc>
          <w:tcPr>
            <w:tcW w:w="4307" w:type="dxa"/>
          </w:tcPr>
          <w:p w14:paraId="17D74AF8" w14:textId="77777777" w:rsidR="009449F2" w:rsidRPr="009449F2" w:rsidRDefault="009449F2" w:rsidP="00274B11">
            <w:pPr>
              <w:tabs>
                <w:tab w:val="left" w:pos="1785"/>
              </w:tabs>
              <w:spacing w:line="360" w:lineRule="auto"/>
              <w:jc w:val="center"/>
              <w:rPr>
                <w:szCs w:val="24"/>
              </w:rPr>
            </w:pPr>
            <w:r w:rsidRPr="009449F2">
              <w:rPr>
                <w:szCs w:val="24"/>
              </w:rPr>
              <w:t>12.45</w:t>
            </w:r>
          </w:p>
        </w:tc>
      </w:tr>
      <w:tr w:rsidR="009449F2" w:rsidRPr="009449F2" w14:paraId="12C38FFB" w14:textId="77777777" w:rsidTr="009449F2">
        <w:tc>
          <w:tcPr>
            <w:tcW w:w="4323" w:type="dxa"/>
          </w:tcPr>
          <w:p w14:paraId="44DB3D24" w14:textId="77777777" w:rsidR="009449F2" w:rsidRPr="009449F2" w:rsidRDefault="009449F2" w:rsidP="009449F2">
            <w:pPr>
              <w:tabs>
                <w:tab w:val="left" w:pos="1785"/>
              </w:tabs>
              <w:spacing w:line="360" w:lineRule="auto"/>
              <w:jc w:val="both"/>
              <w:rPr>
                <w:szCs w:val="24"/>
              </w:rPr>
            </w:pPr>
            <w:r w:rsidRPr="009449F2">
              <w:rPr>
                <w:szCs w:val="24"/>
              </w:rPr>
              <w:t>N330</w:t>
            </w:r>
          </w:p>
        </w:tc>
        <w:tc>
          <w:tcPr>
            <w:tcW w:w="4307" w:type="dxa"/>
          </w:tcPr>
          <w:p w14:paraId="29C557BC" w14:textId="77777777" w:rsidR="009449F2" w:rsidRPr="009449F2" w:rsidRDefault="009449F2" w:rsidP="00274B11">
            <w:pPr>
              <w:tabs>
                <w:tab w:val="left" w:pos="1785"/>
              </w:tabs>
              <w:spacing w:line="360" w:lineRule="auto"/>
              <w:jc w:val="center"/>
              <w:rPr>
                <w:szCs w:val="24"/>
              </w:rPr>
            </w:pPr>
            <w:r w:rsidRPr="009449F2">
              <w:rPr>
                <w:szCs w:val="24"/>
              </w:rPr>
              <w:t>3.10</w:t>
            </w:r>
          </w:p>
        </w:tc>
      </w:tr>
    </w:tbl>
    <w:p w14:paraId="73774B00" w14:textId="77777777" w:rsidR="009449F2" w:rsidRPr="00BB1B09" w:rsidRDefault="009449F2" w:rsidP="00DE623C">
      <w:pPr>
        <w:tabs>
          <w:tab w:val="left" w:pos="720"/>
        </w:tabs>
        <w:spacing w:line="360" w:lineRule="auto"/>
        <w:jc w:val="both"/>
        <w:rPr>
          <w:rFonts w:eastAsiaTheme="minorEastAsia"/>
          <w:szCs w:val="24"/>
        </w:rPr>
      </w:pPr>
    </w:p>
    <w:p w14:paraId="42852F65" w14:textId="77777777" w:rsidR="003A1FE8" w:rsidRPr="003A1FE8" w:rsidRDefault="003A1FE8" w:rsidP="001D16D7">
      <w:pPr>
        <w:pStyle w:val="Heading2"/>
        <w:spacing w:line="360" w:lineRule="auto"/>
      </w:pPr>
      <w:bookmarkStart w:id="455" w:name="_Toc80362496"/>
      <w:r w:rsidRPr="003A1FE8">
        <w:t>Effect of contact time</w:t>
      </w:r>
      <w:bookmarkEnd w:id="455"/>
    </w:p>
    <w:p w14:paraId="0A77FADB" w14:textId="77777777" w:rsidR="0086188E" w:rsidRDefault="0086188E" w:rsidP="001D16D7">
      <w:pPr>
        <w:tabs>
          <w:tab w:val="left" w:pos="1785"/>
        </w:tabs>
        <w:spacing w:line="360" w:lineRule="auto"/>
        <w:jc w:val="both"/>
        <w:rPr>
          <w:rFonts w:eastAsiaTheme="minorEastAsia"/>
          <w:szCs w:val="24"/>
        </w:rPr>
      </w:pPr>
    </w:p>
    <w:p w14:paraId="37DF49C6" w14:textId="77777777" w:rsidR="0086188E" w:rsidRPr="00DE623C" w:rsidRDefault="0086188E" w:rsidP="0086188E">
      <w:pPr>
        <w:tabs>
          <w:tab w:val="left" w:pos="720"/>
        </w:tabs>
        <w:spacing w:line="360" w:lineRule="auto"/>
        <w:jc w:val="both"/>
        <w:rPr>
          <w:rFonts w:eastAsiaTheme="minorEastAsia"/>
          <w:szCs w:val="24"/>
        </w:rPr>
      </w:pPr>
      <w:r>
        <w:rPr>
          <w:rFonts w:eastAsiaTheme="minorEastAsia"/>
          <w:szCs w:val="24"/>
        </w:rPr>
        <w:tab/>
      </w:r>
      <w:r w:rsidR="0057207B" w:rsidRPr="003879E1">
        <w:rPr>
          <w:rFonts w:eastAsiaTheme="minorEastAsia"/>
          <w:szCs w:val="24"/>
        </w:rPr>
        <w:t xml:space="preserve">The effect of </w:t>
      </w:r>
      <w:r w:rsidR="00E04373">
        <w:rPr>
          <w:rFonts w:eastAsiaTheme="minorEastAsia"/>
          <w:szCs w:val="24"/>
        </w:rPr>
        <w:t xml:space="preserve">contact time </w:t>
      </w:r>
      <w:r w:rsidR="0057207B" w:rsidRPr="003879E1">
        <w:rPr>
          <w:rFonts w:eastAsiaTheme="minorEastAsia"/>
          <w:szCs w:val="24"/>
        </w:rPr>
        <w:t xml:space="preserve">on removal of methylene blue dye </w:t>
      </w:r>
      <w:r w:rsidR="00B05558">
        <w:rPr>
          <w:rFonts w:eastAsiaTheme="minorEastAsia"/>
          <w:szCs w:val="24"/>
        </w:rPr>
        <w:t xml:space="preserve">by tire pyrolytic char </w:t>
      </w:r>
      <w:r w:rsidR="0057207B" w:rsidRPr="003879E1">
        <w:rPr>
          <w:rFonts w:eastAsiaTheme="minorEastAsia"/>
          <w:szCs w:val="24"/>
        </w:rPr>
        <w:t xml:space="preserve">was determined by varying the </w:t>
      </w:r>
      <w:r w:rsidR="00E04373">
        <w:rPr>
          <w:rFonts w:eastAsiaTheme="minorEastAsia"/>
          <w:szCs w:val="24"/>
        </w:rPr>
        <w:t>contact time (5min, 10min, 15min, 20min, 25min and 30min)</w:t>
      </w:r>
      <w:r w:rsidR="0057207B" w:rsidRPr="003879E1">
        <w:rPr>
          <w:rFonts w:eastAsiaTheme="minorEastAsia"/>
          <w:szCs w:val="24"/>
        </w:rPr>
        <w:t>.</w:t>
      </w:r>
      <w:r w:rsidR="001B0A73">
        <w:rPr>
          <w:rFonts w:eastAsiaTheme="minorEastAsia"/>
          <w:szCs w:val="24"/>
        </w:rPr>
        <w:t xml:space="preserve"> </w:t>
      </w:r>
      <w:r w:rsidR="00E849EE">
        <w:rPr>
          <w:rFonts w:eastAsiaTheme="minorEastAsia"/>
          <w:szCs w:val="24"/>
        </w:rPr>
        <w:t>An initial concentration of 10 ppm methylene blue solution was used.</w:t>
      </w:r>
      <w:r w:rsidR="001B0A73">
        <w:rPr>
          <w:rFonts w:eastAsiaTheme="minorEastAsia"/>
          <w:szCs w:val="24"/>
        </w:rPr>
        <w:t xml:space="preserve"> The ex</w:t>
      </w:r>
      <w:r w:rsidR="00153941">
        <w:rPr>
          <w:rFonts w:eastAsiaTheme="minorEastAsia"/>
          <w:szCs w:val="24"/>
        </w:rPr>
        <w:t>periment was done in triplicate</w:t>
      </w:r>
      <w:r w:rsidR="001B0A73">
        <w:rPr>
          <w:rFonts w:eastAsiaTheme="minorEastAsia"/>
          <w:szCs w:val="24"/>
        </w:rPr>
        <w:t>.</w:t>
      </w:r>
      <w:r w:rsidR="00E849EE" w:rsidRPr="003879E1">
        <w:rPr>
          <w:rFonts w:eastAsiaTheme="minorEastAsia"/>
          <w:szCs w:val="24"/>
        </w:rPr>
        <w:t xml:space="preserve"> Final</w:t>
      </w:r>
      <w:r w:rsidR="0057207B" w:rsidRPr="003879E1">
        <w:rPr>
          <w:rFonts w:eastAsiaTheme="minorEastAsia"/>
          <w:szCs w:val="24"/>
        </w:rPr>
        <w:t xml:space="preserve"> absorbance, concentration of the methylene blue </w:t>
      </w:r>
      <w:r w:rsidR="0057207B" w:rsidRPr="003879E1">
        <w:rPr>
          <w:rFonts w:eastAsiaTheme="minorEastAsia"/>
          <w:szCs w:val="24"/>
        </w:rPr>
        <w:lastRenderedPageBreak/>
        <w:t>solutions and the dye removal percentage at each adsorbent dose of p</w:t>
      </w:r>
      <w:r w:rsidR="000F5314">
        <w:rPr>
          <w:rFonts w:eastAsiaTheme="minorEastAsia"/>
          <w:szCs w:val="24"/>
        </w:rPr>
        <w:t xml:space="preserve">yrolytic </w:t>
      </w:r>
      <w:r w:rsidR="009449F2">
        <w:rPr>
          <w:rFonts w:eastAsiaTheme="minorEastAsia"/>
          <w:szCs w:val="24"/>
        </w:rPr>
        <w:t>tire char are given in table 3.8</w:t>
      </w:r>
      <w:r w:rsidR="0057207B" w:rsidRPr="003879E1">
        <w:rPr>
          <w:rFonts w:eastAsiaTheme="minorEastAsia"/>
          <w:szCs w:val="24"/>
        </w:rPr>
        <w:t>.</w:t>
      </w:r>
    </w:p>
    <w:p w14:paraId="0C1DFCD6" w14:textId="77777777" w:rsidR="00DE623C" w:rsidRPr="0086188E" w:rsidRDefault="001B0A73" w:rsidP="0086188E">
      <w:pPr>
        <w:pStyle w:val="Caption"/>
        <w:keepNext/>
        <w:spacing w:line="360" w:lineRule="auto"/>
        <w:rPr>
          <w:i w:val="0"/>
          <w:iCs w:val="0"/>
          <w:color w:val="auto"/>
          <w:sz w:val="24"/>
          <w:szCs w:val="24"/>
        </w:rPr>
      </w:pPr>
      <w:bookmarkStart w:id="456" w:name="_Toc80353609"/>
      <w:r w:rsidRPr="00DE623C">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8</w:t>
      </w:r>
      <w:r w:rsidR="009449F2">
        <w:rPr>
          <w:b/>
          <w:bCs/>
          <w:i w:val="0"/>
          <w:iCs w:val="0"/>
          <w:color w:val="auto"/>
          <w:sz w:val="24"/>
          <w:szCs w:val="24"/>
        </w:rPr>
        <w:fldChar w:fldCharType="end"/>
      </w:r>
      <w:r w:rsidRPr="00DE623C">
        <w:rPr>
          <w:i w:val="0"/>
          <w:iCs w:val="0"/>
          <w:color w:val="auto"/>
          <w:sz w:val="24"/>
          <w:szCs w:val="24"/>
        </w:rPr>
        <w:t>. Average data for the effect of contact time on adsorption of methylene b</w:t>
      </w:r>
      <w:r w:rsidR="00EF41EA" w:rsidRPr="00DE623C">
        <w:rPr>
          <w:i w:val="0"/>
          <w:iCs w:val="0"/>
          <w:color w:val="auto"/>
          <w:sz w:val="24"/>
          <w:szCs w:val="24"/>
        </w:rPr>
        <w:t xml:space="preserve">lue dye on tire pyrolytic char. </w:t>
      </w:r>
      <w:r w:rsidRPr="00DE623C">
        <w:rPr>
          <w:i w:val="0"/>
          <w:iCs w:val="0"/>
          <w:color w:val="auto"/>
          <w:sz w:val="24"/>
          <w:szCs w:val="24"/>
        </w:rPr>
        <w:t>Experimental conditions: Agitating speed: 120rpm, Adsorbent dosage: 0.4g, Temperature: 29</w:t>
      </w:r>
      <m:oMath>
        <m:r>
          <w:rPr>
            <w:rFonts w:ascii="Cambria Math" w:hAnsi="Cambria Math"/>
            <w:color w:val="auto"/>
            <w:sz w:val="24"/>
            <w:szCs w:val="24"/>
          </w:rPr>
          <m:t>℃</m:t>
        </m:r>
      </m:oMath>
      <w:bookmarkEnd w:id="456"/>
    </w:p>
    <w:p w14:paraId="7579514A" w14:textId="77777777" w:rsidR="001B0A73" w:rsidRPr="001B0A73" w:rsidRDefault="001B0A73" w:rsidP="001D16D7">
      <w:pPr>
        <w:tabs>
          <w:tab w:val="left" w:pos="1785"/>
        </w:tabs>
        <w:spacing w:line="360" w:lineRule="auto"/>
        <w:jc w:val="both"/>
        <w:rPr>
          <w:szCs w:val="24"/>
        </w:rPr>
      </w:pPr>
      <w:r>
        <w:rPr>
          <w:szCs w:val="24"/>
        </w:rPr>
        <w:t>Initial absorbance-1.893</w:t>
      </w:r>
    </w:p>
    <w:tbl>
      <w:tblPr>
        <w:tblStyle w:val="TableGrid"/>
        <w:tblW w:w="0" w:type="auto"/>
        <w:jc w:val="center"/>
        <w:tblLayout w:type="fixed"/>
        <w:tblLook w:val="04A0" w:firstRow="1" w:lastRow="0" w:firstColumn="1" w:lastColumn="0" w:noHBand="0" w:noVBand="1"/>
      </w:tblPr>
      <w:tblGrid>
        <w:gridCol w:w="2160"/>
        <w:gridCol w:w="2070"/>
        <w:gridCol w:w="2139"/>
        <w:gridCol w:w="2091"/>
      </w:tblGrid>
      <w:tr w:rsidR="001B0A73" w:rsidRPr="003A1FE8" w14:paraId="0A79EE1D" w14:textId="77777777" w:rsidTr="001B0A73">
        <w:trPr>
          <w:trHeight w:val="681"/>
          <w:jc w:val="center"/>
        </w:trPr>
        <w:tc>
          <w:tcPr>
            <w:tcW w:w="2160" w:type="dxa"/>
            <w:noWrap/>
            <w:vAlign w:val="center"/>
          </w:tcPr>
          <w:p w14:paraId="4A3082E3" w14:textId="77777777" w:rsidR="001B0A73" w:rsidRPr="003A1FE8" w:rsidRDefault="001B0A73"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Contact time/min</w:t>
            </w:r>
          </w:p>
        </w:tc>
        <w:tc>
          <w:tcPr>
            <w:tcW w:w="2070" w:type="dxa"/>
            <w:noWrap/>
            <w:vAlign w:val="center"/>
          </w:tcPr>
          <w:p w14:paraId="421A13CF" w14:textId="77777777" w:rsidR="001B0A73" w:rsidRPr="003A1FE8" w:rsidRDefault="001B0A73" w:rsidP="001D16D7">
            <w:pPr>
              <w:spacing w:line="360" w:lineRule="auto"/>
              <w:jc w:val="center"/>
              <w:rPr>
                <w:rFonts w:ascii="Calibri" w:eastAsia="Times New Roman" w:hAnsi="Calibri" w:cs="Calibri"/>
                <w:color w:val="000000"/>
                <w:szCs w:val="24"/>
                <w:lang w:bidi="si-LK"/>
              </w:rPr>
            </w:pPr>
            <w:r w:rsidRPr="003A1FE8">
              <w:rPr>
                <w:rFonts w:ascii="Calibri" w:eastAsia="Times New Roman" w:hAnsi="Calibri" w:cs="Calibri"/>
                <w:color w:val="000000"/>
                <w:szCs w:val="24"/>
                <w:lang w:bidi="si-LK"/>
              </w:rPr>
              <w:t>Final absorbance</w:t>
            </w:r>
          </w:p>
          <w:p w14:paraId="7D76C1C4" w14:textId="77777777" w:rsidR="001B0A73" w:rsidRPr="003A1FE8" w:rsidRDefault="001B0A73"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(A</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0.001)</w:t>
            </w:r>
          </w:p>
        </w:tc>
        <w:tc>
          <w:tcPr>
            <w:tcW w:w="2139" w:type="dxa"/>
            <w:noWrap/>
            <w:vAlign w:val="center"/>
          </w:tcPr>
          <w:p w14:paraId="4FF466AD" w14:textId="77777777" w:rsidR="001B0A73" w:rsidRPr="003A1FE8" w:rsidRDefault="001B0A73"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Final</w:t>
            </w:r>
            <w:r>
              <w:rPr>
                <w:rFonts w:ascii="Calibri" w:eastAsia="Times New Roman" w:hAnsi="Calibri" w:cs="Calibri"/>
                <w:color w:val="000000"/>
                <w:szCs w:val="24"/>
                <w:lang w:bidi="si-LK"/>
              </w:rPr>
              <w:t xml:space="preserve"> methylene blue concentration/ppm</w:t>
            </w:r>
          </w:p>
        </w:tc>
        <w:tc>
          <w:tcPr>
            <w:tcW w:w="2091" w:type="dxa"/>
            <w:noWrap/>
            <w:vAlign w:val="center"/>
          </w:tcPr>
          <w:p w14:paraId="6E13D908" w14:textId="77777777" w:rsidR="001B0A73" w:rsidRPr="003A1FE8" w:rsidRDefault="001B0A73"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 Dye removal</w:t>
            </w:r>
          </w:p>
        </w:tc>
      </w:tr>
      <w:tr w:rsidR="001B0A73" w:rsidRPr="003A1FE8" w14:paraId="2E27CEB1" w14:textId="77777777" w:rsidTr="001B0A73">
        <w:trPr>
          <w:trHeight w:val="681"/>
          <w:jc w:val="center"/>
        </w:trPr>
        <w:tc>
          <w:tcPr>
            <w:tcW w:w="2160" w:type="dxa"/>
            <w:noWrap/>
            <w:vAlign w:val="center"/>
            <w:hideMark/>
          </w:tcPr>
          <w:p w14:paraId="02B078B9" w14:textId="77777777" w:rsidR="001B0A73" w:rsidRPr="003A1FE8" w:rsidRDefault="001B0A73" w:rsidP="001D16D7">
            <w:pPr>
              <w:tabs>
                <w:tab w:val="left" w:pos="1785"/>
              </w:tabs>
              <w:spacing w:line="360" w:lineRule="auto"/>
              <w:jc w:val="center"/>
              <w:rPr>
                <w:szCs w:val="24"/>
              </w:rPr>
            </w:pPr>
            <w:r w:rsidRPr="003A1FE8">
              <w:rPr>
                <w:szCs w:val="24"/>
              </w:rPr>
              <w:t>5</w:t>
            </w:r>
          </w:p>
        </w:tc>
        <w:tc>
          <w:tcPr>
            <w:tcW w:w="2070" w:type="dxa"/>
            <w:noWrap/>
            <w:vAlign w:val="center"/>
            <w:hideMark/>
          </w:tcPr>
          <w:p w14:paraId="47140ECC" w14:textId="77777777" w:rsidR="001B0A73" w:rsidRPr="003A1FE8" w:rsidRDefault="001B0A73" w:rsidP="001D16D7">
            <w:pPr>
              <w:tabs>
                <w:tab w:val="left" w:pos="1785"/>
              </w:tabs>
              <w:spacing w:line="360" w:lineRule="auto"/>
              <w:jc w:val="center"/>
              <w:rPr>
                <w:szCs w:val="24"/>
              </w:rPr>
            </w:pPr>
            <w:r w:rsidRPr="003A1FE8">
              <w:rPr>
                <w:szCs w:val="24"/>
              </w:rPr>
              <w:t>0.713</w:t>
            </w:r>
          </w:p>
        </w:tc>
        <w:tc>
          <w:tcPr>
            <w:tcW w:w="2139" w:type="dxa"/>
            <w:noWrap/>
            <w:vAlign w:val="center"/>
            <w:hideMark/>
          </w:tcPr>
          <w:p w14:paraId="67888DCA" w14:textId="77777777" w:rsidR="001B0A73" w:rsidRPr="003A1FE8" w:rsidRDefault="001B0A73" w:rsidP="001D16D7">
            <w:pPr>
              <w:tabs>
                <w:tab w:val="left" w:pos="1785"/>
              </w:tabs>
              <w:spacing w:line="360" w:lineRule="auto"/>
              <w:jc w:val="center"/>
              <w:rPr>
                <w:szCs w:val="24"/>
              </w:rPr>
            </w:pPr>
            <w:r w:rsidRPr="003A1FE8">
              <w:rPr>
                <w:szCs w:val="24"/>
              </w:rPr>
              <w:t>3.48</w:t>
            </w:r>
          </w:p>
        </w:tc>
        <w:tc>
          <w:tcPr>
            <w:tcW w:w="2091" w:type="dxa"/>
            <w:noWrap/>
            <w:vAlign w:val="center"/>
            <w:hideMark/>
          </w:tcPr>
          <w:p w14:paraId="7CB45B84" w14:textId="77777777" w:rsidR="001B0A73" w:rsidRPr="003A1FE8" w:rsidRDefault="001B0A73" w:rsidP="001D16D7">
            <w:pPr>
              <w:tabs>
                <w:tab w:val="left" w:pos="1785"/>
              </w:tabs>
              <w:spacing w:line="360" w:lineRule="auto"/>
              <w:jc w:val="center"/>
              <w:rPr>
                <w:szCs w:val="24"/>
              </w:rPr>
            </w:pPr>
            <w:r w:rsidRPr="003A1FE8">
              <w:rPr>
                <w:szCs w:val="24"/>
              </w:rPr>
              <w:t>65.20</w:t>
            </w:r>
            <w:r>
              <w:rPr>
                <w:szCs w:val="24"/>
              </w:rPr>
              <w:t xml:space="preserve">  </w:t>
            </w:r>
            <m:oMath>
              <m:r>
                <w:rPr>
                  <w:rFonts w:ascii="Cambria Math" w:eastAsia="Times New Roman" w:hAnsi="Cambria Math" w:cs="Calibri"/>
                  <w:color w:val="000000"/>
                  <w:szCs w:val="24"/>
                  <w:lang w:bidi="si-LK"/>
                </w:rPr>
                <m:t>±</m:t>
              </m:r>
            </m:oMath>
            <w:r>
              <w:rPr>
                <w:rFonts w:eastAsiaTheme="minorEastAsia"/>
                <w:color w:val="000000"/>
                <w:szCs w:val="24"/>
                <w:lang w:bidi="si-LK"/>
              </w:rPr>
              <w:t xml:space="preserve"> 0.02</w:t>
            </w:r>
          </w:p>
        </w:tc>
      </w:tr>
      <w:tr w:rsidR="001B0A73" w:rsidRPr="003A1FE8" w14:paraId="578DAB58" w14:textId="77777777" w:rsidTr="001B0A73">
        <w:trPr>
          <w:trHeight w:val="681"/>
          <w:jc w:val="center"/>
        </w:trPr>
        <w:tc>
          <w:tcPr>
            <w:tcW w:w="2160" w:type="dxa"/>
            <w:noWrap/>
            <w:vAlign w:val="center"/>
            <w:hideMark/>
          </w:tcPr>
          <w:p w14:paraId="483119F7" w14:textId="77777777" w:rsidR="001B0A73" w:rsidRPr="003A1FE8" w:rsidRDefault="001B0A73" w:rsidP="001D16D7">
            <w:pPr>
              <w:tabs>
                <w:tab w:val="left" w:pos="1785"/>
              </w:tabs>
              <w:spacing w:line="360" w:lineRule="auto"/>
              <w:jc w:val="center"/>
              <w:rPr>
                <w:szCs w:val="24"/>
              </w:rPr>
            </w:pPr>
            <w:r w:rsidRPr="003A1FE8">
              <w:rPr>
                <w:szCs w:val="24"/>
              </w:rPr>
              <w:t>10</w:t>
            </w:r>
          </w:p>
        </w:tc>
        <w:tc>
          <w:tcPr>
            <w:tcW w:w="2070" w:type="dxa"/>
            <w:noWrap/>
            <w:vAlign w:val="center"/>
            <w:hideMark/>
          </w:tcPr>
          <w:p w14:paraId="1EBE0561" w14:textId="77777777" w:rsidR="001B0A73" w:rsidRPr="003A1FE8" w:rsidRDefault="001B0A73" w:rsidP="001D16D7">
            <w:pPr>
              <w:tabs>
                <w:tab w:val="left" w:pos="1785"/>
              </w:tabs>
              <w:spacing w:line="360" w:lineRule="auto"/>
              <w:jc w:val="center"/>
              <w:rPr>
                <w:szCs w:val="24"/>
              </w:rPr>
            </w:pPr>
            <w:r w:rsidRPr="003A1FE8">
              <w:rPr>
                <w:szCs w:val="24"/>
              </w:rPr>
              <w:t>0.636</w:t>
            </w:r>
          </w:p>
        </w:tc>
        <w:tc>
          <w:tcPr>
            <w:tcW w:w="2139" w:type="dxa"/>
            <w:noWrap/>
            <w:vAlign w:val="center"/>
            <w:hideMark/>
          </w:tcPr>
          <w:p w14:paraId="7AE11C3F" w14:textId="77777777" w:rsidR="001B0A73" w:rsidRPr="003A1FE8" w:rsidRDefault="001B0A73" w:rsidP="001D16D7">
            <w:pPr>
              <w:tabs>
                <w:tab w:val="left" w:pos="1785"/>
              </w:tabs>
              <w:spacing w:line="360" w:lineRule="auto"/>
              <w:jc w:val="center"/>
              <w:rPr>
                <w:szCs w:val="24"/>
              </w:rPr>
            </w:pPr>
            <w:r w:rsidRPr="003A1FE8">
              <w:rPr>
                <w:szCs w:val="24"/>
              </w:rPr>
              <w:t>3.11</w:t>
            </w:r>
          </w:p>
        </w:tc>
        <w:tc>
          <w:tcPr>
            <w:tcW w:w="2091" w:type="dxa"/>
            <w:noWrap/>
            <w:vAlign w:val="center"/>
            <w:hideMark/>
          </w:tcPr>
          <w:p w14:paraId="29059E11" w14:textId="77777777" w:rsidR="001B0A73" w:rsidRPr="003A1FE8" w:rsidRDefault="001B0A73" w:rsidP="001D16D7">
            <w:pPr>
              <w:tabs>
                <w:tab w:val="left" w:pos="1785"/>
              </w:tabs>
              <w:spacing w:line="360" w:lineRule="auto"/>
              <w:jc w:val="center"/>
              <w:rPr>
                <w:szCs w:val="24"/>
              </w:rPr>
            </w:pPr>
            <w:r w:rsidRPr="003A1FE8">
              <w:rPr>
                <w:szCs w:val="24"/>
              </w:rPr>
              <w:t>68.95</w:t>
            </w:r>
            <w:r>
              <w:rPr>
                <w:szCs w:val="24"/>
              </w:rPr>
              <w:t xml:space="preserve"> </w:t>
            </w:r>
            <m:oMath>
              <m:r>
                <w:rPr>
                  <w:rFonts w:ascii="Cambria Math" w:eastAsia="Times New Roman" w:hAnsi="Cambria Math" w:cs="Calibri"/>
                  <w:color w:val="000000"/>
                  <w:szCs w:val="24"/>
                  <w:lang w:bidi="si-LK"/>
                </w:rPr>
                <m:t>±</m:t>
              </m:r>
            </m:oMath>
            <w:r>
              <w:rPr>
                <w:rFonts w:eastAsiaTheme="minorEastAsia"/>
                <w:color w:val="000000"/>
                <w:szCs w:val="24"/>
                <w:lang w:bidi="si-LK"/>
              </w:rPr>
              <w:t xml:space="preserve"> 0.01</w:t>
            </w:r>
          </w:p>
        </w:tc>
      </w:tr>
      <w:tr w:rsidR="001B0A73" w:rsidRPr="003A1FE8" w14:paraId="5C493B64" w14:textId="77777777" w:rsidTr="001B0A73">
        <w:trPr>
          <w:trHeight w:val="681"/>
          <w:jc w:val="center"/>
        </w:trPr>
        <w:tc>
          <w:tcPr>
            <w:tcW w:w="2160" w:type="dxa"/>
            <w:noWrap/>
            <w:vAlign w:val="center"/>
            <w:hideMark/>
          </w:tcPr>
          <w:p w14:paraId="70F33F82" w14:textId="77777777" w:rsidR="001B0A73" w:rsidRPr="003A1FE8" w:rsidRDefault="001B0A73" w:rsidP="001D16D7">
            <w:pPr>
              <w:tabs>
                <w:tab w:val="left" w:pos="1785"/>
              </w:tabs>
              <w:spacing w:line="360" w:lineRule="auto"/>
              <w:jc w:val="center"/>
              <w:rPr>
                <w:szCs w:val="24"/>
              </w:rPr>
            </w:pPr>
            <w:r w:rsidRPr="003A1FE8">
              <w:rPr>
                <w:szCs w:val="24"/>
              </w:rPr>
              <w:t>15</w:t>
            </w:r>
          </w:p>
        </w:tc>
        <w:tc>
          <w:tcPr>
            <w:tcW w:w="2070" w:type="dxa"/>
            <w:noWrap/>
            <w:vAlign w:val="center"/>
            <w:hideMark/>
          </w:tcPr>
          <w:p w14:paraId="3ED857B0" w14:textId="77777777" w:rsidR="001B0A73" w:rsidRPr="003A1FE8" w:rsidRDefault="001B0A73" w:rsidP="001D16D7">
            <w:pPr>
              <w:tabs>
                <w:tab w:val="left" w:pos="1785"/>
              </w:tabs>
              <w:spacing w:line="360" w:lineRule="auto"/>
              <w:jc w:val="center"/>
              <w:rPr>
                <w:szCs w:val="24"/>
              </w:rPr>
            </w:pPr>
            <w:r w:rsidRPr="003A1FE8">
              <w:rPr>
                <w:szCs w:val="24"/>
              </w:rPr>
              <w:t>0.509</w:t>
            </w:r>
          </w:p>
        </w:tc>
        <w:tc>
          <w:tcPr>
            <w:tcW w:w="2139" w:type="dxa"/>
            <w:noWrap/>
            <w:vAlign w:val="center"/>
            <w:hideMark/>
          </w:tcPr>
          <w:p w14:paraId="0CA8BF5A" w14:textId="77777777" w:rsidR="001B0A73" w:rsidRPr="003A1FE8" w:rsidRDefault="001B0A73" w:rsidP="001D16D7">
            <w:pPr>
              <w:tabs>
                <w:tab w:val="left" w:pos="1785"/>
              </w:tabs>
              <w:spacing w:line="360" w:lineRule="auto"/>
              <w:jc w:val="center"/>
              <w:rPr>
                <w:szCs w:val="24"/>
              </w:rPr>
            </w:pPr>
            <w:r w:rsidRPr="003A1FE8">
              <w:rPr>
                <w:szCs w:val="24"/>
              </w:rPr>
              <w:t>2.49</w:t>
            </w:r>
          </w:p>
        </w:tc>
        <w:tc>
          <w:tcPr>
            <w:tcW w:w="2091" w:type="dxa"/>
            <w:noWrap/>
            <w:vAlign w:val="center"/>
            <w:hideMark/>
          </w:tcPr>
          <w:p w14:paraId="40C18CF4" w14:textId="77777777" w:rsidR="001B0A73" w:rsidRPr="003A1FE8" w:rsidRDefault="001B0A73" w:rsidP="001D16D7">
            <w:pPr>
              <w:tabs>
                <w:tab w:val="left" w:pos="1785"/>
              </w:tabs>
              <w:spacing w:line="360" w:lineRule="auto"/>
              <w:jc w:val="center"/>
              <w:rPr>
                <w:szCs w:val="24"/>
              </w:rPr>
            </w:pPr>
            <w:r w:rsidRPr="003A1FE8">
              <w:rPr>
                <w:szCs w:val="24"/>
              </w:rPr>
              <w:t>75.13</w:t>
            </w:r>
            <w:r>
              <w:rPr>
                <w:szCs w:val="24"/>
              </w:rPr>
              <w:t xml:space="preserve"> </w:t>
            </w:r>
            <m:oMath>
              <m:r>
                <w:rPr>
                  <w:rFonts w:ascii="Cambria Math" w:eastAsia="Times New Roman" w:hAnsi="Cambria Math" w:cs="Calibri"/>
                  <w:color w:val="000000"/>
                  <w:szCs w:val="24"/>
                  <w:lang w:bidi="si-LK"/>
                </w:rPr>
                <m:t>±</m:t>
              </m:r>
            </m:oMath>
            <w:r>
              <w:rPr>
                <w:rFonts w:eastAsiaTheme="minorEastAsia"/>
                <w:color w:val="000000"/>
                <w:szCs w:val="24"/>
                <w:lang w:bidi="si-LK"/>
              </w:rPr>
              <w:t xml:space="preserve"> 0.03</w:t>
            </w:r>
          </w:p>
        </w:tc>
      </w:tr>
      <w:tr w:rsidR="001B0A73" w:rsidRPr="003A1FE8" w14:paraId="662916E8" w14:textId="77777777" w:rsidTr="001B0A73">
        <w:trPr>
          <w:trHeight w:val="681"/>
          <w:jc w:val="center"/>
        </w:trPr>
        <w:tc>
          <w:tcPr>
            <w:tcW w:w="2160" w:type="dxa"/>
            <w:noWrap/>
            <w:vAlign w:val="center"/>
            <w:hideMark/>
          </w:tcPr>
          <w:p w14:paraId="00784180" w14:textId="77777777" w:rsidR="001B0A73" w:rsidRPr="003A1FE8" w:rsidRDefault="001B0A73" w:rsidP="001D16D7">
            <w:pPr>
              <w:tabs>
                <w:tab w:val="left" w:pos="1785"/>
              </w:tabs>
              <w:spacing w:line="360" w:lineRule="auto"/>
              <w:jc w:val="center"/>
              <w:rPr>
                <w:szCs w:val="24"/>
              </w:rPr>
            </w:pPr>
            <w:r w:rsidRPr="003A1FE8">
              <w:rPr>
                <w:szCs w:val="24"/>
              </w:rPr>
              <w:t>20</w:t>
            </w:r>
          </w:p>
        </w:tc>
        <w:tc>
          <w:tcPr>
            <w:tcW w:w="2070" w:type="dxa"/>
            <w:noWrap/>
            <w:vAlign w:val="center"/>
            <w:hideMark/>
          </w:tcPr>
          <w:p w14:paraId="20757AA2" w14:textId="77777777" w:rsidR="001B0A73" w:rsidRPr="003A1FE8" w:rsidRDefault="001B0A73" w:rsidP="001D16D7">
            <w:pPr>
              <w:tabs>
                <w:tab w:val="left" w:pos="1785"/>
              </w:tabs>
              <w:spacing w:line="360" w:lineRule="auto"/>
              <w:jc w:val="center"/>
              <w:rPr>
                <w:szCs w:val="24"/>
              </w:rPr>
            </w:pPr>
            <w:r w:rsidRPr="003A1FE8">
              <w:rPr>
                <w:szCs w:val="24"/>
              </w:rPr>
              <w:t>0.224</w:t>
            </w:r>
          </w:p>
        </w:tc>
        <w:tc>
          <w:tcPr>
            <w:tcW w:w="2139" w:type="dxa"/>
            <w:noWrap/>
            <w:vAlign w:val="center"/>
            <w:hideMark/>
          </w:tcPr>
          <w:p w14:paraId="55EE55FE" w14:textId="77777777" w:rsidR="001B0A73" w:rsidRPr="003A1FE8" w:rsidRDefault="001B0A73" w:rsidP="001D16D7">
            <w:pPr>
              <w:tabs>
                <w:tab w:val="left" w:pos="1785"/>
              </w:tabs>
              <w:spacing w:line="360" w:lineRule="auto"/>
              <w:jc w:val="center"/>
              <w:rPr>
                <w:szCs w:val="24"/>
              </w:rPr>
            </w:pPr>
            <w:r w:rsidRPr="003A1FE8">
              <w:rPr>
                <w:szCs w:val="24"/>
              </w:rPr>
              <w:t>1.09</w:t>
            </w:r>
          </w:p>
        </w:tc>
        <w:tc>
          <w:tcPr>
            <w:tcW w:w="2091" w:type="dxa"/>
            <w:noWrap/>
            <w:vAlign w:val="center"/>
            <w:hideMark/>
          </w:tcPr>
          <w:p w14:paraId="3365DF02" w14:textId="77777777" w:rsidR="001B0A73" w:rsidRPr="003A1FE8" w:rsidRDefault="001B0A73" w:rsidP="001D16D7">
            <w:pPr>
              <w:tabs>
                <w:tab w:val="left" w:pos="1785"/>
              </w:tabs>
              <w:spacing w:line="360" w:lineRule="auto"/>
              <w:jc w:val="center"/>
              <w:rPr>
                <w:szCs w:val="24"/>
              </w:rPr>
            </w:pPr>
            <w:r w:rsidRPr="003A1FE8">
              <w:rPr>
                <w:szCs w:val="24"/>
              </w:rPr>
              <w:t>89.06</w:t>
            </w:r>
            <w:r>
              <w:rPr>
                <w:szCs w:val="24"/>
              </w:rPr>
              <w:t xml:space="preserve"> </w:t>
            </w:r>
            <m:oMath>
              <m:r>
                <w:rPr>
                  <w:rFonts w:ascii="Cambria Math" w:eastAsia="Times New Roman" w:hAnsi="Cambria Math" w:cs="Calibri"/>
                  <w:color w:val="000000"/>
                  <w:szCs w:val="24"/>
                  <w:lang w:bidi="si-LK"/>
                </w:rPr>
                <m:t>±</m:t>
              </m:r>
            </m:oMath>
            <w:r>
              <w:rPr>
                <w:rFonts w:eastAsiaTheme="minorEastAsia"/>
                <w:color w:val="000000"/>
                <w:szCs w:val="24"/>
                <w:lang w:bidi="si-LK"/>
              </w:rPr>
              <w:t xml:space="preserve"> 0.03</w:t>
            </w:r>
          </w:p>
        </w:tc>
      </w:tr>
      <w:tr w:rsidR="001B0A73" w:rsidRPr="003A1FE8" w14:paraId="5214D88A" w14:textId="77777777" w:rsidTr="001B0A73">
        <w:trPr>
          <w:trHeight w:val="681"/>
          <w:jc w:val="center"/>
        </w:trPr>
        <w:tc>
          <w:tcPr>
            <w:tcW w:w="2160" w:type="dxa"/>
            <w:noWrap/>
            <w:vAlign w:val="center"/>
            <w:hideMark/>
          </w:tcPr>
          <w:p w14:paraId="5160B18D" w14:textId="77777777" w:rsidR="001B0A73" w:rsidRPr="003A1FE8" w:rsidRDefault="001B0A73" w:rsidP="001D16D7">
            <w:pPr>
              <w:tabs>
                <w:tab w:val="left" w:pos="1785"/>
              </w:tabs>
              <w:spacing w:line="360" w:lineRule="auto"/>
              <w:jc w:val="center"/>
              <w:rPr>
                <w:szCs w:val="24"/>
              </w:rPr>
            </w:pPr>
            <w:r w:rsidRPr="003A1FE8">
              <w:rPr>
                <w:szCs w:val="24"/>
              </w:rPr>
              <w:t>25</w:t>
            </w:r>
          </w:p>
        </w:tc>
        <w:tc>
          <w:tcPr>
            <w:tcW w:w="2070" w:type="dxa"/>
            <w:noWrap/>
            <w:vAlign w:val="center"/>
            <w:hideMark/>
          </w:tcPr>
          <w:p w14:paraId="05883DF3" w14:textId="77777777" w:rsidR="001B0A73" w:rsidRPr="003A1FE8" w:rsidRDefault="001B0A73" w:rsidP="001D16D7">
            <w:pPr>
              <w:tabs>
                <w:tab w:val="left" w:pos="1785"/>
              </w:tabs>
              <w:spacing w:line="360" w:lineRule="auto"/>
              <w:jc w:val="center"/>
              <w:rPr>
                <w:szCs w:val="24"/>
              </w:rPr>
            </w:pPr>
            <w:r w:rsidRPr="003A1FE8">
              <w:rPr>
                <w:szCs w:val="24"/>
              </w:rPr>
              <w:t>0.222</w:t>
            </w:r>
          </w:p>
        </w:tc>
        <w:tc>
          <w:tcPr>
            <w:tcW w:w="2139" w:type="dxa"/>
            <w:noWrap/>
            <w:vAlign w:val="center"/>
            <w:hideMark/>
          </w:tcPr>
          <w:p w14:paraId="56BD50F1" w14:textId="77777777" w:rsidR="001B0A73" w:rsidRPr="003A1FE8" w:rsidRDefault="001B0A73" w:rsidP="001D16D7">
            <w:pPr>
              <w:tabs>
                <w:tab w:val="left" w:pos="1785"/>
              </w:tabs>
              <w:spacing w:line="360" w:lineRule="auto"/>
              <w:jc w:val="center"/>
              <w:rPr>
                <w:szCs w:val="24"/>
              </w:rPr>
            </w:pPr>
            <w:r w:rsidRPr="003A1FE8">
              <w:rPr>
                <w:szCs w:val="24"/>
              </w:rPr>
              <w:t>1.09</w:t>
            </w:r>
          </w:p>
        </w:tc>
        <w:tc>
          <w:tcPr>
            <w:tcW w:w="2091" w:type="dxa"/>
            <w:noWrap/>
            <w:vAlign w:val="center"/>
            <w:hideMark/>
          </w:tcPr>
          <w:p w14:paraId="37D71A33" w14:textId="77777777" w:rsidR="001B0A73" w:rsidRPr="003A1FE8" w:rsidRDefault="001B0A73" w:rsidP="001D16D7">
            <w:pPr>
              <w:tabs>
                <w:tab w:val="left" w:pos="1785"/>
              </w:tabs>
              <w:spacing w:line="360" w:lineRule="auto"/>
              <w:jc w:val="center"/>
              <w:rPr>
                <w:szCs w:val="24"/>
              </w:rPr>
            </w:pPr>
            <w:r w:rsidRPr="003A1FE8">
              <w:rPr>
                <w:szCs w:val="24"/>
              </w:rPr>
              <w:t>89.14</w:t>
            </w:r>
            <w:r>
              <w:rPr>
                <w:szCs w:val="24"/>
              </w:rPr>
              <w:t xml:space="preserve"> </w:t>
            </w:r>
            <m:oMath>
              <m:r>
                <w:rPr>
                  <w:rFonts w:ascii="Cambria Math" w:eastAsia="Times New Roman" w:hAnsi="Cambria Math" w:cs="Calibri"/>
                  <w:color w:val="000000"/>
                  <w:szCs w:val="24"/>
                  <w:lang w:bidi="si-LK"/>
                </w:rPr>
                <m:t>±</m:t>
              </m:r>
            </m:oMath>
            <w:r>
              <w:rPr>
                <w:rFonts w:eastAsiaTheme="minorEastAsia"/>
                <w:color w:val="000000"/>
                <w:szCs w:val="24"/>
                <w:lang w:bidi="si-LK"/>
              </w:rPr>
              <w:t xml:space="preserve"> 0.04</w:t>
            </w:r>
          </w:p>
        </w:tc>
      </w:tr>
      <w:tr w:rsidR="001B0A73" w:rsidRPr="003A1FE8" w14:paraId="0A262786" w14:textId="77777777" w:rsidTr="001B0A73">
        <w:trPr>
          <w:trHeight w:val="681"/>
          <w:jc w:val="center"/>
        </w:trPr>
        <w:tc>
          <w:tcPr>
            <w:tcW w:w="2160" w:type="dxa"/>
            <w:noWrap/>
            <w:vAlign w:val="center"/>
            <w:hideMark/>
          </w:tcPr>
          <w:p w14:paraId="04C400F3" w14:textId="77777777" w:rsidR="001B0A73" w:rsidRPr="003A1FE8" w:rsidRDefault="001B0A73" w:rsidP="001D16D7">
            <w:pPr>
              <w:tabs>
                <w:tab w:val="left" w:pos="1785"/>
              </w:tabs>
              <w:spacing w:line="360" w:lineRule="auto"/>
              <w:jc w:val="center"/>
              <w:rPr>
                <w:szCs w:val="24"/>
              </w:rPr>
            </w:pPr>
            <w:r w:rsidRPr="003A1FE8">
              <w:rPr>
                <w:szCs w:val="24"/>
              </w:rPr>
              <w:t>30</w:t>
            </w:r>
          </w:p>
        </w:tc>
        <w:tc>
          <w:tcPr>
            <w:tcW w:w="2070" w:type="dxa"/>
            <w:noWrap/>
            <w:vAlign w:val="center"/>
            <w:hideMark/>
          </w:tcPr>
          <w:p w14:paraId="6E652372" w14:textId="77777777" w:rsidR="001B0A73" w:rsidRPr="003A1FE8" w:rsidRDefault="001B0A73" w:rsidP="001D16D7">
            <w:pPr>
              <w:tabs>
                <w:tab w:val="left" w:pos="1785"/>
              </w:tabs>
              <w:spacing w:line="360" w:lineRule="auto"/>
              <w:jc w:val="center"/>
              <w:rPr>
                <w:szCs w:val="24"/>
              </w:rPr>
            </w:pPr>
            <w:r w:rsidRPr="003A1FE8">
              <w:rPr>
                <w:szCs w:val="24"/>
              </w:rPr>
              <w:t>0.221</w:t>
            </w:r>
          </w:p>
        </w:tc>
        <w:tc>
          <w:tcPr>
            <w:tcW w:w="2139" w:type="dxa"/>
            <w:noWrap/>
            <w:vAlign w:val="center"/>
            <w:hideMark/>
          </w:tcPr>
          <w:p w14:paraId="390DBCF5" w14:textId="77777777" w:rsidR="001B0A73" w:rsidRPr="003A1FE8" w:rsidRDefault="001B0A73" w:rsidP="001D16D7">
            <w:pPr>
              <w:tabs>
                <w:tab w:val="left" w:pos="1785"/>
              </w:tabs>
              <w:spacing w:line="360" w:lineRule="auto"/>
              <w:jc w:val="center"/>
              <w:rPr>
                <w:szCs w:val="24"/>
              </w:rPr>
            </w:pPr>
            <w:r w:rsidRPr="003A1FE8">
              <w:rPr>
                <w:szCs w:val="24"/>
              </w:rPr>
              <w:t>1.08</w:t>
            </w:r>
          </w:p>
        </w:tc>
        <w:tc>
          <w:tcPr>
            <w:tcW w:w="2091" w:type="dxa"/>
            <w:noWrap/>
            <w:vAlign w:val="center"/>
            <w:hideMark/>
          </w:tcPr>
          <w:p w14:paraId="5F16D63F" w14:textId="77777777" w:rsidR="001B0A73" w:rsidRPr="003A1FE8" w:rsidRDefault="001B0A73" w:rsidP="001D16D7">
            <w:pPr>
              <w:tabs>
                <w:tab w:val="left" w:pos="1785"/>
              </w:tabs>
              <w:spacing w:line="360" w:lineRule="auto"/>
              <w:jc w:val="center"/>
              <w:rPr>
                <w:szCs w:val="24"/>
              </w:rPr>
            </w:pPr>
            <w:r w:rsidRPr="003A1FE8">
              <w:rPr>
                <w:szCs w:val="24"/>
              </w:rPr>
              <w:t>89.20</w:t>
            </w:r>
            <w:r>
              <w:rPr>
                <w:szCs w:val="24"/>
              </w:rPr>
              <w:t xml:space="preserve"> </w:t>
            </w:r>
            <m:oMath>
              <m:r>
                <w:rPr>
                  <w:rFonts w:ascii="Cambria Math" w:eastAsia="Times New Roman" w:hAnsi="Cambria Math" w:cs="Calibri"/>
                  <w:color w:val="000000"/>
                  <w:szCs w:val="24"/>
                  <w:lang w:bidi="si-LK"/>
                </w:rPr>
                <m:t>±</m:t>
              </m:r>
            </m:oMath>
            <w:r>
              <w:rPr>
                <w:rFonts w:eastAsiaTheme="minorEastAsia"/>
                <w:color w:val="000000"/>
                <w:szCs w:val="24"/>
                <w:lang w:bidi="si-LK"/>
              </w:rPr>
              <w:t xml:space="preserve"> 0.02</w:t>
            </w:r>
          </w:p>
        </w:tc>
      </w:tr>
    </w:tbl>
    <w:p w14:paraId="74C70416" w14:textId="77777777" w:rsidR="002554E8" w:rsidRDefault="002554E8" w:rsidP="001D16D7">
      <w:pPr>
        <w:spacing w:line="360" w:lineRule="auto"/>
      </w:pPr>
    </w:p>
    <w:p w14:paraId="11F4B9FB" w14:textId="77777777" w:rsidR="000F5314" w:rsidRDefault="00F70325" w:rsidP="002B7C24">
      <w:pPr>
        <w:spacing w:line="360" w:lineRule="auto"/>
        <w:ind w:firstLine="720"/>
        <w:jc w:val="both"/>
      </w:pPr>
      <w:r w:rsidRPr="00F70325">
        <w:t>By altering the contact period  (5min, 10min, 15min, 20min, 25min and 30min),the effect of contact time on the removal of methylene blue dye by demineralized tire char was determined . The initial concentration of meth</w:t>
      </w:r>
      <w:r w:rsidR="002B7C24">
        <w:t>ylene blue solution wa</w:t>
      </w:r>
      <w:r w:rsidRPr="00F70325">
        <w:t>s 20</w:t>
      </w:r>
      <w:r>
        <w:t> ppm.</w:t>
      </w:r>
      <w:r w:rsidR="001B0A73">
        <w:t xml:space="preserve"> The ex</w:t>
      </w:r>
      <w:r w:rsidR="00153941">
        <w:t>periment was done in triplicate</w:t>
      </w:r>
      <w:r w:rsidR="001B0A73">
        <w:t>.</w:t>
      </w:r>
      <w:r>
        <w:t xml:space="preserve"> Table </w:t>
      </w:r>
      <w:r w:rsidR="009449F2">
        <w:t>3.9</w:t>
      </w:r>
      <w:r w:rsidR="001B0A73">
        <w:t xml:space="preserve"> </w:t>
      </w:r>
      <w:r w:rsidRPr="00F70325">
        <w:t>shows the final absorbance, concentration of methylene blue solutions, and dye removal percentage for each adsorbent dose of</w:t>
      </w:r>
      <w:r>
        <w:t xml:space="preserve"> demineralized tire char</w:t>
      </w:r>
      <w:r w:rsidR="008A78EC">
        <w:t>.</w:t>
      </w:r>
    </w:p>
    <w:p w14:paraId="748F7A91" w14:textId="77777777" w:rsidR="008A78EC" w:rsidRPr="003A1FE8" w:rsidRDefault="008A78EC" w:rsidP="001D16D7">
      <w:pPr>
        <w:spacing w:line="360" w:lineRule="auto"/>
      </w:pPr>
    </w:p>
    <w:p w14:paraId="3F5E0935" w14:textId="77777777" w:rsidR="001B0A73" w:rsidRPr="003A1FE8" w:rsidRDefault="001B0A73" w:rsidP="001D16D7">
      <w:pPr>
        <w:tabs>
          <w:tab w:val="left" w:pos="1785"/>
        </w:tabs>
        <w:spacing w:line="360" w:lineRule="auto"/>
        <w:jc w:val="both"/>
        <w:rPr>
          <w:szCs w:val="24"/>
        </w:rPr>
      </w:pPr>
    </w:p>
    <w:p w14:paraId="15940BE6" w14:textId="77777777" w:rsidR="001B0A73" w:rsidRPr="0086188E" w:rsidRDefault="001B0A73" w:rsidP="001D16D7">
      <w:pPr>
        <w:pStyle w:val="Caption"/>
        <w:keepNext/>
        <w:spacing w:line="360" w:lineRule="auto"/>
        <w:rPr>
          <w:i w:val="0"/>
          <w:iCs w:val="0"/>
          <w:color w:val="auto"/>
          <w:sz w:val="24"/>
          <w:szCs w:val="24"/>
        </w:rPr>
      </w:pPr>
      <w:bookmarkStart w:id="457" w:name="_Toc80353610"/>
      <w:r w:rsidRPr="0086188E">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9</w:t>
      </w:r>
      <w:r w:rsidR="009449F2">
        <w:rPr>
          <w:b/>
          <w:bCs/>
          <w:i w:val="0"/>
          <w:iCs w:val="0"/>
          <w:color w:val="auto"/>
          <w:sz w:val="24"/>
          <w:szCs w:val="24"/>
        </w:rPr>
        <w:fldChar w:fldCharType="end"/>
      </w:r>
      <w:r w:rsidRPr="0086188E">
        <w:rPr>
          <w:i w:val="0"/>
          <w:iCs w:val="0"/>
          <w:color w:val="auto"/>
          <w:sz w:val="24"/>
          <w:szCs w:val="24"/>
        </w:rPr>
        <w:t>. Average</w:t>
      </w:r>
      <w:r w:rsidRPr="0086188E">
        <w:rPr>
          <w:i w:val="0"/>
          <w:iCs w:val="0"/>
          <w:color w:val="auto"/>
          <w:sz w:val="24"/>
          <w:szCs w:val="30"/>
        </w:rPr>
        <w:t xml:space="preserve"> </w:t>
      </w:r>
      <w:r w:rsidRPr="0086188E">
        <w:rPr>
          <w:i w:val="0"/>
          <w:iCs w:val="0"/>
          <w:color w:val="auto"/>
          <w:sz w:val="24"/>
          <w:szCs w:val="24"/>
        </w:rPr>
        <w:t xml:space="preserve">data for the effect of contact time on adsorption of methylene blue </w:t>
      </w:r>
      <w:r w:rsidR="00EF41EA" w:rsidRPr="0086188E">
        <w:rPr>
          <w:i w:val="0"/>
          <w:iCs w:val="0"/>
          <w:color w:val="auto"/>
          <w:sz w:val="24"/>
          <w:szCs w:val="24"/>
        </w:rPr>
        <w:t xml:space="preserve">dye on demineralized tire char. </w:t>
      </w:r>
      <w:r w:rsidRPr="0086188E">
        <w:rPr>
          <w:i w:val="0"/>
          <w:iCs w:val="0"/>
          <w:color w:val="auto"/>
          <w:sz w:val="24"/>
          <w:szCs w:val="24"/>
        </w:rPr>
        <w:t>Experimental conditions: Agitating speed: 120rpm, Adsorbent dosage: 0.2 g, Temperature: 29</w:t>
      </w:r>
      <m:oMath>
        <m:r>
          <w:rPr>
            <w:rFonts w:ascii="Cambria Math" w:hAnsi="Cambria Math"/>
            <w:color w:val="auto"/>
            <w:sz w:val="24"/>
            <w:szCs w:val="24"/>
          </w:rPr>
          <m:t>℃</m:t>
        </m:r>
      </m:oMath>
      <w:bookmarkEnd w:id="457"/>
    </w:p>
    <w:p w14:paraId="6B9941A1" w14:textId="77777777" w:rsidR="001B0A73" w:rsidRPr="001B0A73" w:rsidRDefault="001B0A73" w:rsidP="001D16D7">
      <w:pPr>
        <w:tabs>
          <w:tab w:val="left" w:pos="1785"/>
        </w:tabs>
        <w:spacing w:line="360" w:lineRule="auto"/>
        <w:jc w:val="both"/>
        <w:rPr>
          <w:szCs w:val="24"/>
        </w:rPr>
      </w:pPr>
      <w:r>
        <w:rPr>
          <w:szCs w:val="24"/>
        </w:rPr>
        <w:t>Initial absorbance-2.986</w:t>
      </w:r>
    </w:p>
    <w:tbl>
      <w:tblPr>
        <w:tblStyle w:val="TableGrid"/>
        <w:tblW w:w="8740" w:type="dxa"/>
        <w:jc w:val="center"/>
        <w:tblLayout w:type="fixed"/>
        <w:tblLook w:val="04A0" w:firstRow="1" w:lastRow="0" w:firstColumn="1" w:lastColumn="0" w:noHBand="0" w:noVBand="1"/>
      </w:tblPr>
      <w:tblGrid>
        <w:gridCol w:w="2139"/>
        <w:gridCol w:w="2231"/>
        <w:gridCol w:w="2231"/>
        <w:gridCol w:w="2139"/>
      </w:tblGrid>
      <w:tr w:rsidR="00BC6962" w:rsidRPr="003A1FE8" w14:paraId="528C3B40" w14:textId="77777777" w:rsidTr="00BC6962">
        <w:trPr>
          <w:trHeight w:val="651"/>
          <w:jc w:val="center"/>
        </w:trPr>
        <w:tc>
          <w:tcPr>
            <w:tcW w:w="2139" w:type="dxa"/>
            <w:noWrap/>
            <w:vAlign w:val="center"/>
          </w:tcPr>
          <w:p w14:paraId="7177BDD6" w14:textId="77777777" w:rsidR="00BC6962" w:rsidRPr="003A1FE8" w:rsidRDefault="00BC6962" w:rsidP="001D16D7">
            <w:pPr>
              <w:tabs>
                <w:tab w:val="left" w:pos="1785"/>
              </w:tabs>
              <w:spacing w:line="360" w:lineRule="auto"/>
              <w:jc w:val="both"/>
              <w:rPr>
                <w:szCs w:val="24"/>
              </w:rPr>
            </w:pPr>
            <w:r w:rsidRPr="003A1FE8">
              <w:rPr>
                <w:szCs w:val="24"/>
              </w:rPr>
              <w:t>Contact time/min</w:t>
            </w:r>
          </w:p>
        </w:tc>
        <w:tc>
          <w:tcPr>
            <w:tcW w:w="2231" w:type="dxa"/>
            <w:noWrap/>
            <w:vAlign w:val="center"/>
          </w:tcPr>
          <w:p w14:paraId="19BAC0CB" w14:textId="77777777" w:rsidR="00BC6962" w:rsidRPr="003A1FE8" w:rsidRDefault="00BC6962" w:rsidP="001D16D7">
            <w:pPr>
              <w:tabs>
                <w:tab w:val="left" w:pos="1785"/>
              </w:tabs>
              <w:spacing w:line="360" w:lineRule="auto"/>
              <w:jc w:val="both"/>
              <w:rPr>
                <w:szCs w:val="24"/>
              </w:rPr>
            </w:pPr>
            <w:r w:rsidRPr="003A1FE8">
              <w:rPr>
                <w:szCs w:val="24"/>
              </w:rPr>
              <w:t>Final absorbance</w:t>
            </w:r>
          </w:p>
          <w:p w14:paraId="2C82DD93" w14:textId="77777777" w:rsidR="00BC6962" w:rsidRPr="003A1FE8" w:rsidRDefault="00BC6962" w:rsidP="001D16D7">
            <w:pPr>
              <w:tabs>
                <w:tab w:val="left" w:pos="1785"/>
              </w:tabs>
              <w:spacing w:line="360" w:lineRule="auto"/>
              <w:jc w:val="both"/>
              <w:rPr>
                <w:szCs w:val="24"/>
              </w:rPr>
            </w:pPr>
            <w:r w:rsidRPr="003A1FE8">
              <w:rPr>
                <w:szCs w:val="24"/>
              </w:rPr>
              <w:t>(A</w:t>
            </w:r>
            <m:oMath>
              <m:r>
                <w:rPr>
                  <w:rFonts w:ascii="Cambria Math" w:hAnsi="Cambria Math"/>
                  <w:szCs w:val="24"/>
                </w:rPr>
                <m:t>±</m:t>
              </m:r>
            </m:oMath>
            <w:r w:rsidRPr="003A1FE8">
              <w:rPr>
                <w:szCs w:val="24"/>
              </w:rPr>
              <w:t>0.001)</w:t>
            </w:r>
          </w:p>
        </w:tc>
        <w:tc>
          <w:tcPr>
            <w:tcW w:w="2231" w:type="dxa"/>
            <w:noWrap/>
            <w:vAlign w:val="center"/>
          </w:tcPr>
          <w:p w14:paraId="337B223A" w14:textId="77777777" w:rsidR="00BC6962" w:rsidRPr="003A1FE8" w:rsidRDefault="00BC6962" w:rsidP="001D16D7">
            <w:pPr>
              <w:tabs>
                <w:tab w:val="left" w:pos="1785"/>
              </w:tabs>
              <w:spacing w:line="360" w:lineRule="auto"/>
              <w:jc w:val="center"/>
              <w:rPr>
                <w:szCs w:val="24"/>
              </w:rPr>
            </w:pPr>
            <w:r w:rsidRPr="003A1FE8">
              <w:rPr>
                <w:szCs w:val="24"/>
              </w:rPr>
              <w:t>Fin</w:t>
            </w:r>
            <w:r>
              <w:rPr>
                <w:szCs w:val="24"/>
              </w:rPr>
              <w:t>al methylene blue concentration/ppm</w:t>
            </w:r>
          </w:p>
        </w:tc>
        <w:tc>
          <w:tcPr>
            <w:tcW w:w="2139" w:type="dxa"/>
            <w:noWrap/>
            <w:vAlign w:val="center"/>
          </w:tcPr>
          <w:p w14:paraId="15DCCC09" w14:textId="77777777" w:rsidR="00BC6962" w:rsidRPr="003A1FE8" w:rsidRDefault="00BC6962" w:rsidP="001D16D7">
            <w:pPr>
              <w:tabs>
                <w:tab w:val="left" w:pos="1785"/>
              </w:tabs>
              <w:spacing w:line="360" w:lineRule="auto"/>
              <w:jc w:val="center"/>
              <w:rPr>
                <w:szCs w:val="24"/>
              </w:rPr>
            </w:pPr>
            <w:r w:rsidRPr="003A1FE8">
              <w:rPr>
                <w:szCs w:val="24"/>
              </w:rPr>
              <w:t>% Dye removal</w:t>
            </w:r>
          </w:p>
        </w:tc>
      </w:tr>
      <w:tr w:rsidR="00BC6962" w:rsidRPr="003A1FE8" w14:paraId="42867FB8" w14:textId="77777777" w:rsidTr="00BC6962">
        <w:trPr>
          <w:trHeight w:val="651"/>
          <w:jc w:val="center"/>
        </w:trPr>
        <w:tc>
          <w:tcPr>
            <w:tcW w:w="2139" w:type="dxa"/>
            <w:noWrap/>
            <w:vAlign w:val="center"/>
            <w:hideMark/>
          </w:tcPr>
          <w:p w14:paraId="68C9F91D" w14:textId="77777777" w:rsidR="00BC6962" w:rsidRPr="003A1FE8" w:rsidRDefault="00BC6962" w:rsidP="001D16D7">
            <w:pPr>
              <w:tabs>
                <w:tab w:val="left" w:pos="1785"/>
              </w:tabs>
              <w:spacing w:line="360" w:lineRule="auto"/>
              <w:jc w:val="center"/>
              <w:rPr>
                <w:szCs w:val="24"/>
              </w:rPr>
            </w:pPr>
            <w:r w:rsidRPr="003A1FE8">
              <w:rPr>
                <w:szCs w:val="24"/>
              </w:rPr>
              <w:t>5</w:t>
            </w:r>
          </w:p>
        </w:tc>
        <w:tc>
          <w:tcPr>
            <w:tcW w:w="2231" w:type="dxa"/>
            <w:noWrap/>
            <w:vAlign w:val="center"/>
            <w:hideMark/>
          </w:tcPr>
          <w:p w14:paraId="2766B8D6" w14:textId="77777777" w:rsidR="00BC6962" w:rsidRPr="003A1FE8" w:rsidRDefault="00BC6962" w:rsidP="001D16D7">
            <w:pPr>
              <w:tabs>
                <w:tab w:val="left" w:pos="1785"/>
              </w:tabs>
              <w:spacing w:line="360" w:lineRule="auto"/>
              <w:jc w:val="center"/>
              <w:rPr>
                <w:szCs w:val="24"/>
              </w:rPr>
            </w:pPr>
            <w:r w:rsidRPr="003A1FE8">
              <w:rPr>
                <w:szCs w:val="24"/>
              </w:rPr>
              <w:t>0.862</w:t>
            </w:r>
          </w:p>
        </w:tc>
        <w:tc>
          <w:tcPr>
            <w:tcW w:w="2231" w:type="dxa"/>
            <w:noWrap/>
            <w:vAlign w:val="center"/>
            <w:hideMark/>
          </w:tcPr>
          <w:p w14:paraId="2ACDA16A" w14:textId="77777777" w:rsidR="00BC6962" w:rsidRPr="003A1FE8" w:rsidRDefault="00BC6962" w:rsidP="001D16D7">
            <w:pPr>
              <w:tabs>
                <w:tab w:val="left" w:pos="1785"/>
              </w:tabs>
              <w:spacing w:line="360" w:lineRule="auto"/>
              <w:jc w:val="center"/>
              <w:rPr>
                <w:szCs w:val="24"/>
              </w:rPr>
            </w:pPr>
            <w:r w:rsidRPr="003A1FE8">
              <w:rPr>
                <w:szCs w:val="24"/>
              </w:rPr>
              <w:t>4.21</w:t>
            </w:r>
          </w:p>
        </w:tc>
        <w:tc>
          <w:tcPr>
            <w:tcW w:w="2139" w:type="dxa"/>
            <w:noWrap/>
            <w:vAlign w:val="center"/>
            <w:hideMark/>
          </w:tcPr>
          <w:p w14:paraId="2DB637C6" w14:textId="77777777" w:rsidR="00BC6962" w:rsidRPr="003A1FE8" w:rsidRDefault="00BC6962" w:rsidP="001D16D7">
            <w:pPr>
              <w:tabs>
                <w:tab w:val="left" w:pos="1785"/>
              </w:tabs>
              <w:spacing w:line="360" w:lineRule="auto"/>
              <w:jc w:val="center"/>
              <w:rPr>
                <w:szCs w:val="24"/>
              </w:rPr>
            </w:pPr>
            <w:r w:rsidRPr="003A1FE8">
              <w:rPr>
                <w:szCs w:val="24"/>
              </w:rPr>
              <w:t>78.97</w:t>
            </w:r>
            <w:r>
              <w:rPr>
                <w:szCs w:val="24"/>
              </w:rPr>
              <w:t xml:space="preserve"> </w:t>
            </w:r>
            <m:oMath>
              <m:r>
                <w:rPr>
                  <w:rFonts w:ascii="Cambria Math" w:hAnsi="Cambria Math"/>
                  <w:szCs w:val="24"/>
                </w:rPr>
                <m:t>±</m:t>
              </m:r>
            </m:oMath>
            <w:r>
              <w:rPr>
                <w:rFonts w:eastAsiaTheme="minorEastAsia"/>
                <w:szCs w:val="24"/>
              </w:rPr>
              <w:t xml:space="preserve"> 0.02</w:t>
            </w:r>
            <w:r>
              <w:rPr>
                <w:szCs w:val="24"/>
              </w:rPr>
              <w:t xml:space="preserve"> </w:t>
            </w:r>
          </w:p>
        </w:tc>
      </w:tr>
      <w:tr w:rsidR="00BC6962" w:rsidRPr="003A1FE8" w14:paraId="4FC02EB1" w14:textId="77777777" w:rsidTr="00BC6962">
        <w:trPr>
          <w:trHeight w:val="651"/>
          <w:jc w:val="center"/>
        </w:trPr>
        <w:tc>
          <w:tcPr>
            <w:tcW w:w="2139" w:type="dxa"/>
            <w:noWrap/>
            <w:vAlign w:val="center"/>
            <w:hideMark/>
          </w:tcPr>
          <w:p w14:paraId="3CDE990D" w14:textId="77777777" w:rsidR="00BC6962" w:rsidRPr="003A1FE8" w:rsidRDefault="00BC6962" w:rsidP="001D16D7">
            <w:pPr>
              <w:tabs>
                <w:tab w:val="left" w:pos="1785"/>
              </w:tabs>
              <w:spacing w:line="360" w:lineRule="auto"/>
              <w:jc w:val="center"/>
              <w:rPr>
                <w:szCs w:val="24"/>
              </w:rPr>
            </w:pPr>
            <w:r w:rsidRPr="003A1FE8">
              <w:rPr>
                <w:szCs w:val="24"/>
              </w:rPr>
              <w:t>10</w:t>
            </w:r>
          </w:p>
        </w:tc>
        <w:tc>
          <w:tcPr>
            <w:tcW w:w="2231" w:type="dxa"/>
            <w:noWrap/>
            <w:vAlign w:val="center"/>
            <w:hideMark/>
          </w:tcPr>
          <w:p w14:paraId="42A24E15" w14:textId="77777777" w:rsidR="00BC6962" w:rsidRPr="003A1FE8" w:rsidRDefault="00BC6962" w:rsidP="001D16D7">
            <w:pPr>
              <w:tabs>
                <w:tab w:val="left" w:pos="1785"/>
              </w:tabs>
              <w:spacing w:line="360" w:lineRule="auto"/>
              <w:jc w:val="center"/>
              <w:rPr>
                <w:szCs w:val="24"/>
              </w:rPr>
            </w:pPr>
            <w:r w:rsidRPr="003A1FE8">
              <w:rPr>
                <w:szCs w:val="24"/>
              </w:rPr>
              <w:t>0.715</w:t>
            </w:r>
          </w:p>
        </w:tc>
        <w:tc>
          <w:tcPr>
            <w:tcW w:w="2231" w:type="dxa"/>
            <w:noWrap/>
            <w:vAlign w:val="center"/>
            <w:hideMark/>
          </w:tcPr>
          <w:p w14:paraId="679A449B" w14:textId="77777777" w:rsidR="00BC6962" w:rsidRPr="003A1FE8" w:rsidRDefault="00BC6962" w:rsidP="001D16D7">
            <w:pPr>
              <w:tabs>
                <w:tab w:val="left" w:pos="1785"/>
              </w:tabs>
              <w:spacing w:line="360" w:lineRule="auto"/>
              <w:jc w:val="center"/>
              <w:rPr>
                <w:szCs w:val="24"/>
              </w:rPr>
            </w:pPr>
            <w:r w:rsidRPr="003A1FE8">
              <w:rPr>
                <w:szCs w:val="24"/>
              </w:rPr>
              <w:t>3.49</w:t>
            </w:r>
          </w:p>
        </w:tc>
        <w:tc>
          <w:tcPr>
            <w:tcW w:w="2139" w:type="dxa"/>
            <w:noWrap/>
            <w:vAlign w:val="center"/>
            <w:hideMark/>
          </w:tcPr>
          <w:p w14:paraId="2446EB5E" w14:textId="77777777" w:rsidR="00BC6962" w:rsidRPr="003A1FE8" w:rsidRDefault="00BC6962" w:rsidP="001D16D7">
            <w:pPr>
              <w:tabs>
                <w:tab w:val="left" w:pos="1785"/>
              </w:tabs>
              <w:spacing w:line="360" w:lineRule="auto"/>
              <w:jc w:val="center"/>
              <w:rPr>
                <w:szCs w:val="24"/>
              </w:rPr>
            </w:pPr>
            <w:r w:rsidRPr="003A1FE8">
              <w:rPr>
                <w:szCs w:val="24"/>
              </w:rPr>
              <w:t>82.56</w:t>
            </w:r>
            <w:r>
              <w:rPr>
                <w:szCs w:val="24"/>
              </w:rPr>
              <w:t xml:space="preserve"> </w:t>
            </w:r>
            <m:oMath>
              <m:r>
                <w:rPr>
                  <w:rFonts w:ascii="Cambria Math" w:hAnsi="Cambria Math"/>
                  <w:szCs w:val="24"/>
                </w:rPr>
                <m:t>±</m:t>
              </m:r>
            </m:oMath>
            <w:r>
              <w:rPr>
                <w:rFonts w:eastAsiaTheme="minorEastAsia"/>
                <w:szCs w:val="24"/>
              </w:rPr>
              <w:t xml:space="preserve"> 0.04</w:t>
            </w:r>
          </w:p>
        </w:tc>
      </w:tr>
      <w:tr w:rsidR="00BC6962" w:rsidRPr="003A1FE8" w14:paraId="75323C8C" w14:textId="77777777" w:rsidTr="00BC6962">
        <w:trPr>
          <w:trHeight w:val="651"/>
          <w:jc w:val="center"/>
        </w:trPr>
        <w:tc>
          <w:tcPr>
            <w:tcW w:w="2139" w:type="dxa"/>
            <w:noWrap/>
            <w:vAlign w:val="center"/>
            <w:hideMark/>
          </w:tcPr>
          <w:p w14:paraId="1ACC2953" w14:textId="77777777" w:rsidR="00BC6962" w:rsidRPr="003A1FE8" w:rsidRDefault="00BC6962" w:rsidP="001D16D7">
            <w:pPr>
              <w:tabs>
                <w:tab w:val="left" w:pos="1785"/>
              </w:tabs>
              <w:spacing w:line="360" w:lineRule="auto"/>
              <w:jc w:val="center"/>
              <w:rPr>
                <w:szCs w:val="24"/>
              </w:rPr>
            </w:pPr>
            <w:r w:rsidRPr="003A1FE8">
              <w:rPr>
                <w:szCs w:val="24"/>
              </w:rPr>
              <w:t>15</w:t>
            </w:r>
          </w:p>
        </w:tc>
        <w:tc>
          <w:tcPr>
            <w:tcW w:w="2231" w:type="dxa"/>
            <w:noWrap/>
            <w:vAlign w:val="center"/>
            <w:hideMark/>
          </w:tcPr>
          <w:p w14:paraId="255A13A5" w14:textId="77777777" w:rsidR="00BC6962" w:rsidRPr="003A1FE8" w:rsidRDefault="00BC6962" w:rsidP="001D16D7">
            <w:pPr>
              <w:tabs>
                <w:tab w:val="left" w:pos="1785"/>
              </w:tabs>
              <w:spacing w:line="360" w:lineRule="auto"/>
              <w:jc w:val="center"/>
              <w:rPr>
                <w:szCs w:val="24"/>
              </w:rPr>
            </w:pPr>
            <w:r w:rsidRPr="003A1FE8">
              <w:rPr>
                <w:szCs w:val="24"/>
              </w:rPr>
              <w:t>0.404</w:t>
            </w:r>
          </w:p>
        </w:tc>
        <w:tc>
          <w:tcPr>
            <w:tcW w:w="2231" w:type="dxa"/>
            <w:noWrap/>
            <w:vAlign w:val="center"/>
            <w:hideMark/>
          </w:tcPr>
          <w:p w14:paraId="0BB06727" w14:textId="77777777" w:rsidR="00BC6962" w:rsidRPr="003A1FE8" w:rsidRDefault="00BC6962" w:rsidP="001D16D7">
            <w:pPr>
              <w:tabs>
                <w:tab w:val="left" w:pos="1785"/>
              </w:tabs>
              <w:spacing w:line="360" w:lineRule="auto"/>
              <w:jc w:val="center"/>
              <w:rPr>
                <w:szCs w:val="24"/>
              </w:rPr>
            </w:pPr>
            <w:r w:rsidRPr="003A1FE8">
              <w:rPr>
                <w:szCs w:val="24"/>
              </w:rPr>
              <w:t>1.97</w:t>
            </w:r>
          </w:p>
        </w:tc>
        <w:tc>
          <w:tcPr>
            <w:tcW w:w="2139" w:type="dxa"/>
            <w:noWrap/>
            <w:vAlign w:val="center"/>
            <w:hideMark/>
          </w:tcPr>
          <w:p w14:paraId="0971FE37" w14:textId="77777777" w:rsidR="00BC6962" w:rsidRPr="003A1FE8" w:rsidRDefault="00BC6962" w:rsidP="001D16D7">
            <w:pPr>
              <w:tabs>
                <w:tab w:val="left" w:pos="1785"/>
              </w:tabs>
              <w:spacing w:line="360" w:lineRule="auto"/>
              <w:jc w:val="center"/>
              <w:rPr>
                <w:szCs w:val="24"/>
              </w:rPr>
            </w:pPr>
            <w:r w:rsidRPr="003A1FE8">
              <w:rPr>
                <w:szCs w:val="24"/>
              </w:rPr>
              <w:t>90.15</w:t>
            </w:r>
            <w:r>
              <w:rPr>
                <w:szCs w:val="24"/>
              </w:rPr>
              <w:t xml:space="preserve"> </w:t>
            </w:r>
            <m:oMath>
              <m:r>
                <w:rPr>
                  <w:rFonts w:ascii="Cambria Math" w:hAnsi="Cambria Math"/>
                  <w:szCs w:val="24"/>
                </w:rPr>
                <m:t>±</m:t>
              </m:r>
            </m:oMath>
            <w:r>
              <w:rPr>
                <w:rFonts w:eastAsiaTheme="minorEastAsia"/>
                <w:szCs w:val="24"/>
              </w:rPr>
              <w:t xml:space="preserve"> 0.03</w:t>
            </w:r>
          </w:p>
        </w:tc>
      </w:tr>
      <w:tr w:rsidR="00BC6962" w:rsidRPr="003A1FE8" w14:paraId="65DB9E70" w14:textId="77777777" w:rsidTr="00BC6962">
        <w:trPr>
          <w:trHeight w:val="651"/>
          <w:jc w:val="center"/>
        </w:trPr>
        <w:tc>
          <w:tcPr>
            <w:tcW w:w="2139" w:type="dxa"/>
            <w:noWrap/>
            <w:vAlign w:val="center"/>
            <w:hideMark/>
          </w:tcPr>
          <w:p w14:paraId="2349CC62" w14:textId="77777777" w:rsidR="00BC6962" w:rsidRPr="003A1FE8" w:rsidRDefault="00BC6962" w:rsidP="001D16D7">
            <w:pPr>
              <w:tabs>
                <w:tab w:val="left" w:pos="1785"/>
              </w:tabs>
              <w:spacing w:line="360" w:lineRule="auto"/>
              <w:jc w:val="center"/>
              <w:rPr>
                <w:szCs w:val="24"/>
              </w:rPr>
            </w:pPr>
            <w:r w:rsidRPr="003A1FE8">
              <w:rPr>
                <w:szCs w:val="24"/>
              </w:rPr>
              <w:t>20</w:t>
            </w:r>
          </w:p>
        </w:tc>
        <w:tc>
          <w:tcPr>
            <w:tcW w:w="2231" w:type="dxa"/>
            <w:noWrap/>
            <w:vAlign w:val="center"/>
            <w:hideMark/>
          </w:tcPr>
          <w:p w14:paraId="61329973" w14:textId="77777777" w:rsidR="00BC6962" w:rsidRPr="003A1FE8" w:rsidRDefault="00BC6962" w:rsidP="001D16D7">
            <w:pPr>
              <w:tabs>
                <w:tab w:val="left" w:pos="1785"/>
              </w:tabs>
              <w:spacing w:line="360" w:lineRule="auto"/>
              <w:jc w:val="center"/>
              <w:rPr>
                <w:szCs w:val="24"/>
              </w:rPr>
            </w:pPr>
            <w:r w:rsidRPr="003A1FE8">
              <w:rPr>
                <w:szCs w:val="24"/>
              </w:rPr>
              <w:t>0.248</w:t>
            </w:r>
          </w:p>
        </w:tc>
        <w:tc>
          <w:tcPr>
            <w:tcW w:w="2231" w:type="dxa"/>
            <w:noWrap/>
            <w:vAlign w:val="center"/>
            <w:hideMark/>
          </w:tcPr>
          <w:p w14:paraId="6D35C66A" w14:textId="77777777" w:rsidR="00BC6962" w:rsidRPr="003A1FE8" w:rsidRDefault="00BC6962" w:rsidP="001D16D7">
            <w:pPr>
              <w:tabs>
                <w:tab w:val="left" w:pos="1785"/>
              </w:tabs>
              <w:spacing w:line="360" w:lineRule="auto"/>
              <w:jc w:val="center"/>
              <w:rPr>
                <w:szCs w:val="24"/>
              </w:rPr>
            </w:pPr>
            <w:r w:rsidRPr="003A1FE8">
              <w:rPr>
                <w:szCs w:val="24"/>
              </w:rPr>
              <w:t>1.21</w:t>
            </w:r>
          </w:p>
        </w:tc>
        <w:tc>
          <w:tcPr>
            <w:tcW w:w="2139" w:type="dxa"/>
            <w:noWrap/>
            <w:vAlign w:val="center"/>
            <w:hideMark/>
          </w:tcPr>
          <w:p w14:paraId="4309B117" w14:textId="77777777" w:rsidR="00BC6962" w:rsidRPr="003A1FE8" w:rsidRDefault="00BC6962" w:rsidP="001D16D7">
            <w:pPr>
              <w:tabs>
                <w:tab w:val="left" w:pos="1785"/>
              </w:tabs>
              <w:spacing w:line="360" w:lineRule="auto"/>
              <w:jc w:val="center"/>
              <w:rPr>
                <w:szCs w:val="24"/>
              </w:rPr>
            </w:pPr>
            <w:r w:rsidRPr="003A1FE8">
              <w:rPr>
                <w:szCs w:val="24"/>
              </w:rPr>
              <w:t>93.95</w:t>
            </w:r>
            <w:r>
              <w:rPr>
                <w:szCs w:val="24"/>
              </w:rPr>
              <w:t xml:space="preserve"> </w:t>
            </w:r>
            <m:oMath>
              <m:r>
                <w:rPr>
                  <w:rFonts w:ascii="Cambria Math" w:hAnsi="Cambria Math"/>
                  <w:szCs w:val="24"/>
                </w:rPr>
                <m:t>±</m:t>
              </m:r>
            </m:oMath>
            <w:r>
              <w:rPr>
                <w:rFonts w:eastAsiaTheme="minorEastAsia"/>
                <w:szCs w:val="24"/>
              </w:rPr>
              <w:t xml:space="preserve"> 0.02</w:t>
            </w:r>
          </w:p>
        </w:tc>
      </w:tr>
      <w:tr w:rsidR="00BC6962" w:rsidRPr="003A1FE8" w14:paraId="0C1BCBBF" w14:textId="77777777" w:rsidTr="00BC6962">
        <w:trPr>
          <w:trHeight w:val="651"/>
          <w:jc w:val="center"/>
        </w:trPr>
        <w:tc>
          <w:tcPr>
            <w:tcW w:w="2139" w:type="dxa"/>
            <w:noWrap/>
            <w:vAlign w:val="center"/>
            <w:hideMark/>
          </w:tcPr>
          <w:p w14:paraId="355A1BC9" w14:textId="77777777" w:rsidR="00BC6962" w:rsidRPr="003A1FE8" w:rsidRDefault="00BC6962" w:rsidP="001D16D7">
            <w:pPr>
              <w:tabs>
                <w:tab w:val="left" w:pos="1785"/>
              </w:tabs>
              <w:spacing w:line="360" w:lineRule="auto"/>
              <w:jc w:val="center"/>
              <w:rPr>
                <w:szCs w:val="24"/>
              </w:rPr>
            </w:pPr>
            <w:r w:rsidRPr="003A1FE8">
              <w:rPr>
                <w:szCs w:val="24"/>
              </w:rPr>
              <w:t>25</w:t>
            </w:r>
          </w:p>
        </w:tc>
        <w:tc>
          <w:tcPr>
            <w:tcW w:w="2231" w:type="dxa"/>
            <w:noWrap/>
            <w:vAlign w:val="center"/>
            <w:hideMark/>
          </w:tcPr>
          <w:p w14:paraId="5CE8B37A" w14:textId="77777777" w:rsidR="00BC6962" w:rsidRPr="003A1FE8" w:rsidRDefault="00BC6962" w:rsidP="001D16D7">
            <w:pPr>
              <w:tabs>
                <w:tab w:val="left" w:pos="1785"/>
              </w:tabs>
              <w:spacing w:line="360" w:lineRule="auto"/>
              <w:jc w:val="center"/>
              <w:rPr>
                <w:szCs w:val="24"/>
              </w:rPr>
            </w:pPr>
            <w:r w:rsidRPr="003A1FE8">
              <w:rPr>
                <w:szCs w:val="24"/>
              </w:rPr>
              <w:t>0.249</w:t>
            </w:r>
          </w:p>
        </w:tc>
        <w:tc>
          <w:tcPr>
            <w:tcW w:w="2231" w:type="dxa"/>
            <w:noWrap/>
            <w:vAlign w:val="center"/>
            <w:hideMark/>
          </w:tcPr>
          <w:p w14:paraId="663A37C5" w14:textId="77777777" w:rsidR="00BC6962" w:rsidRPr="003A1FE8" w:rsidRDefault="00BC6962" w:rsidP="001D16D7">
            <w:pPr>
              <w:tabs>
                <w:tab w:val="left" w:pos="1785"/>
              </w:tabs>
              <w:spacing w:line="360" w:lineRule="auto"/>
              <w:jc w:val="center"/>
              <w:rPr>
                <w:szCs w:val="24"/>
              </w:rPr>
            </w:pPr>
            <w:r w:rsidRPr="003A1FE8">
              <w:rPr>
                <w:szCs w:val="24"/>
              </w:rPr>
              <w:t>1.21</w:t>
            </w:r>
          </w:p>
        </w:tc>
        <w:tc>
          <w:tcPr>
            <w:tcW w:w="2139" w:type="dxa"/>
            <w:noWrap/>
            <w:vAlign w:val="center"/>
            <w:hideMark/>
          </w:tcPr>
          <w:p w14:paraId="627A6259" w14:textId="77777777" w:rsidR="00BC6962" w:rsidRPr="003A1FE8" w:rsidRDefault="00BC6962" w:rsidP="001D16D7">
            <w:pPr>
              <w:tabs>
                <w:tab w:val="left" w:pos="1785"/>
              </w:tabs>
              <w:spacing w:line="360" w:lineRule="auto"/>
              <w:jc w:val="center"/>
              <w:rPr>
                <w:szCs w:val="24"/>
              </w:rPr>
            </w:pPr>
            <w:r w:rsidRPr="003A1FE8">
              <w:rPr>
                <w:szCs w:val="24"/>
              </w:rPr>
              <w:t>93.92</w:t>
            </w:r>
            <w:r>
              <w:rPr>
                <w:szCs w:val="24"/>
              </w:rPr>
              <w:t xml:space="preserve"> </w:t>
            </w:r>
            <m:oMath>
              <m:r>
                <w:rPr>
                  <w:rFonts w:ascii="Cambria Math" w:hAnsi="Cambria Math"/>
                  <w:szCs w:val="24"/>
                </w:rPr>
                <m:t>±</m:t>
              </m:r>
            </m:oMath>
            <w:r>
              <w:rPr>
                <w:rFonts w:eastAsiaTheme="minorEastAsia"/>
                <w:szCs w:val="24"/>
              </w:rPr>
              <w:t xml:space="preserve"> 0.02</w:t>
            </w:r>
          </w:p>
        </w:tc>
      </w:tr>
      <w:tr w:rsidR="00BC6962" w:rsidRPr="003A1FE8" w14:paraId="01D9ECC7" w14:textId="77777777" w:rsidTr="00BC6962">
        <w:trPr>
          <w:trHeight w:val="651"/>
          <w:jc w:val="center"/>
        </w:trPr>
        <w:tc>
          <w:tcPr>
            <w:tcW w:w="2139" w:type="dxa"/>
            <w:noWrap/>
            <w:vAlign w:val="center"/>
            <w:hideMark/>
          </w:tcPr>
          <w:p w14:paraId="216428F1" w14:textId="77777777" w:rsidR="00BC6962" w:rsidRPr="003A1FE8" w:rsidRDefault="00BC6962" w:rsidP="001D16D7">
            <w:pPr>
              <w:tabs>
                <w:tab w:val="left" w:pos="1785"/>
              </w:tabs>
              <w:spacing w:line="360" w:lineRule="auto"/>
              <w:jc w:val="center"/>
              <w:rPr>
                <w:szCs w:val="24"/>
              </w:rPr>
            </w:pPr>
            <w:r w:rsidRPr="003A1FE8">
              <w:rPr>
                <w:szCs w:val="24"/>
              </w:rPr>
              <w:t>30</w:t>
            </w:r>
          </w:p>
        </w:tc>
        <w:tc>
          <w:tcPr>
            <w:tcW w:w="2231" w:type="dxa"/>
            <w:noWrap/>
            <w:vAlign w:val="center"/>
            <w:hideMark/>
          </w:tcPr>
          <w:p w14:paraId="1A837521" w14:textId="77777777" w:rsidR="00BC6962" w:rsidRPr="003A1FE8" w:rsidRDefault="00BC6962" w:rsidP="001D16D7">
            <w:pPr>
              <w:tabs>
                <w:tab w:val="left" w:pos="1785"/>
              </w:tabs>
              <w:spacing w:line="360" w:lineRule="auto"/>
              <w:jc w:val="center"/>
              <w:rPr>
                <w:szCs w:val="24"/>
              </w:rPr>
            </w:pPr>
            <w:r w:rsidRPr="003A1FE8">
              <w:rPr>
                <w:szCs w:val="24"/>
              </w:rPr>
              <w:t>0.246</w:t>
            </w:r>
          </w:p>
        </w:tc>
        <w:tc>
          <w:tcPr>
            <w:tcW w:w="2231" w:type="dxa"/>
            <w:noWrap/>
            <w:vAlign w:val="center"/>
            <w:hideMark/>
          </w:tcPr>
          <w:p w14:paraId="403122B8" w14:textId="77777777" w:rsidR="00BC6962" w:rsidRPr="003A1FE8" w:rsidRDefault="00BC6962" w:rsidP="001D16D7">
            <w:pPr>
              <w:tabs>
                <w:tab w:val="left" w:pos="1785"/>
              </w:tabs>
              <w:spacing w:line="360" w:lineRule="auto"/>
              <w:jc w:val="center"/>
              <w:rPr>
                <w:szCs w:val="24"/>
              </w:rPr>
            </w:pPr>
            <w:r w:rsidRPr="003A1FE8">
              <w:rPr>
                <w:szCs w:val="24"/>
              </w:rPr>
              <w:t>1.20</w:t>
            </w:r>
          </w:p>
        </w:tc>
        <w:tc>
          <w:tcPr>
            <w:tcW w:w="2139" w:type="dxa"/>
            <w:noWrap/>
            <w:vAlign w:val="center"/>
            <w:hideMark/>
          </w:tcPr>
          <w:p w14:paraId="380DBB5F" w14:textId="77777777" w:rsidR="00BC6962" w:rsidRPr="003A1FE8" w:rsidRDefault="00BC6962" w:rsidP="001D16D7">
            <w:pPr>
              <w:tabs>
                <w:tab w:val="left" w:pos="1785"/>
              </w:tabs>
              <w:spacing w:line="360" w:lineRule="auto"/>
              <w:jc w:val="center"/>
              <w:rPr>
                <w:szCs w:val="24"/>
              </w:rPr>
            </w:pPr>
            <w:r w:rsidRPr="003A1FE8">
              <w:rPr>
                <w:szCs w:val="24"/>
              </w:rPr>
              <w:t>93.98</w:t>
            </w:r>
            <w:r>
              <w:rPr>
                <w:szCs w:val="24"/>
              </w:rPr>
              <w:t xml:space="preserve"> </w:t>
            </w:r>
            <m:oMath>
              <m:r>
                <w:rPr>
                  <w:rFonts w:ascii="Cambria Math" w:hAnsi="Cambria Math"/>
                  <w:szCs w:val="24"/>
                </w:rPr>
                <m:t>±</m:t>
              </m:r>
            </m:oMath>
            <w:r>
              <w:rPr>
                <w:rFonts w:eastAsiaTheme="minorEastAsia"/>
                <w:szCs w:val="24"/>
              </w:rPr>
              <w:t xml:space="preserve"> 0.02</w:t>
            </w:r>
          </w:p>
        </w:tc>
      </w:tr>
    </w:tbl>
    <w:p w14:paraId="205D49CA" w14:textId="77777777" w:rsidR="003A1FE8" w:rsidRDefault="003A1FE8" w:rsidP="001D16D7">
      <w:pPr>
        <w:spacing w:line="360" w:lineRule="auto"/>
      </w:pPr>
    </w:p>
    <w:p w14:paraId="35E48667" w14:textId="77777777" w:rsidR="003A1FE8" w:rsidRPr="00BC6962" w:rsidRDefault="00F70325" w:rsidP="0086188E">
      <w:pPr>
        <w:spacing w:line="360" w:lineRule="auto"/>
        <w:ind w:firstLine="720"/>
        <w:jc w:val="both"/>
      </w:pPr>
      <w:r w:rsidRPr="00F70325">
        <w:t>Variable contact time was used to assess the influence of contact time on methylene blue dye removal by activated tire char (5min, 10min, 15min, 20min, 25min and 30min). The initial methylene blue concentration was 50 ppm</w:t>
      </w:r>
      <w:r>
        <w:t>.</w:t>
      </w:r>
      <w:r w:rsidR="00BC6962">
        <w:t xml:space="preserve"> The experiment was carr</w:t>
      </w:r>
      <w:r w:rsidR="00153941">
        <w:t>ied out in triplicate</w:t>
      </w:r>
      <w:r w:rsidR="00BC6962">
        <w:t>.</w:t>
      </w:r>
      <w:r w:rsidR="00EF789B">
        <w:t xml:space="preserve"> Table 3.10</w:t>
      </w:r>
      <w:r w:rsidRPr="00F70325">
        <w:t xml:space="preserve"> shows the dye removal %, final absorbance, and concentration of methylene blue solutions for each adsorbent dose of activated tire char.</w:t>
      </w:r>
    </w:p>
    <w:p w14:paraId="1B04FADB" w14:textId="77777777" w:rsidR="00BC6962" w:rsidRDefault="00BC6962" w:rsidP="001D16D7">
      <w:pPr>
        <w:pStyle w:val="Caption"/>
        <w:keepNext/>
        <w:spacing w:line="360" w:lineRule="auto"/>
      </w:pPr>
    </w:p>
    <w:p w14:paraId="29186A71" w14:textId="77777777" w:rsidR="00153941" w:rsidRDefault="00153941" w:rsidP="001D16D7">
      <w:pPr>
        <w:spacing w:line="360" w:lineRule="auto"/>
      </w:pPr>
    </w:p>
    <w:p w14:paraId="28B84473" w14:textId="77777777" w:rsidR="00EF789B" w:rsidRPr="00153941" w:rsidRDefault="00EF789B" w:rsidP="001D16D7">
      <w:pPr>
        <w:spacing w:line="360" w:lineRule="auto"/>
      </w:pPr>
    </w:p>
    <w:p w14:paraId="4026A99F" w14:textId="77777777" w:rsidR="00BC6962" w:rsidRPr="0086188E" w:rsidRDefault="00BC6962" w:rsidP="001D16D7">
      <w:pPr>
        <w:pStyle w:val="Caption"/>
        <w:keepNext/>
        <w:spacing w:line="360" w:lineRule="auto"/>
        <w:rPr>
          <w:i w:val="0"/>
          <w:iCs w:val="0"/>
          <w:color w:val="auto"/>
          <w:sz w:val="24"/>
          <w:szCs w:val="24"/>
        </w:rPr>
      </w:pPr>
      <w:bookmarkStart w:id="458" w:name="_Toc80353611"/>
      <w:r w:rsidRPr="0086188E">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10</w:t>
      </w:r>
      <w:r w:rsidR="009449F2">
        <w:rPr>
          <w:b/>
          <w:bCs/>
          <w:i w:val="0"/>
          <w:iCs w:val="0"/>
          <w:color w:val="auto"/>
          <w:sz w:val="24"/>
          <w:szCs w:val="24"/>
        </w:rPr>
        <w:fldChar w:fldCharType="end"/>
      </w:r>
      <w:r w:rsidRPr="0086188E">
        <w:rPr>
          <w:i w:val="0"/>
          <w:iCs w:val="0"/>
          <w:color w:val="auto"/>
          <w:sz w:val="24"/>
          <w:szCs w:val="24"/>
        </w:rPr>
        <w:t xml:space="preserve">. Average data for the effect of contact time on adsorption of methylene </w:t>
      </w:r>
      <w:r w:rsidR="00EF41EA" w:rsidRPr="0086188E">
        <w:rPr>
          <w:i w:val="0"/>
          <w:iCs w:val="0"/>
          <w:color w:val="auto"/>
          <w:sz w:val="24"/>
          <w:szCs w:val="24"/>
        </w:rPr>
        <w:t>blue dye on activated tire char. (</w:t>
      </w:r>
      <w:r w:rsidRPr="0086188E">
        <w:rPr>
          <w:i w:val="0"/>
          <w:iCs w:val="0"/>
          <w:color w:val="auto"/>
          <w:sz w:val="24"/>
          <w:szCs w:val="24"/>
        </w:rPr>
        <w:t>Experimental conditions: Agitating speed: 120rpm, Adsorbent dosage: 0.1g, Temperature: 29</w:t>
      </w:r>
      <m:oMath>
        <m:r>
          <w:rPr>
            <w:rFonts w:ascii="Cambria Math" w:hAnsi="Cambria Math"/>
            <w:color w:val="auto"/>
            <w:sz w:val="24"/>
            <w:szCs w:val="24"/>
          </w:rPr>
          <m:t>℃</m:t>
        </m:r>
      </m:oMath>
      <w:r w:rsidRPr="0086188E">
        <w:rPr>
          <w:i w:val="0"/>
          <w:iCs w:val="0"/>
          <w:color w:val="auto"/>
          <w:sz w:val="24"/>
          <w:szCs w:val="24"/>
        </w:rPr>
        <w:t>.</w:t>
      </w:r>
      <w:r w:rsidR="00EF41EA" w:rsidRPr="0086188E">
        <w:rPr>
          <w:i w:val="0"/>
          <w:iCs w:val="0"/>
          <w:color w:val="auto"/>
          <w:sz w:val="24"/>
          <w:szCs w:val="24"/>
        </w:rPr>
        <w:t>)</w:t>
      </w:r>
      <w:bookmarkEnd w:id="458"/>
    </w:p>
    <w:p w14:paraId="26461B4B" w14:textId="77777777" w:rsidR="00BC6962" w:rsidRPr="00BC6962" w:rsidRDefault="00BC6962" w:rsidP="001D16D7">
      <w:pPr>
        <w:tabs>
          <w:tab w:val="left" w:pos="1785"/>
        </w:tabs>
        <w:spacing w:line="360" w:lineRule="auto"/>
        <w:jc w:val="both"/>
        <w:rPr>
          <w:szCs w:val="24"/>
        </w:rPr>
      </w:pPr>
      <w:r>
        <w:rPr>
          <w:szCs w:val="24"/>
        </w:rPr>
        <w:t xml:space="preserve">Initial </w:t>
      </w:r>
      <w:commentRangeStart w:id="459"/>
      <w:r>
        <w:rPr>
          <w:szCs w:val="24"/>
        </w:rPr>
        <w:t>absorbance-3.456</w:t>
      </w:r>
      <w:commentRangeEnd w:id="459"/>
      <w:r w:rsidR="00DF5848">
        <w:rPr>
          <w:rStyle w:val="CommentReference"/>
        </w:rPr>
        <w:commentReference w:id="459"/>
      </w:r>
    </w:p>
    <w:tbl>
      <w:tblPr>
        <w:tblStyle w:val="TableGrid"/>
        <w:tblW w:w="8829" w:type="dxa"/>
        <w:tblInd w:w="-95" w:type="dxa"/>
        <w:tblLayout w:type="fixed"/>
        <w:tblLook w:val="04A0" w:firstRow="1" w:lastRow="0" w:firstColumn="1" w:lastColumn="0" w:noHBand="0" w:noVBand="1"/>
      </w:tblPr>
      <w:tblGrid>
        <w:gridCol w:w="2278"/>
        <w:gridCol w:w="2183"/>
        <w:gridCol w:w="2185"/>
        <w:gridCol w:w="2183"/>
      </w:tblGrid>
      <w:tr w:rsidR="00BC6962" w:rsidRPr="003A1FE8" w14:paraId="7F310B33" w14:textId="77777777" w:rsidTr="00BC6962">
        <w:trPr>
          <w:trHeight w:val="770"/>
        </w:trPr>
        <w:tc>
          <w:tcPr>
            <w:tcW w:w="2278" w:type="dxa"/>
            <w:noWrap/>
            <w:vAlign w:val="center"/>
          </w:tcPr>
          <w:p w14:paraId="6A91E09D" w14:textId="77777777" w:rsidR="00BC6962" w:rsidRPr="003A1FE8" w:rsidRDefault="00BC6962"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Contact time/min</w:t>
            </w:r>
          </w:p>
        </w:tc>
        <w:tc>
          <w:tcPr>
            <w:tcW w:w="2183" w:type="dxa"/>
            <w:noWrap/>
            <w:vAlign w:val="center"/>
          </w:tcPr>
          <w:p w14:paraId="7962D51A" w14:textId="77777777" w:rsidR="00BC6962" w:rsidRPr="003A1FE8" w:rsidRDefault="00BC6962" w:rsidP="001D16D7">
            <w:pPr>
              <w:spacing w:line="360" w:lineRule="auto"/>
              <w:jc w:val="center"/>
              <w:rPr>
                <w:rFonts w:ascii="Calibri" w:eastAsia="Times New Roman" w:hAnsi="Calibri" w:cs="Calibri"/>
                <w:color w:val="000000"/>
                <w:szCs w:val="24"/>
                <w:lang w:bidi="si-LK"/>
              </w:rPr>
            </w:pPr>
            <w:r w:rsidRPr="003A1FE8">
              <w:rPr>
                <w:rFonts w:ascii="Calibri" w:eastAsia="Times New Roman" w:hAnsi="Calibri" w:cs="Calibri"/>
                <w:color w:val="000000"/>
                <w:szCs w:val="24"/>
                <w:lang w:bidi="si-LK"/>
              </w:rPr>
              <w:t>Final absorbance</w:t>
            </w:r>
          </w:p>
          <w:p w14:paraId="5F964021" w14:textId="77777777" w:rsidR="00BC6962" w:rsidRPr="003A1FE8" w:rsidRDefault="00BC6962"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(A</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0.001)</w:t>
            </w:r>
          </w:p>
        </w:tc>
        <w:tc>
          <w:tcPr>
            <w:tcW w:w="2185" w:type="dxa"/>
            <w:noWrap/>
            <w:vAlign w:val="center"/>
          </w:tcPr>
          <w:p w14:paraId="22270B3B" w14:textId="77777777" w:rsidR="00BC6962" w:rsidRPr="003A1FE8" w:rsidRDefault="00BC6962"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Fin</w:t>
            </w:r>
            <w:r>
              <w:rPr>
                <w:rFonts w:ascii="Calibri" w:eastAsia="Times New Roman" w:hAnsi="Calibri" w:cs="Calibri"/>
                <w:color w:val="000000"/>
                <w:szCs w:val="24"/>
                <w:lang w:bidi="si-LK"/>
              </w:rPr>
              <w:t>al methylene blue concentration/ppm</w:t>
            </w:r>
          </w:p>
        </w:tc>
        <w:tc>
          <w:tcPr>
            <w:tcW w:w="2183" w:type="dxa"/>
            <w:noWrap/>
            <w:vAlign w:val="center"/>
          </w:tcPr>
          <w:p w14:paraId="4EE696B9" w14:textId="77777777" w:rsidR="00BC6962" w:rsidRPr="003A1FE8" w:rsidRDefault="00BC6962"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 Dye removal</w:t>
            </w:r>
          </w:p>
        </w:tc>
      </w:tr>
      <w:tr w:rsidR="00BC6962" w:rsidRPr="003A1FE8" w14:paraId="394D2A6A" w14:textId="77777777" w:rsidTr="00BC6962">
        <w:trPr>
          <w:trHeight w:val="770"/>
        </w:trPr>
        <w:tc>
          <w:tcPr>
            <w:tcW w:w="2278" w:type="dxa"/>
            <w:noWrap/>
            <w:vAlign w:val="center"/>
            <w:hideMark/>
          </w:tcPr>
          <w:p w14:paraId="1787951F" w14:textId="77777777" w:rsidR="00BC6962" w:rsidRPr="003A1FE8" w:rsidRDefault="00BC6962" w:rsidP="001D16D7">
            <w:pPr>
              <w:tabs>
                <w:tab w:val="left" w:pos="1785"/>
              </w:tabs>
              <w:spacing w:line="360" w:lineRule="auto"/>
              <w:jc w:val="center"/>
              <w:rPr>
                <w:szCs w:val="24"/>
              </w:rPr>
            </w:pPr>
            <w:r w:rsidRPr="003A1FE8">
              <w:rPr>
                <w:szCs w:val="24"/>
              </w:rPr>
              <w:t>5</w:t>
            </w:r>
          </w:p>
        </w:tc>
        <w:tc>
          <w:tcPr>
            <w:tcW w:w="2183" w:type="dxa"/>
            <w:noWrap/>
            <w:vAlign w:val="center"/>
            <w:hideMark/>
          </w:tcPr>
          <w:p w14:paraId="477087D3" w14:textId="77777777" w:rsidR="00BC6962" w:rsidRPr="003A1FE8" w:rsidRDefault="00BC6962" w:rsidP="001D16D7">
            <w:pPr>
              <w:tabs>
                <w:tab w:val="left" w:pos="1785"/>
              </w:tabs>
              <w:spacing w:line="360" w:lineRule="auto"/>
              <w:jc w:val="center"/>
              <w:rPr>
                <w:szCs w:val="24"/>
              </w:rPr>
            </w:pPr>
            <w:r w:rsidRPr="003A1FE8">
              <w:rPr>
                <w:szCs w:val="24"/>
              </w:rPr>
              <w:t>2.045</w:t>
            </w:r>
          </w:p>
        </w:tc>
        <w:tc>
          <w:tcPr>
            <w:tcW w:w="2185" w:type="dxa"/>
            <w:noWrap/>
            <w:vAlign w:val="center"/>
            <w:hideMark/>
          </w:tcPr>
          <w:p w14:paraId="43178105" w14:textId="77777777" w:rsidR="00BC6962" w:rsidRPr="003A1FE8" w:rsidRDefault="00BC6962" w:rsidP="001D16D7">
            <w:pPr>
              <w:tabs>
                <w:tab w:val="left" w:pos="1785"/>
              </w:tabs>
              <w:spacing w:line="360" w:lineRule="auto"/>
              <w:jc w:val="center"/>
              <w:rPr>
                <w:szCs w:val="24"/>
              </w:rPr>
            </w:pPr>
            <w:r w:rsidRPr="003A1FE8">
              <w:rPr>
                <w:szCs w:val="24"/>
              </w:rPr>
              <w:t>9.97</w:t>
            </w:r>
          </w:p>
        </w:tc>
        <w:tc>
          <w:tcPr>
            <w:tcW w:w="2183" w:type="dxa"/>
            <w:noWrap/>
            <w:vAlign w:val="center"/>
            <w:hideMark/>
          </w:tcPr>
          <w:p w14:paraId="77BD6EB6" w14:textId="77777777" w:rsidR="00BC6962" w:rsidRPr="003A1FE8" w:rsidRDefault="00BC6962" w:rsidP="001D16D7">
            <w:pPr>
              <w:tabs>
                <w:tab w:val="left" w:pos="1785"/>
              </w:tabs>
              <w:spacing w:line="360" w:lineRule="auto"/>
              <w:jc w:val="center"/>
              <w:rPr>
                <w:szCs w:val="24"/>
              </w:rPr>
            </w:pPr>
            <w:r w:rsidRPr="003A1FE8">
              <w:rPr>
                <w:szCs w:val="24"/>
              </w:rPr>
              <w:t>80.04</w:t>
            </w:r>
            <w:r>
              <w:rPr>
                <w:szCs w:val="24"/>
              </w:rPr>
              <w:t xml:space="preserve"> </w:t>
            </w:r>
            <m:oMath>
              <m:r>
                <w:rPr>
                  <w:rFonts w:ascii="Cambria Math" w:hAnsi="Cambria Math"/>
                  <w:szCs w:val="24"/>
                </w:rPr>
                <m:t>±</m:t>
              </m:r>
            </m:oMath>
            <w:r>
              <w:rPr>
                <w:rFonts w:eastAsiaTheme="minorEastAsia"/>
                <w:szCs w:val="24"/>
              </w:rPr>
              <w:t xml:space="preserve"> 0.05</w:t>
            </w:r>
            <w:r>
              <w:rPr>
                <w:szCs w:val="24"/>
              </w:rPr>
              <w:t xml:space="preserve"> </w:t>
            </w:r>
          </w:p>
        </w:tc>
      </w:tr>
      <w:tr w:rsidR="00BC6962" w:rsidRPr="003A1FE8" w14:paraId="5C6C99BE" w14:textId="77777777" w:rsidTr="00BC6962">
        <w:trPr>
          <w:trHeight w:val="770"/>
        </w:trPr>
        <w:tc>
          <w:tcPr>
            <w:tcW w:w="2278" w:type="dxa"/>
            <w:noWrap/>
            <w:vAlign w:val="center"/>
            <w:hideMark/>
          </w:tcPr>
          <w:p w14:paraId="6060E65E" w14:textId="77777777" w:rsidR="00BC6962" w:rsidRPr="003A1FE8" w:rsidRDefault="00BC6962" w:rsidP="001D16D7">
            <w:pPr>
              <w:tabs>
                <w:tab w:val="left" w:pos="1785"/>
              </w:tabs>
              <w:spacing w:line="360" w:lineRule="auto"/>
              <w:jc w:val="center"/>
              <w:rPr>
                <w:szCs w:val="24"/>
              </w:rPr>
            </w:pPr>
            <w:r w:rsidRPr="003A1FE8">
              <w:rPr>
                <w:szCs w:val="24"/>
              </w:rPr>
              <w:t>10</w:t>
            </w:r>
          </w:p>
        </w:tc>
        <w:tc>
          <w:tcPr>
            <w:tcW w:w="2183" w:type="dxa"/>
            <w:noWrap/>
            <w:vAlign w:val="center"/>
            <w:hideMark/>
          </w:tcPr>
          <w:p w14:paraId="00729764" w14:textId="77777777" w:rsidR="00BC6962" w:rsidRPr="003A1FE8" w:rsidRDefault="00BC6962" w:rsidP="001D16D7">
            <w:pPr>
              <w:tabs>
                <w:tab w:val="left" w:pos="1785"/>
              </w:tabs>
              <w:spacing w:line="360" w:lineRule="auto"/>
              <w:jc w:val="center"/>
              <w:rPr>
                <w:szCs w:val="24"/>
              </w:rPr>
            </w:pPr>
            <w:r w:rsidRPr="003A1FE8">
              <w:rPr>
                <w:szCs w:val="24"/>
              </w:rPr>
              <w:t>1.324</w:t>
            </w:r>
          </w:p>
        </w:tc>
        <w:tc>
          <w:tcPr>
            <w:tcW w:w="2185" w:type="dxa"/>
            <w:noWrap/>
            <w:vAlign w:val="center"/>
            <w:hideMark/>
          </w:tcPr>
          <w:p w14:paraId="472698BE" w14:textId="77777777" w:rsidR="00BC6962" w:rsidRPr="003A1FE8" w:rsidRDefault="00BC6962" w:rsidP="001D16D7">
            <w:pPr>
              <w:tabs>
                <w:tab w:val="left" w:pos="1785"/>
              </w:tabs>
              <w:spacing w:line="360" w:lineRule="auto"/>
              <w:jc w:val="center"/>
              <w:rPr>
                <w:szCs w:val="24"/>
              </w:rPr>
            </w:pPr>
            <w:r w:rsidRPr="003A1FE8">
              <w:rPr>
                <w:szCs w:val="24"/>
              </w:rPr>
              <w:t>6.46</w:t>
            </w:r>
          </w:p>
        </w:tc>
        <w:tc>
          <w:tcPr>
            <w:tcW w:w="2183" w:type="dxa"/>
            <w:noWrap/>
            <w:vAlign w:val="center"/>
            <w:hideMark/>
          </w:tcPr>
          <w:p w14:paraId="2EBE7A75" w14:textId="77777777" w:rsidR="00BC6962" w:rsidRPr="003A1FE8" w:rsidRDefault="00BC6962" w:rsidP="001D16D7">
            <w:pPr>
              <w:tabs>
                <w:tab w:val="left" w:pos="1785"/>
              </w:tabs>
              <w:spacing w:line="360" w:lineRule="auto"/>
              <w:jc w:val="center"/>
              <w:rPr>
                <w:szCs w:val="24"/>
              </w:rPr>
            </w:pPr>
            <w:r w:rsidRPr="003A1FE8">
              <w:rPr>
                <w:szCs w:val="24"/>
              </w:rPr>
              <w:t>87.08</w:t>
            </w:r>
            <w:r>
              <w:rPr>
                <w:szCs w:val="24"/>
              </w:rPr>
              <w:t xml:space="preserve"> </w:t>
            </w:r>
            <m:oMath>
              <m:r>
                <w:rPr>
                  <w:rFonts w:ascii="Cambria Math" w:hAnsi="Cambria Math"/>
                  <w:szCs w:val="24"/>
                </w:rPr>
                <m:t>±</m:t>
              </m:r>
            </m:oMath>
            <w:r>
              <w:rPr>
                <w:rFonts w:eastAsiaTheme="minorEastAsia"/>
                <w:szCs w:val="24"/>
              </w:rPr>
              <w:t>0.02</w:t>
            </w:r>
          </w:p>
        </w:tc>
      </w:tr>
      <w:tr w:rsidR="00BC6962" w:rsidRPr="003A1FE8" w14:paraId="4870D9B1" w14:textId="77777777" w:rsidTr="00BC6962">
        <w:trPr>
          <w:trHeight w:val="770"/>
        </w:trPr>
        <w:tc>
          <w:tcPr>
            <w:tcW w:w="2278" w:type="dxa"/>
            <w:noWrap/>
            <w:vAlign w:val="center"/>
            <w:hideMark/>
          </w:tcPr>
          <w:p w14:paraId="4D52F38D" w14:textId="77777777" w:rsidR="00BC6962" w:rsidRPr="003A1FE8" w:rsidRDefault="00BC6962" w:rsidP="001D16D7">
            <w:pPr>
              <w:tabs>
                <w:tab w:val="left" w:pos="1785"/>
              </w:tabs>
              <w:spacing w:line="360" w:lineRule="auto"/>
              <w:jc w:val="center"/>
              <w:rPr>
                <w:szCs w:val="24"/>
              </w:rPr>
            </w:pPr>
            <w:r w:rsidRPr="003A1FE8">
              <w:rPr>
                <w:szCs w:val="24"/>
              </w:rPr>
              <w:t>15</w:t>
            </w:r>
          </w:p>
        </w:tc>
        <w:tc>
          <w:tcPr>
            <w:tcW w:w="2183" w:type="dxa"/>
            <w:noWrap/>
            <w:vAlign w:val="center"/>
            <w:hideMark/>
          </w:tcPr>
          <w:p w14:paraId="025646C9" w14:textId="77777777" w:rsidR="00BC6962" w:rsidRPr="003A1FE8" w:rsidRDefault="00BC6962" w:rsidP="001D16D7">
            <w:pPr>
              <w:tabs>
                <w:tab w:val="left" w:pos="1785"/>
              </w:tabs>
              <w:spacing w:line="360" w:lineRule="auto"/>
              <w:jc w:val="center"/>
              <w:rPr>
                <w:szCs w:val="24"/>
              </w:rPr>
            </w:pPr>
            <w:r w:rsidRPr="003A1FE8">
              <w:rPr>
                <w:szCs w:val="24"/>
              </w:rPr>
              <w:t>0.654</w:t>
            </w:r>
          </w:p>
        </w:tc>
        <w:tc>
          <w:tcPr>
            <w:tcW w:w="2185" w:type="dxa"/>
            <w:noWrap/>
            <w:vAlign w:val="center"/>
            <w:hideMark/>
          </w:tcPr>
          <w:p w14:paraId="42E64956" w14:textId="77777777" w:rsidR="00BC6962" w:rsidRPr="003A1FE8" w:rsidRDefault="00BC6962" w:rsidP="001D16D7">
            <w:pPr>
              <w:tabs>
                <w:tab w:val="left" w:pos="1785"/>
              </w:tabs>
              <w:spacing w:line="360" w:lineRule="auto"/>
              <w:jc w:val="center"/>
              <w:rPr>
                <w:szCs w:val="24"/>
              </w:rPr>
            </w:pPr>
            <w:r w:rsidRPr="003A1FE8">
              <w:rPr>
                <w:szCs w:val="24"/>
              </w:rPr>
              <w:t>3.19</w:t>
            </w:r>
          </w:p>
        </w:tc>
        <w:tc>
          <w:tcPr>
            <w:tcW w:w="2183" w:type="dxa"/>
            <w:noWrap/>
            <w:vAlign w:val="center"/>
            <w:hideMark/>
          </w:tcPr>
          <w:p w14:paraId="17984A8E" w14:textId="77777777" w:rsidR="00BC6962" w:rsidRPr="003A1FE8" w:rsidRDefault="00BC6962" w:rsidP="001D16D7">
            <w:pPr>
              <w:tabs>
                <w:tab w:val="left" w:pos="1785"/>
              </w:tabs>
              <w:spacing w:line="360" w:lineRule="auto"/>
              <w:jc w:val="center"/>
              <w:rPr>
                <w:szCs w:val="24"/>
              </w:rPr>
            </w:pPr>
            <w:r w:rsidRPr="003A1FE8">
              <w:rPr>
                <w:szCs w:val="24"/>
              </w:rPr>
              <w:t>93.61</w:t>
            </w:r>
            <w:r>
              <w:rPr>
                <w:szCs w:val="24"/>
              </w:rPr>
              <w:t xml:space="preserve"> </w:t>
            </w:r>
            <m:oMath>
              <m:r>
                <w:rPr>
                  <w:rFonts w:ascii="Cambria Math" w:hAnsi="Cambria Math"/>
                  <w:szCs w:val="24"/>
                </w:rPr>
                <m:t>±</m:t>
              </m:r>
            </m:oMath>
            <w:r>
              <w:rPr>
                <w:rFonts w:eastAsiaTheme="minorEastAsia"/>
                <w:szCs w:val="24"/>
              </w:rPr>
              <w:t xml:space="preserve"> 0.04</w:t>
            </w:r>
          </w:p>
        </w:tc>
      </w:tr>
      <w:tr w:rsidR="00BC6962" w:rsidRPr="003A1FE8" w14:paraId="67169A06" w14:textId="77777777" w:rsidTr="00BC6962">
        <w:trPr>
          <w:trHeight w:val="770"/>
        </w:trPr>
        <w:tc>
          <w:tcPr>
            <w:tcW w:w="2278" w:type="dxa"/>
            <w:noWrap/>
            <w:vAlign w:val="center"/>
            <w:hideMark/>
          </w:tcPr>
          <w:p w14:paraId="2C5C264E" w14:textId="77777777" w:rsidR="00BC6962" w:rsidRPr="003A1FE8" w:rsidRDefault="00BC6962" w:rsidP="001D16D7">
            <w:pPr>
              <w:tabs>
                <w:tab w:val="left" w:pos="1785"/>
              </w:tabs>
              <w:spacing w:line="360" w:lineRule="auto"/>
              <w:jc w:val="center"/>
              <w:rPr>
                <w:szCs w:val="24"/>
              </w:rPr>
            </w:pPr>
            <w:r w:rsidRPr="003A1FE8">
              <w:rPr>
                <w:szCs w:val="24"/>
              </w:rPr>
              <w:t>20</w:t>
            </w:r>
          </w:p>
        </w:tc>
        <w:tc>
          <w:tcPr>
            <w:tcW w:w="2183" w:type="dxa"/>
            <w:noWrap/>
            <w:vAlign w:val="center"/>
            <w:hideMark/>
          </w:tcPr>
          <w:p w14:paraId="6636515B" w14:textId="77777777" w:rsidR="00BC6962" w:rsidRPr="003A1FE8" w:rsidRDefault="00BC6962" w:rsidP="001D16D7">
            <w:pPr>
              <w:tabs>
                <w:tab w:val="left" w:pos="1785"/>
              </w:tabs>
              <w:spacing w:line="360" w:lineRule="auto"/>
              <w:jc w:val="center"/>
              <w:rPr>
                <w:szCs w:val="24"/>
              </w:rPr>
            </w:pPr>
            <w:r w:rsidRPr="003A1FE8">
              <w:rPr>
                <w:szCs w:val="24"/>
              </w:rPr>
              <w:t>0.543</w:t>
            </w:r>
          </w:p>
        </w:tc>
        <w:tc>
          <w:tcPr>
            <w:tcW w:w="2185" w:type="dxa"/>
            <w:noWrap/>
            <w:vAlign w:val="center"/>
            <w:hideMark/>
          </w:tcPr>
          <w:p w14:paraId="4CDBF3CA" w14:textId="77777777" w:rsidR="00BC6962" w:rsidRPr="003A1FE8" w:rsidRDefault="00BC6962" w:rsidP="001D16D7">
            <w:pPr>
              <w:tabs>
                <w:tab w:val="left" w:pos="1785"/>
              </w:tabs>
              <w:spacing w:line="360" w:lineRule="auto"/>
              <w:jc w:val="center"/>
              <w:rPr>
                <w:szCs w:val="24"/>
              </w:rPr>
            </w:pPr>
            <w:r w:rsidRPr="003A1FE8">
              <w:rPr>
                <w:szCs w:val="24"/>
              </w:rPr>
              <w:t>2.65</w:t>
            </w:r>
          </w:p>
        </w:tc>
        <w:tc>
          <w:tcPr>
            <w:tcW w:w="2183" w:type="dxa"/>
            <w:noWrap/>
            <w:vAlign w:val="center"/>
            <w:hideMark/>
          </w:tcPr>
          <w:p w14:paraId="2D245D28" w14:textId="77777777" w:rsidR="00BC6962" w:rsidRPr="003A1FE8" w:rsidRDefault="00BC6962" w:rsidP="001D16D7">
            <w:pPr>
              <w:tabs>
                <w:tab w:val="left" w:pos="1785"/>
              </w:tabs>
              <w:spacing w:line="360" w:lineRule="auto"/>
              <w:jc w:val="center"/>
              <w:rPr>
                <w:szCs w:val="24"/>
              </w:rPr>
            </w:pPr>
            <w:r w:rsidRPr="003A1FE8">
              <w:rPr>
                <w:szCs w:val="24"/>
              </w:rPr>
              <w:t>94.70</w:t>
            </w:r>
            <w:r>
              <w:rPr>
                <w:szCs w:val="24"/>
              </w:rPr>
              <w:t xml:space="preserve"> </w:t>
            </w:r>
            <m:oMath>
              <m:r>
                <w:rPr>
                  <w:rFonts w:ascii="Cambria Math" w:hAnsi="Cambria Math"/>
                  <w:szCs w:val="24"/>
                </w:rPr>
                <m:t>±</m:t>
              </m:r>
            </m:oMath>
            <w:r>
              <w:rPr>
                <w:rFonts w:eastAsiaTheme="minorEastAsia"/>
                <w:szCs w:val="24"/>
              </w:rPr>
              <w:t xml:space="preserve"> 0.02</w:t>
            </w:r>
          </w:p>
        </w:tc>
      </w:tr>
      <w:tr w:rsidR="00BC6962" w:rsidRPr="003A1FE8" w14:paraId="023D8120" w14:textId="77777777" w:rsidTr="00BC6962">
        <w:trPr>
          <w:trHeight w:val="770"/>
        </w:trPr>
        <w:tc>
          <w:tcPr>
            <w:tcW w:w="2278" w:type="dxa"/>
            <w:noWrap/>
            <w:vAlign w:val="center"/>
            <w:hideMark/>
          </w:tcPr>
          <w:p w14:paraId="691FD7DB" w14:textId="77777777" w:rsidR="00BC6962" w:rsidRPr="003A1FE8" w:rsidRDefault="00BC6962" w:rsidP="001D16D7">
            <w:pPr>
              <w:tabs>
                <w:tab w:val="left" w:pos="1785"/>
              </w:tabs>
              <w:spacing w:line="360" w:lineRule="auto"/>
              <w:jc w:val="center"/>
              <w:rPr>
                <w:szCs w:val="24"/>
              </w:rPr>
            </w:pPr>
            <w:r w:rsidRPr="003A1FE8">
              <w:rPr>
                <w:szCs w:val="24"/>
              </w:rPr>
              <w:t>25</w:t>
            </w:r>
          </w:p>
        </w:tc>
        <w:tc>
          <w:tcPr>
            <w:tcW w:w="2183" w:type="dxa"/>
            <w:noWrap/>
            <w:vAlign w:val="center"/>
            <w:hideMark/>
          </w:tcPr>
          <w:p w14:paraId="05A8DA2F" w14:textId="77777777" w:rsidR="00BC6962" w:rsidRPr="003A1FE8" w:rsidRDefault="00BC6962" w:rsidP="001D16D7">
            <w:pPr>
              <w:tabs>
                <w:tab w:val="left" w:pos="1785"/>
              </w:tabs>
              <w:spacing w:line="360" w:lineRule="auto"/>
              <w:jc w:val="center"/>
              <w:rPr>
                <w:szCs w:val="24"/>
              </w:rPr>
            </w:pPr>
            <w:r w:rsidRPr="003A1FE8">
              <w:rPr>
                <w:szCs w:val="24"/>
              </w:rPr>
              <w:t>0.432</w:t>
            </w:r>
          </w:p>
        </w:tc>
        <w:tc>
          <w:tcPr>
            <w:tcW w:w="2185" w:type="dxa"/>
            <w:noWrap/>
            <w:vAlign w:val="center"/>
            <w:hideMark/>
          </w:tcPr>
          <w:p w14:paraId="39C6E696" w14:textId="77777777" w:rsidR="00BC6962" w:rsidRPr="003A1FE8" w:rsidRDefault="00BC6962" w:rsidP="001D16D7">
            <w:pPr>
              <w:tabs>
                <w:tab w:val="left" w:pos="1785"/>
              </w:tabs>
              <w:spacing w:line="360" w:lineRule="auto"/>
              <w:jc w:val="center"/>
              <w:rPr>
                <w:szCs w:val="24"/>
              </w:rPr>
            </w:pPr>
            <w:r w:rsidRPr="003A1FE8">
              <w:rPr>
                <w:szCs w:val="24"/>
              </w:rPr>
              <w:t>2.10</w:t>
            </w:r>
          </w:p>
        </w:tc>
        <w:tc>
          <w:tcPr>
            <w:tcW w:w="2183" w:type="dxa"/>
            <w:noWrap/>
            <w:vAlign w:val="center"/>
            <w:hideMark/>
          </w:tcPr>
          <w:p w14:paraId="1E88D419" w14:textId="77777777" w:rsidR="00BC6962" w:rsidRPr="003A1FE8" w:rsidRDefault="00BC6962" w:rsidP="001D16D7">
            <w:pPr>
              <w:tabs>
                <w:tab w:val="left" w:pos="1785"/>
              </w:tabs>
              <w:spacing w:line="360" w:lineRule="auto"/>
              <w:jc w:val="center"/>
              <w:rPr>
                <w:szCs w:val="24"/>
              </w:rPr>
            </w:pPr>
            <w:r w:rsidRPr="003A1FE8">
              <w:rPr>
                <w:szCs w:val="24"/>
              </w:rPr>
              <w:t>95.78</w:t>
            </w:r>
            <w:r>
              <w:rPr>
                <w:szCs w:val="24"/>
              </w:rPr>
              <w:t xml:space="preserve"> </w:t>
            </w:r>
            <m:oMath>
              <m:r>
                <w:rPr>
                  <w:rFonts w:ascii="Cambria Math" w:hAnsi="Cambria Math"/>
                  <w:szCs w:val="24"/>
                </w:rPr>
                <m:t>±</m:t>
              </m:r>
            </m:oMath>
            <w:r>
              <w:rPr>
                <w:rFonts w:eastAsiaTheme="minorEastAsia"/>
                <w:szCs w:val="24"/>
              </w:rPr>
              <w:t xml:space="preserve"> 0.04</w:t>
            </w:r>
          </w:p>
        </w:tc>
      </w:tr>
      <w:tr w:rsidR="00BC6962" w:rsidRPr="003A1FE8" w14:paraId="08857031" w14:textId="77777777" w:rsidTr="00BC6962">
        <w:trPr>
          <w:trHeight w:val="770"/>
        </w:trPr>
        <w:tc>
          <w:tcPr>
            <w:tcW w:w="2278" w:type="dxa"/>
            <w:noWrap/>
            <w:vAlign w:val="center"/>
            <w:hideMark/>
          </w:tcPr>
          <w:p w14:paraId="0C8F6B64" w14:textId="77777777" w:rsidR="00BC6962" w:rsidRPr="003A1FE8" w:rsidRDefault="00BC6962" w:rsidP="001D16D7">
            <w:pPr>
              <w:tabs>
                <w:tab w:val="left" w:pos="1785"/>
              </w:tabs>
              <w:spacing w:line="360" w:lineRule="auto"/>
              <w:jc w:val="center"/>
              <w:rPr>
                <w:szCs w:val="24"/>
              </w:rPr>
            </w:pPr>
            <w:r w:rsidRPr="003A1FE8">
              <w:rPr>
                <w:szCs w:val="24"/>
              </w:rPr>
              <w:t>30</w:t>
            </w:r>
          </w:p>
        </w:tc>
        <w:tc>
          <w:tcPr>
            <w:tcW w:w="2183" w:type="dxa"/>
            <w:noWrap/>
            <w:vAlign w:val="center"/>
            <w:hideMark/>
          </w:tcPr>
          <w:p w14:paraId="751788BC" w14:textId="77777777" w:rsidR="00BC6962" w:rsidRPr="003A1FE8" w:rsidRDefault="00BC6962" w:rsidP="001D16D7">
            <w:pPr>
              <w:tabs>
                <w:tab w:val="left" w:pos="1785"/>
              </w:tabs>
              <w:spacing w:line="360" w:lineRule="auto"/>
              <w:jc w:val="center"/>
              <w:rPr>
                <w:szCs w:val="24"/>
              </w:rPr>
            </w:pPr>
            <w:r w:rsidRPr="003A1FE8">
              <w:rPr>
                <w:szCs w:val="24"/>
              </w:rPr>
              <w:t>0.429</w:t>
            </w:r>
          </w:p>
        </w:tc>
        <w:tc>
          <w:tcPr>
            <w:tcW w:w="2185" w:type="dxa"/>
            <w:noWrap/>
            <w:vAlign w:val="center"/>
            <w:hideMark/>
          </w:tcPr>
          <w:p w14:paraId="22E587FB" w14:textId="77777777" w:rsidR="00BC6962" w:rsidRPr="003A1FE8" w:rsidRDefault="00BC6962" w:rsidP="001D16D7">
            <w:pPr>
              <w:tabs>
                <w:tab w:val="left" w:pos="1785"/>
              </w:tabs>
              <w:spacing w:line="360" w:lineRule="auto"/>
              <w:jc w:val="center"/>
              <w:rPr>
                <w:szCs w:val="24"/>
              </w:rPr>
            </w:pPr>
            <w:r w:rsidRPr="003A1FE8">
              <w:rPr>
                <w:szCs w:val="24"/>
              </w:rPr>
              <w:t>2.09</w:t>
            </w:r>
          </w:p>
        </w:tc>
        <w:tc>
          <w:tcPr>
            <w:tcW w:w="2183" w:type="dxa"/>
            <w:noWrap/>
            <w:vAlign w:val="center"/>
            <w:hideMark/>
          </w:tcPr>
          <w:p w14:paraId="5A9E5DE8" w14:textId="77777777" w:rsidR="00BC6962" w:rsidRPr="003A1FE8" w:rsidRDefault="00BC6962" w:rsidP="001D16D7">
            <w:pPr>
              <w:tabs>
                <w:tab w:val="left" w:pos="1785"/>
              </w:tabs>
              <w:spacing w:line="360" w:lineRule="auto"/>
              <w:jc w:val="center"/>
              <w:rPr>
                <w:szCs w:val="24"/>
              </w:rPr>
            </w:pPr>
            <w:r w:rsidRPr="003A1FE8">
              <w:rPr>
                <w:szCs w:val="24"/>
              </w:rPr>
              <w:t>95.81</w:t>
            </w:r>
            <w:r>
              <w:rPr>
                <w:szCs w:val="24"/>
              </w:rPr>
              <w:t xml:space="preserve"> </w:t>
            </w:r>
            <m:oMath>
              <m:r>
                <w:rPr>
                  <w:rFonts w:ascii="Cambria Math" w:hAnsi="Cambria Math"/>
                  <w:szCs w:val="24"/>
                </w:rPr>
                <m:t>±</m:t>
              </m:r>
            </m:oMath>
            <w:r>
              <w:rPr>
                <w:rFonts w:eastAsiaTheme="minorEastAsia"/>
                <w:szCs w:val="24"/>
              </w:rPr>
              <w:t xml:space="preserve"> 0.03</w:t>
            </w:r>
          </w:p>
        </w:tc>
      </w:tr>
    </w:tbl>
    <w:p w14:paraId="022DB24A" w14:textId="77777777" w:rsidR="002554E8" w:rsidRDefault="002554E8" w:rsidP="001D16D7">
      <w:pPr>
        <w:tabs>
          <w:tab w:val="left" w:pos="1785"/>
        </w:tabs>
        <w:spacing w:line="360" w:lineRule="auto"/>
        <w:jc w:val="both"/>
        <w:rPr>
          <w:szCs w:val="24"/>
        </w:rPr>
      </w:pPr>
    </w:p>
    <w:p w14:paraId="2E1D73FC" w14:textId="77777777" w:rsidR="00EF41EA" w:rsidRDefault="0086188E" w:rsidP="0086188E">
      <w:pPr>
        <w:tabs>
          <w:tab w:val="left" w:pos="720"/>
        </w:tabs>
        <w:spacing w:line="360" w:lineRule="auto"/>
        <w:jc w:val="both"/>
        <w:rPr>
          <w:rFonts w:eastAsiaTheme="minorEastAsia"/>
          <w:szCs w:val="24"/>
        </w:rPr>
      </w:pPr>
      <w:r>
        <w:rPr>
          <w:rFonts w:eastAsiaTheme="minorEastAsia"/>
          <w:szCs w:val="24"/>
        </w:rPr>
        <w:tab/>
      </w:r>
      <w:r w:rsidR="00EF41EA" w:rsidRPr="00EF41EA">
        <w:rPr>
          <w:rFonts w:eastAsiaTheme="minorEastAsia"/>
          <w:szCs w:val="24"/>
        </w:rPr>
        <w:t xml:space="preserve">The influence of contact time on methylene blue dye removal by </w:t>
      </w:r>
      <w:r w:rsidR="00EF41EA">
        <w:rPr>
          <w:rFonts w:eastAsiaTheme="minorEastAsia"/>
          <w:szCs w:val="24"/>
        </w:rPr>
        <w:t xml:space="preserve">commercial carbon black </w:t>
      </w:r>
      <w:r w:rsidR="00EF41EA" w:rsidRPr="00EF41EA">
        <w:rPr>
          <w:rFonts w:eastAsiaTheme="minorEastAsia"/>
          <w:szCs w:val="24"/>
        </w:rPr>
        <w:t xml:space="preserve">was studied using variable contact time (5min, 10min, 15min, 20min, 25min and 30min). The initial concentration of methylene blue </w:t>
      </w:r>
      <w:r w:rsidR="00EF41EA">
        <w:rPr>
          <w:rFonts w:eastAsiaTheme="minorEastAsia"/>
          <w:szCs w:val="24"/>
        </w:rPr>
        <w:t xml:space="preserve">solution </w:t>
      </w:r>
      <w:r w:rsidR="00EF41EA" w:rsidRPr="00EF41EA">
        <w:rPr>
          <w:rFonts w:eastAsiaTheme="minorEastAsia"/>
          <w:szCs w:val="24"/>
        </w:rPr>
        <w:t>was 50 ppm. The experiment was</w:t>
      </w:r>
      <w:r w:rsidR="00153941">
        <w:rPr>
          <w:rFonts w:eastAsiaTheme="minorEastAsia"/>
          <w:szCs w:val="24"/>
        </w:rPr>
        <w:t xml:space="preserve"> performed</w:t>
      </w:r>
      <w:r w:rsidR="00EF41EA" w:rsidRPr="00EF41EA">
        <w:rPr>
          <w:rFonts w:eastAsiaTheme="minorEastAsia"/>
          <w:szCs w:val="24"/>
        </w:rPr>
        <w:t xml:space="preserve"> in triplicate. The dye removal percentage, final absorbance, and concentration of methylene blue solutions are sho</w:t>
      </w:r>
      <w:r w:rsidR="00EF789B">
        <w:rPr>
          <w:rFonts w:eastAsiaTheme="minorEastAsia"/>
          <w:szCs w:val="24"/>
        </w:rPr>
        <w:t>wn in Table 3.11</w:t>
      </w:r>
      <w:r w:rsidR="00EF41EA">
        <w:rPr>
          <w:rFonts w:eastAsiaTheme="minorEastAsia"/>
          <w:szCs w:val="24"/>
        </w:rPr>
        <w:t xml:space="preserve"> for each ad</w:t>
      </w:r>
      <w:r w:rsidR="00EF41EA" w:rsidRPr="00EF41EA">
        <w:rPr>
          <w:rFonts w:eastAsiaTheme="minorEastAsia"/>
          <w:szCs w:val="24"/>
        </w:rPr>
        <w:t>sorbent dose.</w:t>
      </w:r>
    </w:p>
    <w:p w14:paraId="3AF75FBE" w14:textId="77777777" w:rsidR="001669DE" w:rsidRDefault="001669DE" w:rsidP="001D16D7">
      <w:pPr>
        <w:tabs>
          <w:tab w:val="left" w:pos="1785"/>
        </w:tabs>
        <w:spacing w:line="360" w:lineRule="auto"/>
        <w:jc w:val="both"/>
        <w:rPr>
          <w:rFonts w:eastAsiaTheme="minorEastAsia"/>
          <w:szCs w:val="24"/>
        </w:rPr>
      </w:pPr>
    </w:p>
    <w:p w14:paraId="3F20DAA9" w14:textId="77777777" w:rsidR="001669DE" w:rsidRDefault="001669DE" w:rsidP="001D16D7">
      <w:pPr>
        <w:tabs>
          <w:tab w:val="left" w:pos="1785"/>
        </w:tabs>
        <w:spacing w:line="360" w:lineRule="auto"/>
        <w:jc w:val="both"/>
        <w:rPr>
          <w:rFonts w:eastAsiaTheme="minorEastAsia"/>
          <w:szCs w:val="24"/>
        </w:rPr>
      </w:pPr>
    </w:p>
    <w:p w14:paraId="6A7148AE" w14:textId="77777777" w:rsidR="001669DE" w:rsidRDefault="001669DE" w:rsidP="001D16D7">
      <w:pPr>
        <w:tabs>
          <w:tab w:val="left" w:pos="1785"/>
        </w:tabs>
        <w:spacing w:line="360" w:lineRule="auto"/>
        <w:jc w:val="both"/>
        <w:rPr>
          <w:rFonts w:eastAsiaTheme="minorEastAsia"/>
          <w:szCs w:val="24"/>
        </w:rPr>
      </w:pPr>
    </w:p>
    <w:p w14:paraId="16FE1966" w14:textId="77777777" w:rsidR="001669DE" w:rsidRPr="001669DE" w:rsidRDefault="001669DE" w:rsidP="001D16D7">
      <w:pPr>
        <w:tabs>
          <w:tab w:val="left" w:pos="1785"/>
        </w:tabs>
        <w:spacing w:line="360" w:lineRule="auto"/>
        <w:jc w:val="both"/>
        <w:rPr>
          <w:rFonts w:eastAsiaTheme="minorEastAsia"/>
          <w:szCs w:val="24"/>
        </w:rPr>
      </w:pPr>
    </w:p>
    <w:p w14:paraId="2D211DE5" w14:textId="77777777" w:rsidR="00EF41EA" w:rsidRPr="0086188E" w:rsidRDefault="00EF41EA" w:rsidP="001D16D7">
      <w:pPr>
        <w:pStyle w:val="Caption"/>
        <w:keepNext/>
        <w:spacing w:line="360" w:lineRule="auto"/>
        <w:rPr>
          <w:i w:val="0"/>
          <w:iCs w:val="0"/>
          <w:color w:val="auto"/>
          <w:sz w:val="24"/>
          <w:szCs w:val="24"/>
        </w:rPr>
      </w:pPr>
      <w:bookmarkStart w:id="460" w:name="_Toc80353612"/>
      <w:r w:rsidRPr="0086188E">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11</w:t>
      </w:r>
      <w:r w:rsidR="009449F2">
        <w:rPr>
          <w:b/>
          <w:bCs/>
          <w:i w:val="0"/>
          <w:iCs w:val="0"/>
          <w:color w:val="auto"/>
          <w:sz w:val="24"/>
          <w:szCs w:val="24"/>
        </w:rPr>
        <w:fldChar w:fldCharType="end"/>
      </w:r>
      <w:r w:rsidRPr="0086188E">
        <w:rPr>
          <w:i w:val="0"/>
          <w:iCs w:val="0"/>
          <w:color w:val="auto"/>
          <w:sz w:val="24"/>
          <w:szCs w:val="24"/>
        </w:rPr>
        <w:t>. Average data for the effect of contact time on adsorption of methylene blue dye on commercial carbon black. Experimental conditions: Agitating speed: 120rpm, Adsorbent dosage: 0.4 g, Temperature: 29</w:t>
      </w:r>
      <m:oMath>
        <m:r>
          <w:rPr>
            <w:rFonts w:ascii="Cambria Math" w:hAnsi="Cambria Math"/>
            <w:color w:val="auto"/>
            <w:sz w:val="24"/>
            <w:szCs w:val="24"/>
          </w:rPr>
          <m:t>℃</m:t>
        </m:r>
      </m:oMath>
      <w:r w:rsidRPr="0086188E">
        <w:rPr>
          <w:i w:val="0"/>
          <w:iCs w:val="0"/>
          <w:color w:val="auto"/>
          <w:sz w:val="24"/>
          <w:szCs w:val="24"/>
        </w:rPr>
        <w:t>.</w:t>
      </w:r>
      <w:bookmarkEnd w:id="460"/>
    </w:p>
    <w:p w14:paraId="6A84AABD" w14:textId="77777777" w:rsidR="00EF41EA" w:rsidRPr="001669DE" w:rsidRDefault="001669DE" w:rsidP="001D16D7">
      <w:pPr>
        <w:tabs>
          <w:tab w:val="left" w:pos="1785"/>
        </w:tabs>
        <w:spacing w:line="360" w:lineRule="auto"/>
        <w:jc w:val="both"/>
        <w:rPr>
          <w:szCs w:val="24"/>
        </w:rPr>
      </w:pPr>
      <w:r>
        <w:rPr>
          <w:szCs w:val="24"/>
        </w:rPr>
        <w:t>Initial absorbance-3.452</w:t>
      </w:r>
    </w:p>
    <w:tbl>
      <w:tblPr>
        <w:tblStyle w:val="TableGrid"/>
        <w:tblW w:w="8596" w:type="dxa"/>
        <w:tblLayout w:type="fixed"/>
        <w:tblLook w:val="04A0" w:firstRow="1" w:lastRow="0" w:firstColumn="1" w:lastColumn="0" w:noHBand="0" w:noVBand="1"/>
      </w:tblPr>
      <w:tblGrid>
        <w:gridCol w:w="2149"/>
        <w:gridCol w:w="2149"/>
        <w:gridCol w:w="2149"/>
        <w:gridCol w:w="2149"/>
      </w:tblGrid>
      <w:tr w:rsidR="001669DE" w:rsidRPr="003A1FE8" w14:paraId="342E264B" w14:textId="77777777" w:rsidTr="001669DE">
        <w:trPr>
          <w:trHeight w:val="698"/>
        </w:trPr>
        <w:tc>
          <w:tcPr>
            <w:tcW w:w="2149" w:type="dxa"/>
            <w:noWrap/>
            <w:vAlign w:val="center"/>
          </w:tcPr>
          <w:p w14:paraId="7E96F89C" w14:textId="77777777" w:rsidR="001669DE" w:rsidRPr="003A1FE8" w:rsidRDefault="001669DE" w:rsidP="001D16D7">
            <w:pPr>
              <w:tabs>
                <w:tab w:val="left" w:pos="1785"/>
              </w:tabs>
              <w:spacing w:line="360" w:lineRule="auto"/>
              <w:jc w:val="center"/>
              <w:rPr>
                <w:szCs w:val="24"/>
              </w:rPr>
            </w:pPr>
            <w:r w:rsidRPr="003A1FE8">
              <w:rPr>
                <w:szCs w:val="24"/>
              </w:rPr>
              <w:t>Contact time/min</w:t>
            </w:r>
          </w:p>
        </w:tc>
        <w:tc>
          <w:tcPr>
            <w:tcW w:w="2149" w:type="dxa"/>
            <w:noWrap/>
            <w:vAlign w:val="center"/>
          </w:tcPr>
          <w:p w14:paraId="00CC84B8" w14:textId="77777777" w:rsidR="001669DE" w:rsidRPr="003A1FE8" w:rsidRDefault="001669DE" w:rsidP="001D16D7">
            <w:pPr>
              <w:tabs>
                <w:tab w:val="left" w:pos="1785"/>
              </w:tabs>
              <w:spacing w:line="360" w:lineRule="auto"/>
              <w:jc w:val="center"/>
              <w:rPr>
                <w:szCs w:val="24"/>
              </w:rPr>
            </w:pPr>
            <w:r w:rsidRPr="003A1FE8">
              <w:rPr>
                <w:szCs w:val="24"/>
              </w:rPr>
              <w:t>Final absorbance</w:t>
            </w:r>
          </w:p>
          <w:p w14:paraId="410C26B0" w14:textId="77777777" w:rsidR="001669DE" w:rsidRPr="003A1FE8" w:rsidRDefault="001669DE" w:rsidP="001D16D7">
            <w:pPr>
              <w:tabs>
                <w:tab w:val="left" w:pos="1785"/>
              </w:tabs>
              <w:spacing w:line="360" w:lineRule="auto"/>
              <w:jc w:val="center"/>
              <w:rPr>
                <w:szCs w:val="24"/>
              </w:rPr>
            </w:pPr>
            <w:r w:rsidRPr="003A1FE8">
              <w:rPr>
                <w:szCs w:val="24"/>
              </w:rPr>
              <w:t>(A</w:t>
            </w:r>
            <m:oMath>
              <m:r>
                <w:rPr>
                  <w:rFonts w:ascii="Cambria Math" w:hAnsi="Cambria Math"/>
                  <w:szCs w:val="24"/>
                </w:rPr>
                <m:t>±</m:t>
              </m:r>
            </m:oMath>
            <w:r w:rsidRPr="003A1FE8">
              <w:rPr>
                <w:szCs w:val="24"/>
              </w:rPr>
              <w:t>0.001)</w:t>
            </w:r>
          </w:p>
        </w:tc>
        <w:tc>
          <w:tcPr>
            <w:tcW w:w="2149" w:type="dxa"/>
            <w:noWrap/>
            <w:vAlign w:val="center"/>
          </w:tcPr>
          <w:p w14:paraId="0A350F59" w14:textId="77777777" w:rsidR="001669DE" w:rsidRPr="003A1FE8" w:rsidRDefault="001669DE" w:rsidP="001D16D7">
            <w:pPr>
              <w:tabs>
                <w:tab w:val="left" w:pos="1785"/>
              </w:tabs>
              <w:spacing w:line="360" w:lineRule="auto"/>
              <w:jc w:val="center"/>
              <w:rPr>
                <w:szCs w:val="24"/>
              </w:rPr>
            </w:pPr>
            <w:r w:rsidRPr="003A1FE8">
              <w:rPr>
                <w:szCs w:val="24"/>
              </w:rPr>
              <w:t>Final methylene blue concentration</w:t>
            </w:r>
            <w:r>
              <w:rPr>
                <w:szCs w:val="24"/>
              </w:rPr>
              <w:t>/ppm</w:t>
            </w:r>
          </w:p>
        </w:tc>
        <w:tc>
          <w:tcPr>
            <w:tcW w:w="2149" w:type="dxa"/>
            <w:noWrap/>
            <w:vAlign w:val="center"/>
          </w:tcPr>
          <w:p w14:paraId="309A8D5E" w14:textId="77777777" w:rsidR="001669DE" w:rsidRPr="003A1FE8" w:rsidRDefault="001669DE" w:rsidP="001D16D7">
            <w:pPr>
              <w:tabs>
                <w:tab w:val="left" w:pos="1785"/>
              </w:tabs>
              <w:spacing w:line="360" w:lineRule="auto"/>
              <w:jc w:val="center"/>
              <w:rPr>
                <w:szCs w:val="24"/>
              </w:rPr>
            </w:pPr>
            <w:r w:rsidRPr="003A1FE8">
              <w:rPr>
                <w:szCs w:val="24"/>
              </w:rPr>
              <w:t>% Dye removal</w:t>
            </w:r>
          </w:p>
        </w:tc>
      </w:tr>
      <w:tr w:rsidR="001669DE" w:rsidRPr="003A1FE8" w14:paraId="7CC64A98" w14:textId="77777777" w:rsidTr="001669DE">
        <w:trPr>
          <w:trHeight w:val="698"/>
        </w:trPr>
        <w:tc>
          <w:tcPr>
            <w:tcW w:w="2149" w:type="dxa"/>
            <w:noWrap/>
            <w:vAlign w:val="center"/>
            <w:hideMark/>
          </w:tcPr>
          <w:p w14:paraId="697FC83C" w14:textId="77777777" w:rsidR="001669DE" w:rsidRPr="003A1FE8" w:rsidRDefault="001669DE" w:rsidP="001D16D7">
            <w:pPr>
              <w:tabs>
                <w:tab w:val="left" w:pos="1785"/>
              </w:tabs>
              <w:spacing w:line="360" w:lineRule="auto"/>
              <w:jc w:val="center"/>
              <w:rPr>
                <w:szCs w:val="24"/>
              </w:rPr>
            </w:pPr>
            <w:r w:rsidRPr="003A1FE8">
              <w:rPr>
                <w:szCs w:val="24"/>
              </w:rPr>
              <w:t>5</w:t>
            </w:r>
          </w:p>
        </w:tc>
        <w:tc>
          <w:tcPr>
            <w:tcW w:w="2149" w:type="dxa"/>
            <w:noWrap/>
            <w:vAlign w:val="center"/>
            <w:hideMark/>
          </w:tcPr>
          <w:p w14:paraId="6631A074" w14:textId="77777777" w:rsidR="001669DE" w:rsidRPr="003A1FE8" w:rsidRDefault="001669DE" w:rsidP="001D16D7">
            <w:pPr>
              <w:tabs>
                <w:tab w:val="left" w:pos="1785"/>
              </w:tabs>
              <w:spacing w:line="360" w:lineRule="auto"/>
              <w:jc w:val="center"/>
              <w:rPr>
                <w:szCs w:val="24"/>
              </w:rPr>
            </w:pPr>
            <w:r w:rsidRPr="003A1FE8">
              <w:rPr>
                <w:szCs w:val="24"/>
              </w:rPr>
              <w:t>2.663</w:t>
            </w:r>
          </w:p>
        </w:tc>
        <w:tc>
          <w:tcPr>
            <w:tcW w:w="2149" w:type="dxa"/>
            <w:noWrap/>
            <w:vAlign w:val="center"/>
            <w:hideMark/>
          </w:tcPr>
          <w:p w14:paraId="18E5693F" w14:textId="77777777" w:rsidR="001669DE" w:rsidRPr="003A1FE8" w:rsidRDefault="001669DE" w:rsidP="001D16D7">
            <w:pPr>
              <w:tabs>
                <w:tab w:val="left" w:pos="1785"/>
              </w:tabs>
              <w:spacing w:line="360" w:lineRule="auto"/>
              <w:jc w:val="center"/>
              <w:rPr>
                <w:szCs w:val="24"/>
              </w:rPr>
            </w:pPr>
            <w:r w:rsidRPr="003A1FE8">
              <w:rPr>
                <w:szCs w:val="24"/>
              </w:rPr>
              <w:t>12.99</w:t>
            </w:r>
          </w:p>
        </w:tc>
        <w:tc>
          <w:tcPr>
            <w:tcW w:w="2149" w:type="dxa"/>
            <w:noWrap/>
            <w:vAlign w:val="center"/>
            <w:hideMark/>
          </w:tcPr>
          <w:p w14:paraId="340346F7" w14:textId="77777777" w:rsidR="001669DE" w:rsidRPr="003A1FE8" w:rsidRDefault="001669DE" w:rsidP="001D16D7">
            <w:pPr>
              <w:tabs>
                <w:tab w:val="left" w:pos="1785"/>
              </w:tabs>
              <w:spacing w:line="360" w:lineRule="auto"/>
              <w:jc w:val="center"/>
              <w:rPr>
                <w:szCs w:val="24"/>
              </w:rPr>
            </w:pPr>
            <w:r w:rsidRPr="003A1FE8">
              <w:rPr>
                <w:szCs w:val="24"/>
              </w:rPr>
              <w:t>74.01</w:t>
            </w:r>
            <w:r>
              <w:rPr>
                <w:szCs w:val="24"/>
              </w:rPr>
              <w:t xml:space="preserve"> </w:t>
            </w:r>
            <m:oMath>
              <m:r>
                <w:rPr>
                  <w:rFonts w:ascii="Cambria Math" w:hAnsi="Cambria Math"/>
                  <w:szCs w:val="24"/>
                </w:rPr>
                <m:t>±</m:t>
              </m:r>
            </m:oMath>
            <w:r>
              <w:rPr>
                <w:rFonts w:eastAsiaTheme="minorEastAsia"/>
                <w:szCs w:val="24"/>
              </w:rPr>
              <w:t xml:space="preserve"> 0.01</w:t>
            </w:r>
            <w:r>
              <w:rPr>
                <w:szCs w:val="24"/>
              </w:rPr>
              <w:t xml:space="preserve"> </w:t>
            </w:r>
          </w:p>
        </w:tc>
      </w:tr>
      <w:tr w:rsidR="001669DE" w:rsidRPr="003A1FE8" w14:paraId="45C60D96" w14:textId="77777777" w:rsidTr="001669DE">
        <w:trPr>
          <w:trHeight w:val="698"/>
        </w:trPr>
        <w:tc>
          <w:tcPr>
            <w:tcW w:w="2149" w:type="dxa"/>
            <w:noWrap/>
            <w:vAlign w:val="center"/>
            <w:hideMark/>
          </w:tcPr>
          <w:p w14:paraId="5E289364" w14:textId="77777777" w:rsidR="001669DE" w:rsidRPr="003A1FE8" w:rsidRDefault="001669DE" w:rsidP="001D16D7">
            <w:pPr>
              <w:tabs>
                <w:tab w:val="left" w:pos="1785"/>
              </w:tabs>
              <w:spacing w:line="360" w:lineRule="auto"/>
              <w:jc w:val="center"/>
              <w:rPr>
                <w:szCs w:val="24"/>
              </w:rPr>
            </w:pPr>
            <w:r w:rsidRPr="003A1FE8">
              <w:rPr>
                <w:szCs w:val="24"/>
              </w:rPr>
              <w:t>10</w:t>
            </w:r>
          </w:p>
        </w:tc>
        <w:tc>
          <w:tcPr>
            <w:tcW w:w="2149" w:type="dxa"/>
            <w:noWrap/>
            <w:vAlign w:val="center"/>
            <w:hideMark/>
          </w:tcPr>
          <w:p w14:paraId="55AB4C00" w14:textId="77777777" w:rsidR="001669DE" w:rsidRPr="003A1FE8" w:rsidRDefault="001669DE" w:rsidP="001D16D7">
            <w:pPr>
              <w:tabs>
                <w:tab w:val="left" w:pos="1785"/>
              </w:tabs>
              <w:spacing w:line="360" w:lineRule="auto"/>
              <w:jc w:val="center"/>
              <w:rPr>
                <w:szCs w:val="24"/>
              </w:rPr>
            </w:pPr>
            <w:r w:rsidRPr="003A1FE8">
              <w:rPr>
                <w:szCs w:val="24"/>
              </w:rPr>
              <w:t>2.156</w:t>
            </w:r>
          </w:p>
        </w:tc>
        <w:tc>
          <w:tcPr>
            <w:tcW w:w="2149" w:type="dxa"/>
            <w:noWrap/>
            <w:vAlign w:val="center"/>
            <w:hideMark/>
          </w:tcPr>
          <w:p w14:paraId="278F92B0" w14:textId="77777777" w:rsidR="001669DE" w:rsidRPr="003A1FE8" w:rsidRDefault="001669DE" w:rsidP="001D16D7">
            <w:pPr>
              <w:tabs>
                <w:tab w:val="left" w:pos="1785"/>
              </w:tabs>
              <w:spacing w:line="360" w:lineRule="auto"/>
              <w:jc w:val="center"/>
              <w:rPr>
                <w:szCs w:val="24"/>
              </w:rPr>
            </w:pPr>
            <w:r w:rsidRPr="003A1FE8">
              <w:rPr>
                <w:szCs w:val="24"/>
              </w:rPr>
              <w:t>10.52</w:t>
            </w:r>
          </w:p>
        </w:tc>
        <w:tc>
          <w:tcPr>
            <w:tcW w:w="2149" w:type="dxa"/>
            <w:noWrap/>
            <w:vAlign w:val="center"/>
            <w:hideMark/>
          </w:tcPr>
          <w:p w14:paraId="49FB38FD" w14:textId="77777777" w:rsidR="001669DE" w:rsidRPr="003A1FE8" w:rsidRDefault="001669DE" w:rsidP="001D16D7">
            <w:pPr>
              <w:tabs>
                <w:tab w:val="left" w:pos="1785"/>
              </w:tabs>
              <w:spacing w:line="360" w:lineRule="auto"/>
              <w:jc w:val="center"/>
              <w:rPr>
                <w:szCs w:val="24"/>
              </w:rPr>
            </w:pPr>
            <w:r w:rsidRPr="003A1FE8">
              <w:rPr>
                <w:szCs w:val="24"/>
              </w:rPr>
              <w:t>78.96</w:t>
            </w:r>
            <w:r>
              <w:rPr>
                <w:szCs w:val="24"/>
              </w:rPr>
              <w:t xml:space="preserve"> </w:t>
            </w:r>
            <m:oMath>
              <m:r>
                <w:rPr>
                  <w:rFonts w:ascii="Cambria Math" w:hAnsi="Cambria Math"/>
                  <w:szCs w:val="24"/>
                </w:rPr>
                <m:t>±</m:t>
              </m:r>
            </m:oMath>
            <w:r>
              <w:rPr>
                <w:rFonts w:eastAsiaTheme="minorEastAsia"/>
                <w:szCs w:val="24"/>
              </w:rPr>
              <w:t xml:space="preserve"> 0.03</w:t>
            </w:r>
          </w:p>
        </w:tc>
      </w:tr>
      <w:tr w:rsidR="001669DE" w:rsidRPr="003A1FE8" w14:paraId="1B282050" w14:textId="77777777" w:rsidTr="001669DE">
        <w:trPr>
          <w:trHeight w:val="698"/>
        </w:trPr>
        <w:tc>
          <w:tcPr>
            <w:tcW w:w="2149" w:type="dxa"/>
            <w:noWrap/>
            <w:vAlign w:val="center"/>
            <w:hideMark/>
          </w:tcPr>
          <w:p w14:paraId="5A041EDD" w14:textId="77777777" w:rsidR="001669DE" w:rsidRPr="003A1FE8" w:rsidRDefault="001669DE" w:rsidP="001D16D7">
            <w:pPr>
              <w:tabs>
                <w:tab w:val="left" w:pos="1785"/>
              </w:tabs>
              <w:spacing w:line="360" w:lineRule="auto"/>
              <w:jc w:val="center"/>
              <w:rPr>
                <w:szCs w:val="24"/>
              </w:rPr>
            </w:pPr>
            <w:r w:rsidRPr="003A1FE8">
              <w:rPr>
                <w:szCs w:val="24"/>
              </w:rPr>
              <w:t>15</w:t>
            </w:r>
          </w:p>
        </w:tc>
        <w:tc>
          <w:tcPr>
            <w:tcW w:w="2149" w:type="dxa"/>
            <w:noWrap/>
            <w:vAlign w:val="center"/>
            <w:hideMark/>
          </w:tcPr>
          <w:p w14:paraId="6B20E949" w14:textId="77777777" w:rsidR="001669DE" w:rsidRPr="003A1FE8" w:rsidRDefault="001669DE" w:rsidP="001D16D7">
            <w:pPr>
              <w:tabs>
                <w:tab w:val="left" w:pos="1785"/>
              </w:tabs>
              <w:spacing w:line="360" w:lineRule="auto"/>
              <w:jc w:val="center"/>
              <w:rPr>
                <w:szCs w:val="24"/>
              </w:rPr>
            </w:pPr>
            <w:r w:rsidRPr="003A1FE8">
              <w:rPr>
                <w:szCs w:val="24"/>
              </w:rPr>
              <w:t>1.536</w:t>
            </w:r>
          </w:p>
        </w:tc>
        <w:tc>
          <w:tcPr>
            <w:tcW w:w="2149" w:type="dxa"/>
            <w:noWrap/>
            <w:vAlign w:val="center"/>
            <w:hideMark/>
          </w:tcPr>
          <w:p w14:paraId="68A29006" w14:textId="77777777" w:rsidR="001669DE" w:rsidRPr="003A1FE8" w:rsidRDefault="001669DE" w:rsidP="001D16D7">
            <w:pPr>
              <w:tabs>
                <w:tab w:val="left" w:pos="1785"/>
              </w:tabs>
              <w:spacing w:line="360" w:lineRule="auto"/>
              <w:jc w:val="center"/>
              <w:rPr>
                <w:szCs w:val="24"/>
              </w:rPr>
            </w:pPr>
            <w:r w:rsidRPr="003A1FE8">
              <w:rPr>
                <w:szCs w:val="24"/>
              </w:rPr>
              <w:t>7.49</w:t>
            </w:r>
          </w:p>
        </w:tc>
        <w:tc>
          <w:tcPr>
            <w:tcW w:w="2149" w:type="dxa"/>
            <w:noWrap/>
            <w:vAlign w:val="center"/>
            <w:hideMark/>
          </w:tcPr>
          <w:p w14:paraId="3F7C35C8" w14:textId="77777777" w:rsidR="001669DE" w:rsidRPr="003A1FE8" w:rsidRDefault="001669DE" w:rsidP="001D16D7">
            <w:pPr>
              <w:tabs>
                <w:tab w:val="left" w:pos="1785"/>
              </w:tabs>
              <w:spacing w:line="360" w:lineRule="auto"/>
              <w:jc w:val="center"/>
              <w:rPr>
                <w:szCs w:val="24"/>
              </w:rPr>
            </w:pPr>
            <w:r w:rsidRPr="003A1FE8">
              <w:rPr>
                <w:szCs w:val="24"/>
              </w:rPr>
              <w:t>85.01</w:t>
            </w:r>
            <w:r>
              <w:rPr>
                <w:szCs w:val="24"/>
              </w:rPr>
              <w:t xml:space="preserve"> </w:t>
            </w:r>
            <m:oMath>
              <m:r>
                <w:rPr>
                  <w:rFonts w:ascii="Cambria Math" w:hAnsi="Cambria Math"/>
                  <w:szCs w:val="24"/>
                </w:rPr>
                <m:t>±</m:t>
              </m:r>
            </m:oMath>
            <w:r>
              <w:rPr>
                <w:rFonts w:eastAsiaTheme="minorEastAsia"/>
                <w:szCs w:val="24"/>
              </w:rPr>
              <w:t xml:space="preserve"> 0.02</w:t>
            </w:r>
          </w:p>
        </w:tc>
      </w:tr>
      <w:tr w:rsidR="001669DE" w:rsidRPr="003A1FE8" w14:paraId="4B6AD673" w14:textId="77777777" w:rsidTr="001669DE">
        <w:trPr>
          <w:trHeight w:val="698"/>
        </w:trPr>
        <w:tc>
          <w:tcPr>
            <w:tcW w:w="2149" w:type="dxa"/>
            <w:noWrap/>
            <w:vAlign w:val="center"/>
            <w:hideMark/>
          </w:tcPr>
          <w:p w14:paraId="6D6C4AB1" w14:textId="77777777" w:rsidR="001669DE" w:rsidRPr="003A1FE8" w:rsidRDefault="001669DE" w:rsidP="001D16D7">
            <w:pPr>
              <w:tabs>
                <w:tab w:val="left" w:pos="1785"/>
              </w:tabs>
              <w:spacing w:line="360" w:lineRule="auto"/>
              <w:jc w:val="center"/>
              <w:rPr>
                <w:szCs w:val="24"/>
              </w:rPr>
            </w:pPr>
            <w:r w:rsidRPr="003A1FE8">
              <w:rPr>
                <w:szCs w:val="24"/>
              </w:rPr>
              <w:t>20</w:t>
            </w:r>
          </w:p>
        </w:tc>
        <w:tc>
          <w:tcPr>
            <w:tcW w:w="2149" w:type="dxa"/>
            <w:noWrap/>
            <w:vAlign w:val="center"/>
            <w:hideMark/>
          </w:tcPr>
          <w:p w14:paraId="6E7A59E4" w14:textId="77777777" w:rsidR="001669DE" w:rsidRPr="003A1FE8" w:rsidRDefault="001669DE" w:rsidP="001D16D7">
            <w:pPr>
              <w:tabs>
                <w:tab w:val="left" w:pos="1785"/>
              </w:tabs>
              <w:spacing w:line="360" w:lineRule="auto"/>
              <w:jc w:val="center"/>
              <w:rPr>
                <w:szCs w:val="24"/>
              </w:rPr>
            </w:pPr>
            <w:r w:rsidRPr="003A1FE8">
              <w:rPr>
                <w:szCs w:val="24"/>
              </w:rPr>
              <w:t>1.11</w:t>
            </w:r>
          </w:p>
        </w:tc>
        <w:tc>
          <w:tcPr>
            <w:tcW w:w="2149" w:type="dxa"/>
            <w:noWrap/>
            <w:vAlign w:val="center"/>
            <w:hideMark/>
          </w:tcPr>
          <w:p w14:paraId="66D767C0" w14:textId="77777777" w:rsidR="001669DE" w:rsidRPr="003A1FE8" w:rsidRDefault="001669DE" w:rsidP="001D16D7">
            <w:pPr>
              <w:tabs>
                <w:tab w:val="left" w:pos="1785"/>
              </w:tabs>
              <w:spacing w:line="360" w:lineRule="auto"/>
              <w:jc w:val="center"/>
              <w:rPr>
                <w:szCs w:val="24"/>
              </w:rPr>
            </w:pPr>
            <w:r w:rsidRPr="003A1FE8">
              <w:rPr>
                <w:szCs w:val="24"/>
              </w:rPr>
              <w:t>5.41</w:t>
            </w:r>
          </w:p>
        </w:tc>
        <w:tc>
          <w:tcPr>
            <w:tcW w:w="2149" w:type="dxa"/>
            <w:noWrap/>
            <w:vAlign w:val="center"/>
            <w:hideMark/>
          </w:tcPr>
          <w:p w14:paraId="70B42E8D" w14:textId="77777777" w:rsidR="001669DE" w:rsidRPr="003A1FE8" w:rsidRDefault="001669DE" w:rsidP="001D16D7">
            <w:pPr>
              <w:tabs>
                <w:tab w:val="left" w:pos="1785"/>
              </w:tabs>
              <w:spacing w:line="360" w:lineRule="auto"/>
              <w:jc w:val="center"/>
              <w:rPr>
                <w:szCs w:val="24"/>
              </w:rPr>
            </w:pPr>
            <w:r w:rsidRPr="003A1FE8">
              <w:rPr>
                <w:szCs w:val="24"/>
              </w:rPr>
              <w:t>89.17</w:t>
            </w:r>
            <w:r>
              <w:rPr>
                <w:szCs w:val="24"/>
              </w:rPr>
              <w:t xml:space="preserve"> </w:t>
            </w:r>
            <m:oMath>
              <m:r>
                <w:rPr>
                  <w:rFonts w:ascii="Cambria Math" w:hAnsi="Cambria Math"/>
                  <w:szCs w:val="24"/>
                </w:rPr>
                <m:t>±</m:t>
              </m:r>
            </m:oMath>
            <w:r>
              <w:rPr>
                <w:rFonts w:eastAsiaTheme="minorEastAsia"/>
                <w:szCs w:val="24"/>
              </w:rPr>
              <w:t xml:space="preserve"> 0.04</w:t>
            </w:r>
          </w:p>
        </w:tc>
      </w:tr>
      <w:tr w:rsidR="001669DE" w:rsidRPr="003A1FE8" w14:paraId="1E9FB9DF" w14:textId="77777777" w:rsidTr="001669DE">
        <w:trPr>
          <w:trHeight w:val="698"/>
        </w:trPr>
        <w:tc>
          <w:tcPr>
            <w:tcW w:w="2149" w:type="dxa"/>
            <w:noWrap/>
            <w:vAlign w:val="center"/>
            <w:hideMark/>
          </w:tcPr>
          <w:p w14:paraId="5CB1E419" w14:textId="77777777" w:rsidR="001669DE" w:rsidRPr="003A1FE8" w:rsidRDefault="001669DE" w:rsidP="001D16D7">
            <w:pPr>
              <w:tabs>
                <w:tab w:val="left" w:pos="1785"/>
              </w:tabs>
              <w:spacing w:line="360" w:lineRule="auto"/>
              <w:jc w:val="center"/>
              <w:rPr>
                <w:szCs w:val="24"/>
              </w:rPr>
            </w:pPr>
            <w:r w:rsidRPr="003A1FE8">
              <w:rPr>
                <w:szCs w:val="24"/>
              </w:rPr>
              <w:t>25</w:t>
            </w:r>
          </w:p>
        </w:tc>
        <w:tc>
          <w:tcPr>
            <w:tcW w:w="2149" w:type="dxa"/>
            <w:noWrap/>
            <w:vAlign w:val="center"/>
            <w:hideMark/>
          </w:tcPr>
          <w:p w14:paraId="2F88899F" w14:textId="77777777" w:rsidR="001669DE" w:rsidRPr="003A1FE8" w:rsidRDefault="001669DE" w:rsidP="001D16D7">
            <w:pPr>
              <w:tabs>
                <w:tab w:val="left" w:pos="1785"/>
              </w:tabs>
              <w:spacing w:line="360" w:lineRule="auto"/>
              <w:jc w:val="center"/>
              <w:rPr>
                <w:szCs w:val="24"/>
              </w:rPr>
            </w:pPr>
            <w:r w:rsidRPr="003A1FE8">
              <w:rPr>
                <w:szCs w:val="24"/>
              </w:rPr>
              <w:t>1.125</w:t>
            </w:r>
          </w:p>
        </w:tc>
        <w:tc>
          <w:tcPr>
            <w:tcW w:w="2149" w:type="dxa"/>
            <w:noWrap/>
            <w:vAlign w:val="center"/>
            <w:hideMark/>
          </w:tcPr>
          <w:p w14:paraId="241459E0" w14:textId="77777777" w:rsidR="001669DE" w:rsidRPr="003A1FE8" w:rsidRDefault="001669DE" w:rsidP="001D16D7">
            <w:pPr>
              <w:tabs>
                <w:tab w:val="left" w:pos="1785"/>
              </w:tabs>
              <w:spacing w:line="360" w:lineRule="auto"/>
              <w:jc w:val="center"/>
              <w:rPr>
                <w:szCs w:val="24"/>
              </w:rPr>
            </w:pPr>
            <w:r w:rsidRPr="003A1FE8">
              <w:rPr>
                <w:szCs w:val="24"/>
              </w:rPr>
              <w:t>5.49</w:t>
            </w:r>
          </w:p>
        </w:tc>
        <w:tc>
          <w:tcPr>
            <w:tcW w:w="2149" w:type="dxa"/>
            <w:noWrap/>
            <w:vAlign w:val="center"/>
            <w:hideMark/>
          </w:tcPr>
          <w:p w14:paraId="3BC8BA4C" w14:textId="77777777" w:rsidR="001669DE" w:rsidRPr="003A1FE8" w:rsidRDefault="001669DE" w:rsidP="001D16D7">
            <w:pPr>
              <w:tabs>
                <w:tab w:val="left" w:pos="1785"/>
              </w:tabs>
              <w:spacing w:line="360" w:lineRule="auto"/>
              <w:jc w:val="center"/>
              <w:rPr>
                <w:szCs w:val="24"/>
              </w:rPr>
            </w:pPr>
            <w:r w:rsidRPr="003A1FE8">
              <w:rPr>
                <w:szCs w:val="24"/>
              </w:rPr>
              <w:t>89.02</w:t>
            </w:r>
            <w:r>
              <w:rPr>
                <w:szCs w:val="24"/>
              </w:rPr>
              <w:t xml:space="preserve"> </w:t>
            </w:r>
            <m:oMath>
              <m:r>
                <w:rPr>
                  <w:rFonts w:ascii="Cambria Math" w:hAnsi="Cambria Math"/>
                  <w:szCs w:val="24"/>
                </w:rPr>
                <m:t>±</m:t>
              </m:r>
            </m:oMath>
            <w:r>
              <w:rPr>
                <w:rFonts w:eastAsiaTheme="minorEastAsia"/>
                <w:szCs w:val="24"/>
              </w:rPr>
              <w:t xml:space="preserve"> 0.05</w:t>
            </w:r>
          </w:p>
        </w:tc>
      </w:tr>
      <w:tr w:rsidR="001669DE" w:rsidRPr="003A1FE8" w14:paraId="420C9B4E" w14:textId="77777777" w:rsidTr="001669DE">
        <w:trPr>
          <w:trHeight w:val="698"/>
        </w:trPr>
        <w:tc>
          <w:tcPr>
            <w:tcW w:w="2149" w:type="dxa"/>
            <w:noWrap/>
            <w:vAlign w:val="center"/>
            <w:hideMark/>
          </w:tcPr>
          <w:p w14:paraId="70AA65B1" w14:textId="77777777" w:rsidR="001669DE" w:rsidRPr="003A1FE8" w:rsidRDefault="001669DE" w:rsidP="001D16D7">
            <w:pPr>
              <w:tabs>
                <w:tab w:val="left" w:pos="1785"/>
              </w:tabs>
              <w:spacing w:line="360" w:lineRule="auto"/>
              <w:jc w:val="center"/>
              <w:rPr>
                <w:szCs w:val="24"/>
              </w:rPr>
            </w:pPr>
            <w:r w:rsidRPr="003A1FE8">
              <w:rPr>
                <w:szCs w:val="24"/>
              </w:rPr>
              <w:t>30</w:t>
            </w:r>
          </w:p>
        </w:tc>
        <w:tc>
          <w:tcPr>
            <w:tcW w:w="2149" w:type="dxa"/>
            <w:noWrap/>
            <w:vAlign w:val="center"/>
            <w:hideMark/>
          </w:tcPr>
          <w:p w14:paraId="540C34A8" w14:textId="77777777" w:rsidR="001669DE" w:rsidRPr="003A1FE8" w:rsidRDefault="001669DE" w:rsidP="001D16D7">
            <w:pPr>
              <w:tabs>
                <w:tab w:val="left" w:pos="1785"/>
              </w:tabs>
              <w:spacing w:line="360" w:lineRule="auto"/>
              <w:jc w:val="center"/>
              <w:rPr>
                <w:szCs w:val="24"/>
              </w:rPr>
            </w:pPr>
            <w:r w:rsidRPr="003A1FE8">
              <w:rPr>
                <w:szCs w:val="24"/>
              </w:rPr>
              <w:t>1.070</w:t>
            </w:r>
          </w:p>
        </w:tc>
        <w:tc>
          <w:tcPr>
            <w:tcW w:w="2149" w:type="dxa"/>
            <w:noWrap/>
            <w:vAlign w:val="center"/>
            <w:hideMark/>
          </w:tcPr>
          <w:p w14:paraId="734CE686" w14:textId="77777777" w:rsidR="001669DE" w:rsidRPr="003A1FE8" w:rsidRDefault="001669DE" w:rsidP="001D16D7">
            <w:pPr>
              <w:tabs>
                <w:tab w:val="left" w:pos="1785"/>
              </w:tabs>
              <w:spacing w:line="360" w:lineRule="auto"/>
              <w:jc w:val="center"/>
              <w:rPr>
                <w:szCs w:val="24"/>
              </w:rPr>
            </w:pPr>
            <w:r w:rsidRPr="003A1FE8">
              <w:rPr>
                <w:szCs w:val="24"/>
              </w:rPr>
              <w:t>5.22</w:t>
            </w:r>
          </w:p>
        </w:tc>
        <w:tc>
          <w:tcPr>
            <w:tcW w:w="2149" w:type="dxa"/>
            <w:noWrap/>
            <w:vAlign w:val="center"/>
            <w:hideMark/>
          </w:tcPr>
          <w:p w14:paraId="6834862F" w14:textId="77777777" w:rsidR="001669DE" w:rsidRPr="003A1FE8" w:rsidRDefault="001669DE" w:rsidP="001D16D7">
            <w:pPr>
              <w:tabs>
                <w:tab w:val="left" w:pos="1785"/>
              </w:tabs>
              <w:spacing w:line="360" w:lineRule="auto"/>
              <w:jc w:val="center"/>
              <w:rPr>
                <w:szCs w:val="24"/>
              </w:rPr>
            </w:pPr>
            <w:r w:rsidRPr="003A1FE8">
              <w:rPr>
                <w:szCs w:val="24"/>
              </w:rPr>
              <w:t>89.56</w:t>
            </w:r>
            <w:r>
              <w:rPr>
                <w:szCs w:val="24"/>
              </w:rPr>
              <w:t xml:space="preserve"> </w:t>
            </w:r>
            <m:oMath>
              <m:r>
                <w:rPr>
                  <w:rFonts w:ascii="Cambria Math" w:hAnsi="Cambria Math"/>
                  <w:szCs w:val="24"/>
                </w:rPr>
                <m:t>±</m:t>
              </m:r>
            </m:oMath>
            <w:r>
              <w:rPr>
                <w:rFonts w:eastAsiaTheme="minorEastAsia"/>
                <w:szCs w:val="24"/>
              </w:rPr>
              <w:t xml:space="preserve"> 0.02</w:t>
            </w:r>
          </w:p>
        </w:tc>
      </w:tr>
    </w:tbl>
    <w:p w14:paraId="78AEDE31" w14:textId="77777777" w:rsidR="002554E8" w:rsidRDefault="002554E8" w:rsidP="001D16D7">
      <w:pPr>
        <w:tabs>
          <w:tab w:val="left" w:pos="1785"/>
        </w:tabs>
        <w:spacing w:line="360" w:lineRule="auto"/>
        <w:jc w:val="both"/>
        <w:rPr>
          <w:szCs w:val="24"/>
        </w:rPr>
      </w:pPr>
    </w:p>
    <w:p w14:paraId="678EFC5A" w14:textId="77777777" w:rsidR="002554E8" w:rsidRPr="003A1FE8" w:rsidRDefault="0086188E" w:rsidP="0086188E">
      <w:pPr>
        <w:tabs>
          <w:tab w:val="left" w:pos="720"/>
        </w:tabs>
        <w:spacing w:line="360" w:lineRule="auto"/>
        <w:jc w:val="both"/>
        <w:rPr>
          <w:szCs w:val="24"/>
        </w:rPr>
      </w:pPr>
      <w:r>
        <w:rPr>
          <w:szCs w:val="24"/>
        </w:rPr>
        <w:tab/>
      </w:r>
      <w:r w:rsidR="001669DE" w:rsidRPr="003A1FE8">
        <w:rPr>
          <w:szCs w:val="24"/>
        </w:rPr>
        <w:t xml:space="preserve">The </w:t>
      </w:r>
      <w:r w:rsidR="001669DE">
        <w:rPr>
          <w:szCs w:val="24"/>
        </w:rPr>
        <w:t>effect of the stirring time for the uptake</w:t>
      </w:r>
      <w:r w:rsidR="002554E8" w:rsidRPr="003A1FE8">
        <w:rPr>
          <w:szCs w:val="24"/>
        </w:rPr>
        <w:t xml:space="preserve"> of meth</w:t>
      </w:r>
      <w:r w:rsidR="002554E8">
        <w:rPr>
          <w:szCs w:val="24"/>
        </w:rPr>
        <w:t>ylene blue dye on tire pyrolytic</w:t>
      </w:r>
      <w:r w:rsidR="002554E8" w:rsidRPr="003A1FE8">
        <w:rPr>
          <w:szCs w:val="24"/>
        </w:rPr>
        <w:t xml:space="preserve"> char, demineralized char, activated char and commercial carbon black </w:t>
      </w:r>
      <w:r w:rsidR="002554E8">
        <w:rPr>
          <w:szCs w:val="24"/>
        </w:rPr>
        <w:t xml:space="preserve">is shown in figure </w:t>
      </w:r>
      <w:r w:rsidR="001669DE">
        <w:rPr>
          <w:szCs w:val="24"/>
        </w:rPr>
        <w:t>3.12</w:t>
      </w:r>
      <w:r w:rsidR="00F42F90">
        <w:rPr>
          <w:szCs w:val="24"/>
        </w:rPr>
        <w:t>.</w:t>
      </w:r>
      <w:r w:rsidR="002554E8">
        <w:rPr>
          <w:szCs w:val="24"/>
        </w:rPr>
        <w:t xml:space="preserve"> It reveals </w:t>
      </w:r>
      <w:r w:rsidR="002554E8" w:rsidRPr="003A1FE8">
        <w:rPr>
          <w:szCs w:val="24"/>
        </w:rPr>
        <w:t xml:space="preserve">that the </w:t>
      </w:r>
      <w:r w:rsidR="002554E8">
        <w:rPr>
          <w:szCs w:val="24"/>
        </w:rPr>
        <w:t>ad</w:t>
      </w:r>
      <w:r w:rsidR="002554E8" w:rsidRPr="003A1FE8">
        <w:rPr>
          <w:szCs w:val="24"/>
        </w:rPr>
        <w:t>sorpt</w:t>
      </w:r>
      <w:r w:rsidR="002554E8">
        <w:rPr>
          <w:szCs w:val="24"/>
        </w:rPr>
        <w:t>ion is quite rapid initially, gently</w:t>
      </w:r>
      <w:r w:rsidR="002554E8" w:rsidRPr="003A1FE8">
        <w:rPr>
          <w:szCs w:val="24"/>
        </w:rPr>
        <w:t xml:space="preserve"> slo</w:t>
      </w:r>
      <w:r w:rsidR="001669DE">
        <w:rPr>
          <w:szCs w:val="24"/>
        </w:rPr>
        <w:t xml:space="preserve">ws down and finally reaches </w:t>
      </w:r>
      <w:r w:rsidR="002554E8" w:rsidRPr="003A1FE8">
        <w:rPr>
          <w:szCs w:val="24"/>
        </w:rPr>
        <w:t>equilibrium. The equilibrium was attained at 20 minutes</w:t>
      </w:r>
      <w:r w:rsidR="002554E8">
        <w:rPr>
          <w:szCs w:val="24"/>
        </w:rPr>
        <w:t xml:space="preserve"> of contact time for tire pyrolytic char, demineralized char and commercial carbon black while 25 minutes of contact time for activated carbon. </w:t>
      </w:r>
      <w:r w:rsidR="002554E8" w:rsidRPr="003A1FE8">
        <w:rPr>
          <w:szCs w:val="24"/>
        </w:rPr>
        <w:t>The decrease in the amount of dye adsorbed over time could be due to dye molecules aggregating around the adsorbent particles</w:t>
      </w:r>
      <w:r w:rsidR="002554E8">
        <w:rPr>
          <w:szCs w:val="24"/>
        </w:rPr>
        <w:fldChar w:fldCharType="begin" w:fldLock="1"/>
      </w:r>
      <w:r w:rsidR="002358FC">
        <w:rPr>
          <w:szCs w:val="24"/>
        </w:rPr>
        <w:instrText>ADDIN CSL_CITATION {"citationItems":[{"id":"ITEM-1","itemData":{"DOI":"10.1016/j.jhazmat.2010.11.091","ISSN":"03043894","PMID":"21163571","abstract":"A mesoporous carbon developed from waste tire rubber, characterized by chemical analysis, FTIR, and SEM studies, was used as an adsorbent for the removal and recovery of a hazardous azo dye, Acid Blue 113. Surface area, porosity, and density were determined. The adsorption of the dye over the prepared adsorbent and a commercial activated carbon was achieved under different pH, adsorbate concentration, sieve size, adsorbent dosage, contact time and temperature conditions. Langmuir and Freundlich adsorption isotherm models were applied and thermodynamic parameters were calculated. Kinetic studies indicated that the adsorption process follow first order kinetics and particle diffusion mechanisms are operative. By percolating the dye solution through fixed-bed columns the bulk removal of the Acid Blue 113 was carried out and necessary parameters were determined to find out the percentage saturation of both the columns. Recovery of the dye was made by eluting 0.1. M NaOH through the column. © 2010 Elsevier B.V.","author":[{"dropping-particle":"","family":"Gupta","given":"V. K.","non-dropping-particle":"","parse-names":false,"suffix":""},{"dropping-particle":"","family":"Gupta","given":"Bina","non-dropping-particle":"","parse-names":false,"suffix":""},{"dropping-particle":"","family":"Rastogi","given":"Arshi","non-dropping-particle":"","parse-names":false,"suffix":""},{"dropping-particle":"","family":"Agarwal","given":"Shilpi","non-dropping-particle":"","parse-names":false,"suffix":""},{"dropping-particle":"","family":"Nayak","given":"Arunima","non-dropping-particle":"","parse-names":false,"suffix":""}],"container-title":"Journal of Hazardous Materials","id":"ITEM-1","issued":{"date-parts":[["2011"]]},"title":"A comparative investigation on adsorption performances of mesoporous activated carbon prepared from waste rubber tire and activated carbon for a hazardous azo dye-Acid Blue 113","type":"article-journal"},"uris":["http://www.mendeley.com/documents/?uuid=32d8481a-f00e-4d61-b32e-8f84c6358a1e"]}],"mendeley":{"formattedCitation":"&lt;sup&gt;70&lt;/sup&gt;","plainTextFormattedCitation":"70","previouslyFormattedCitation":"&lt;sup&gt;70&lt;/sup&gt;"},"properties":{"noteIndex":0},"schema":"https://github.com/citation-style-language/schema/raw/master/csl-citation.json"}</w:instrText>
      </w:r>
      <w:r w:rsidR="002554E8">
        <w:rPr>
          <w:szCs w:val="24"/>
        </w:rPr>
        <w:fldChar w:fldCharType="separate"/>
      </w:r>
      <w:r w:rsidR="00C70704" w:rsidRPr="00C70704">
        <w:rPr>
          <w:noProof/>
          <w:szCs w:val="24"/>
          <w:vertAlign w:val="superscript"/>
        </w:rPr>
        <w:t>70</w:t>
      </w:r>
      <w:r w:rsidR="002554E8">
        <w:rPr>
          <w:szCs w:val="24"/>
        </w:rPr>
        <w:fldChar w:fldCharType="end"/>
      </w:r>
      <w:r w:rsidR="002554E8" w:rsidRPr="003A1FE8">
        <w:rPr>
          <w:szCs w:val="24"/>
        </w:rPr>
        <w:t>.</w:t>
      </w:r>
      <w:r w:rsidR="002554E8" w:rsidRPr="003A1FE8">
        <w:t xml:space="preserve"> </w:t>
      </w:r>
      <w:r w:rsidR="002554E8" w:rsidRPr="003A1FE8">
        <w:rPr>
          <w:szCs w:val="24"/>
        </w:rPr>
        <w:t> As the adsorption sites become saturated and resistance to diffusion of  dye molecules  in the adsorbents rises, this aggregation may obstruct the adsorbent’s migration</w:t>
      </w:r>
      <w:r w:rsidR="002554E8" w:rsidRPr="003A1FE8">
        <w:rPr>
          <w:szCs w:val="24"/>
        </w:rPr>
        <w:fldChar w:fldCharType="begin" w:fldLock="1"/>
      </w:r>
      <w:r w:rsidR="002358FC">
        <w:rPr>
          <w:szCs w:val="24"/>
        </w:rPr>
        <w:instrText>ADDIN CSL_CITATION {"citationItems":[{"id":"ITEM-1","itemData":{"DOI":"10.1016/j.jhazmat.2010.11.091","ISSN":"03043894","PMID":"21163571","abstract":"A mesoporous carbon developed from waste tire rubber, characterized by chemical analysis, FTIR, and SEM studies, was used as an adsorbent for the removal and recovery of a hazardous azo dye, Acid Blue 113. Surface area, porosity, and density were determined. The adsorption of the dye over the prepared adsorbent and a commercial activated carbon was achieved under different pH, adsorbate concentration, sieve size, adsorbent dosage, contact time and temperature conditions. Langmuir and Freundlich adsorption isotherm models were applied and thermodynamic parameters were calculated. Kinetic studies indicated that the adsorption process follow first order kinetics and particle diffusion mechanisms are operative. By percolating the dye solution through fixed-bed columns the bulk removal of the Acid Blue 113 was carried out and necessary parameters were determined to find out the percentage saturation of both the columns. Recovery of the dye was made by eluting 0.1. M NaOH through the column. © 2010 Elsevier B.V.","author":[{"dropping-particle":"","family":"Gupta","given":"V. K.","non-dropping-particle":"","parse-names":false,"suffix":""},{"dropping-particle":"","family":"Gupta","given":"Bina","non-dropping-particle":"","parse-names":false,"suffix":""},{"dropping-particle":"","family":"Rastogi","given":"Arshi","non-dropping-particle":"","parse-names":false,"suffix":""},{"dropping-particle":"","family":"Agarwal","given":"Shilpi","non-dropping-particle":"","parse-names":false,"suffix":""},{"dropping-particle":"","family":"Nayak","given":"Arunima","non-dropping-particle":"","parse-names":false,"suffix":""}],"container-title":"Journal of Hazardous Materials","id":"ITEM-1","issued":{"date-parts":[["2011"]]},"title":"A comparative investigation on adsorption performances of mesoporous activated carbon prepared from waste rubber tire and activated carbon for a hazardous azo dye-Acid Blue 113","type":"article-journal"},"uris":["http://www.mendeley.com/documents/?uuid=32d8481a-f00e-4d61-b32e-8f84c6358a1e"]}],"mendeley":{"formattedCitation":"&lt;sup&gt;70&lt;/sup&gt;","plainTextFormattedCitation":"70","previouslyFormattedCitation":"&lt;sup&gt;70&lt;/sup&gt;"},"properties":{"noteIndex":0},"schema":"https://github.com/citation-style-language/schema/raw/master/csl-citation.json"}</w:instrText>
      </w:r>
      <w:r w:rsidR="002554E8" w:rsidRPr="003A1FE8">
        <w:rPr>
          <w:szCs w:val="24"/>
        </w:rPr>
        <w:fldChar w:fldCharType="separate"/>
      </w:r>
      <w:r w:rsidR="00C70704" w:rsidRPr="00C70704">
        <w:rPr>
          <w:noProof/>
          <w:szCs w:val="24"/>
          <w:vertAlign w:val="superscript"/>
        </w:rPr>
        <w:t>70</w:t>
      </w:r>
      <w:r w:rsidR="002554E8" w:rsidRPr="003A1FE8">
        <w:rPr>
          <w:szCs w:val="24"/>
        </w:rPr>
        <w:fldChar w:fldCharType="end"/>
      </w:r>
      <w:r w:rsidR="002554E8" w:rsidRPr="003A1FE8">
        <w:rPr>
          <w:szCs w:val="24"/>
        </w:rPr>
        <w:t>. The variation in equilibrium time in different adsorbents could be attributable to differences in the adsorbents' surface characteristics.</w:t>
      </w:r>
    </w:p>
    <w:p w14:paraId="737400F4" w14:textId="77777777" w:rsidR="001669DE" w:rsidRDefault="009E4A2D" w:rsidP="001D16D7">
      <w:pPr>
        <w:keepNext/>
        <w:keepLines/>
        <w:spacing w:after="0" w:line="360" w:lineRule="auto"/>
        <w:ind w:left="864" w:hanging="864"/>
        <w:outlineLvl w:val="3"/>
      </w:pPr>
      <w:bookmarkStart w:id="461" w:name="_Toc80342966"/>
      <w:bookmarkStart w:id="462" w:name="_Toc80362497"/>
      <w:bookmarkStart w:id="463" w:name="_Toc77028041"/>
      <w:r>
        <w:rPr>
          <w:noProof/>
          <w:lang w:val="en-GB" w:eastAsia="en-GB"/>
        </w:rPr>
        <w:lastRenderedPageBreak/>
        <w:drawing>
          <wp:inline distT="0" distB="0" distL="0" distR="0" wp14:anchorId="26D67802" wp14:editId="0CC6BBB9">
            <wp:extent cx="5295900" cy="4922520"/>
            <wp:effectExtent l="0" t="0" r="0" b="11430"/>
            <wp:docPr id="65" name="Chart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bookmarkEnd w:id="461"/>
      <w:bookmarkEnd w:id="462"/>
    </w:p>
    <w:p w14:paraId="44557EEF" w14:textId="77777777" w:rsidR="001669DE" w:rsidRPr="0086188E" w:rsidRDefault="001669DE" w:rsidP="001D16D7">
      <w:pPr>
        <w:pStyle w:val="Caption"/>
        <w:spacing w:line="360" w:lineRule="auto"/>
        <w:rPr>
          <w:i w:val="0"/>
          <w:iCs w:val="0"/>
          <w:color w:val="auto"/>
          <w:sz w:val="24"/>
          <w:szCs w:val="24"/>
        </w:rPr>
      </w:pPr>
      <w:bookmarkStart w:id="464" w:name="_Toc80342685"/>
      <w:commentRangeStart w:id="465"/>
      <w:r w:rsidRPr="0086188E">
        <w:rPr>
          <w:b/>
          <w:bCs/>
          <w:i w:val="0"/>
          <w:iCs w:val="0"/>
          <w:color w:val="auto"/>
          <w:sz w:val="24"/>
          <w:szCs w:val="24"/>
        </w:rPr>
        <w:t xml:space="preserve">Figure </w:t>
      </w:r>
      <w:r w:rsidR="00A25B39" w:rsidRPr="0086188E">
        <w:rPr>
          <w:b/>
          <w:bCs/>
          <w:i w:val="0"/>
          <w:iCs w:val="0"/>
          <w:color w:val="auto"/>
          <w:sz w:val="24"/>
          <w:szCs w:val="24"/>
        </w:rPr>
        <w:fldChar w:fldCharType="begin"/>
      </w:r>
      <w:r w:rsidR="00A25B39" w:rsidRPr="0086188E">
        <w:rPr>
          <w:b/>
          <w:bCs/>
          <w:i w:val="0"/>
          <w:iCs w:val="0"/>
          <w:color w:val="auto"/>
          <w:sz w:val="24"/>
          <w:szCs w:val="24"/>
        </w:rPr>
        <w:instrText xml:space="preserve"> STYLEREF 1 \s </w:instrText>
      </w:r>
      <w:r w:rsidR="00A25B39" w:rsidRPr="0086188E">
        <w:rPr>
          <w:b/>
          <w:bCs/>
          <w:i w:val="0"/>
          <w:iCs w:val="0"/>
          <w:color w:val="auto"/>
          <w:sz w:val="24"/>
          <w:szCs w:val="24"/>
        </w:rPr>
        <w:fldChar w:fldCharType="separate"/>
      </w:r>
      <w:r w:rsidR="00A25B39" w:rsidRPr="0086188E">
        <w:rPr>
          <w:b/>
          <w:bCs/>
          <w:i w:val="0"/>
          <w:iCs w:val="0"/>
          <w:noProof/>
          <w:color w:val="auto"/>
          <w:sz w:val="24"/>
          <w:szCs w:val="24"/>
        </w:rPr>
        <w:t>3</w:t>
      </w:r>
      <w:r w:rsidR="00A25B39" w:rsidRPr="0086188E">
        <w:rPr>
          <w:b/>
          <w:bCs/>
          <w:i w:val="0"/>
          <w:iCs w:val="0"/>
          <w:color w:val="auto"/>
          <w:sz w:val="24"/>
          <w:szCs w:val="24"/>
        </w:rPr>
        <w:fldChar w:fldCharType="end"/>
      </w:r>
      <w:r w:rsidR="00A25B39" w:rsidRPr="0086188E">
        <w:rPr>
          <w:b/>
          <w:bCs/>
          <w:i w:val="0"/>
          <w:iCs w:val="0"/>
          <w:color w:val="auto"/>
          <w:sz w:val="24"/>
          <w:szCs w:val="24"/>
        </w:rPr>
        <w:t>.</w:t>
      </w:r>
      <w:r w:rsidR="00A25B39" w:rsidRPr="0086188E">
        <w:rPr>
          <w:b/>
          <w:bCs/>
          <w:i w:val="0"/>
          <w:iCs w:val="0"/>
          <w:color w:val="auto"/>
          <w:sz w:val="24"/>
          <w:szCs w:val="24"/>
        </w:rPr>
        <w:fldChar w:fldCharType="begin"/>
      </w:r>
      <w:r w:rsidR="00A25B39" w:rsidRPr="0086188E">
        <w:rPr>
          <w:b/>
          <w:bCs/>
          <w:i w:val="0"/>
          <w:iCs w:val="0"/>
          <w:color w:val="auto"/>
          <w:sz w:val="24"/>
          <w:szCs w:val="24"/>
        </w:rPr>
        <w:instrText xml:space="preserve"> SEQ Figure \* ARABIC \s 1 </w:instrText>
      </w:r>
      <w:r w:rsidR="00A25B39" w:rsidRPr="0086188E">
        <w:rPr>
          <w:b/>
          <w:bCs/>
          <w:i w:val="0"/>
          <w:iCs w:val="0"/>
          <w:color w:val="auto"/>
          <w:sz w:val="24"/>
          <w:szCs w:val="24"/>
        </w:rPr>
        <w:fldChar w:fldCharType="separate"/>
      </w:r>
      <w:r w:rsidR="00A25B39" w:rsidRPr="0086188E">
        <w:rPr>
          <w:b/>
          <w:bCs/>
          <w:i w:val="0"/>
          <w:iCs w:val="0"/>
          <w:noProof/>
          <w:color w:val="auto"/>
          <w:sz w:val="24"/>
          <w:szCs w:val="24"/>
        </w:rPr>
        <w:t>12</w:t>
      </w:r>
      <w:r w:rsidR="00A25B39" w:rsidRPr="0086188E">
        <w:rPr>
          <w:b/>
          <w:bCs/>
          <w:i w:val="0"/>
          <w:iCs w:val="0"/>
          <w:color w:val="auto"/>
          <w:sz w:val="24"/>
          <w:szCs w:val="24"/>
        </w:rPr>
        <w:fldChar w:fldCharType="end"/>
      </w:r>
      <w:r w:rsidRPr="0086188E">
        <w:rPr>
          <w:i w:val="0"/>
          <w:iCs w:val="0"/>
          <w:color w:val="auto"/>
          <w:sz w:val="24"/>
          <w:szCs w:val="24"/>
        </w:rPr>
        <w:t xml:space="preserve">. </w:t>
      </w:r>
      <w:r w:rsidRPr="0086188E">
        <w:rPr>
          <w:i w:val="0"/>
          <w:iCs w:val="0"/>
          <w:color w:val="auto"/>
          <w:sz w:val="24"/>
          <w:szCs w:val="30"/>
        </w:rPr>
        <w:t xml:space="preserve"> </w:t>
      </w:r>
      <w:commentRangeEnd w:id="465"/>
      <w:r w:rsidR="00DF5848">
        <w:rPr>
          <w:rStyle w:val="CommentReference"/>
          <w:i w:val="0"/>
          <w:iCs w:val="0"/>
          <w:color w:val="auto"/>
        </w:rPr>
        <w:commentReference w:id="465"/>
      </w:r>
      <w:r w:rsidRPr="0086188E">
        <w:rPr>
          <w:i w:val="0"/>
          <w:iCs w:val="0"/>
          <w:color w:val="auto"/>
          <w:sz w:val="24"/>
          <w:szCs w:val="24"/>
        </w:rPr>
        <w:t>Effect of contact time on removal of methylene blue by tire pyrolysis char, demineralized char, activated char and commercial carbon black (Agitating speed: 120rpm, Adsorbent dosage: 0.4g ,0.2 g ,0.1 g  and 0.4 g per 50 mL of methylene blue solution for tire pyrolytic char, demineralized char, activated char and commercial carbon black respectively, Temperature: 29</w:t>
      </w:r>
      <m:oMath>
        <m:r>
          <w:rPr>
            <w:rFonts w:ascii="Cambria Math" w:hAnsi="Cambria Math"/>
            <w:color w:val="auto"/>
            <w:sz w:val="24"/>
            <w:szCs w:val="24"/>
          </w:rPr>
          <m:t>℃</m:t>
        </m:r>
      </m:oMath>
      <w:r w:rsidRPr="0086188E">
        <w:rPr>
          <w:i w:val="0"/>
          <w:iCs w:val="0"/>
          <w:color w:val="auto"/>
          <w:sz w:val="24"/>
          <w:szCs w:val="24"/>
        </w:rPr>
        <w:t>)</w:t>
      </w:r>
      <w:bookmarkEnd w:id="464"/>
    </w:p>
    <w:p w14:paraId="1EF37F0D" w14:textId="77777777" w:rsidR="003A1FE8" w:rsidRPr="003A1FE8" w:rsidRDefault="003A1FE8" w:rsidP="001D16D7">
      <w:pPr>
        <w:pStyle w:val="Caption"/>
        <w:spacing w:line="360" w:lineRule="auto"/>
        <w:rPr>
          <w:rFonts w:eastAsiaTheme="majorEastAsia" w:cstheme="majorBidi"/>
          <w:iCs w:val="0"/>
          <w:sz w:val="28"/>
        </w:rPr>
      </w:pPr>
    </w:p>
    <w:bookmarkEnd w:id="463"/>
    <w:p w14:paraId="7E5DE298" w14:textId="77777777" w:rsidR="00886252" w:rsidRPr="003A1FE8" w:rsidRDefault="00886252" w:rsidP="001D16D7">
      <w:pPr>
        <w:spacing w:line="360" w:lineRule="auto"/>
      </w:pPr>
    </w:p>
    <w:p w14:paraId="72CAEF5B" w14:textId="77777777" w:rsidR="003A1FE8" w:rsidRDefault="003A1FE8" w:rsidP="001D16D7">
      <w:pPr>
        <w:tabs>
          <w:tab w:val="left" w:pos="1785"/>
        </w:tabs>
        <w:spacing w:line="360" w:lineRule="auto"/>
        <w:jc w:val="both"/>
        <w:rPr>
          <w:szCs w:val="24"/>
        </w:rPr>
      </w:pPr>
    </w:p>
    <w:p w14:paraId="6E4D65ED" w14:textId="77777777" w:rsidR="0086188E" w:rsidRPr="003A1FE8" w:rsidRDefault="0086188E" w:rsidP="001D16D7">
      <w:pPr>
        <w:tabs>
          <w:tab w:val="left" w:pos="1785"/>
        </w:tabs>
        <w:spacing w:line="360" w:lineRule="auto"/>
        <w:jc w:val="both"/>
        <w:rPr>
          <w:szCs w:val="24"/>
        </w:rPr>
      </w:pPr>
    </w:p>
    <w:p w14:paraId="2A4C1648" w14:textId="77777777" w:rsidR="003A1FE8" w:rsidRDefault="003A1FE8" w:rsidP="001D16D7">
      <w:pPr>
        <w:pStyle w:val="Heading2"/>
        <w:spacing w:line="360" w:lineRule="auto"/>
      </w:pPr>
      <w:bookmarkStart w:id="466" w:name="_Toc71815087"/>
      <w:bookmarkStart w:id="467" w:name="_Toc71815718"/>
      <w:bookmarkStart w:id="468" w:name="_Toc72583264"/>
      <w:bookmarkStart w:id="469" w:name="_Toc73005648"/>
      <w:bookmarkStart w:id="470" w:name="_Toc73009150"/>
      <w:bookmarkStart w:id="471" w:name="_Toc77028042"/>
      <w:bookmarkStart w:id="472" w:name="_Toc80362498"/>
      <w:r w:rsidRPr="003A1FE8">
        <w:lastRenderedPageBreak/>
        <w:t>Effect of pH</w:t>
      </w:r>
      <w:bookmarkEnd w:id="466"/>
      <w:bookmarkEnd w:id="467"/>
      <w:bookmarkEnd w:id="468"/>
      <w:bookmarkEnd w:id="469"/>
      <w:bookmarkEnd w:id="470"/>
      <w:bookmarkEnd w:id="471"/>
      <w:bookmarkEnd w:id="472"/>
      <w:r w:rsidR="0086188E">
        <w:t xml:space="preserve"> </w:t>
      </w:r>
    </w:p>
    <w:p w14:paraId="43FF9243" w14:textId="77777777" w:rsidR="0086188E" w:rsidRPr="0086188E" w:rsidRDefault="0086188E" w:rsidP="0086188E"/>
    <w:p w14:paraId="3E9AE078" w14:textId="77777777" w:rsidR="003A1FE8" w:rsidRPr="005134CC" w:rsidRDefault="0097764A" w:rsidP="0086188E">
      <w:pPr>
        <w:spacing w:line="360" w:lineRule="auto"/>
        <w:ind w:firstLine="576"/>
        <w:jc w:val="both"/>
        <w:rPr>
          <w:rFonts w:eastAsiaTheme="minorEastAsia"/>
          <w:szCs w:val="24"/>
        </w:rPr>
      </w:pPr>
      <w:r w:rsidRPr="003879E1">
        <w:rPr>
          <w:rFonts w:eastAsiaTheme="minorEastAsia"/>
          <w:szCs w:val="24"/>
        </w:rPr>
        <w:t xml:space="preserve">The effect of </w:t>
      </w:r>
      <w:r w:rsidR="001669DE">
        <w:rPr>
          <w:rFonts w:eastAsiaTheme="minorEastAsia"/>
          <w:szCs w:val="24"/>
        </w:rPr>
        <w:t xml:space="preserve">the </w:t>
      </w:r>
      <w:r>
        <w:rPr>
          <w:rFonts w:eastAsiaTheme="minorEastAsia"/>
          <w:szCs w:val="24"/>
        </w:rPr>
        <w:t xml:space="preserve">pH </w:t>
      </w:r>
      <w:r w:rsidRPr="003879E1">
        <w:rPr>
          <w:rFonts w:eastAsiaTheme="minorEastAsia"/>
          <w:szCs w:val="24"/>
        </w:rPr>
        <w:t>on removal of methylene blue dye</w:t>
      </w:r>
      <w:r w:rsidR="00E06E86">
        <w:rPr>
          <w:rFonts w:eastAsiaTheme="minorEastAsia"/>
          <w:szCs w:val="24"/>
        </w:rPr>
        <w:t xml:space="preserve"> by tire pyrolytic char</w:t>
      </w:r>
      <w:r w:rsidRPr="003879E1">
        <w:rPr>
          <w:rFonts w:eastAsiaTheme="minorEastAsia"/>
          <w:szCs w:val="24"/>
        </w:rPr>
        <w:t xml:space="preserve"> was determined by varying the</w:t>
      </w:r>
      <w:r>
        <w:rPr>
          <w:rFonts w:eastAsiaTheme="minorEastAsia"/>
          <w:szCs w:val="24"/>
        </w:rPr>
        <w:t xml:space="preserve"> pH values from 2-10</w:t>
      </w:r>
      <w:r w:rsidRPr="003879E1">
        <w:rPr>
          <w:rFonts w:eastAsiaTheme="minorEastAsia"/>
          <w:szCs w:val="24"/>
        </w:rPr>
        <w:t>.</w:t>
      </w:r>
      <w:r w:rsidR="001669DE">
        <w:rPr>
          <w:rFonts w:eastAsiaTheme="minorEastAsia"/>
          <w:szCs w:val="24"/>
        </w:rPr>
        <w:t xml:space="preserve"> The </w:t>
      </w:r>
      <w:r w:rsidR="001669DE" w:rsidRPr="003879E1">
        <w:rPr>
          <w:rFonts w:eastAsiaTheme="minorEastAsia"/>
          <w:szCs w:val="24"/>
        </w:rPr>
        <w:t>initial</w:t>
      </w:r>
      <w:r w:rsidR="00467B27">
        <w:rPr>
          <w:rFonts w:eastAsiaTheme="minorEastAsia"/>
          <w:szCs w:val="24"/>
        </w:rPr>
        <w:t xml:space="preserve"> methylene blue concentration was 10 ppm.</w:t>
      </w:r>
      <w:r w:rsidR="005134CC">
        <w:rPr>
          <w:rFonts w:eastAsiaTheme="minorEastAsia"/>
          <w:szCs w:val="24"/>
        </w:rPr>
        <w:t xml:space="preserve"> The ex</w:t>
      </w:r>
      <w:r w:rsidR="000A2AE2">
        <w:rPr>
          <w:rFonts w:eastAsiaTheme="minorEastAsia"/>
          <w:szCs w:val="24"/>
        </w:rPr>
        <w:t>periment was done in triplicate</w:t>
      </w:r>
      <w:r w:rsidR="005134CC">
        <w:rPr>
          <w:rFonts w:eastAsiaTheme="minorEastAsia"/>
          <w:szCs w:val="24"/>
        </w:rPr>
        <w:t xml:space="preserve">. </w:t>
      </w:r>
      <w:r w:rsidRPr="003879E1">
        <w:rPr>
          <w:rFonts w:eastAsiaTheme="minorEastAsia"/>
          <w:szCs w:val="24"/>
        </w:rPr>
        <w:t xml:space="preserve">Final absorbance, </w:t>
      </w:r>
      <w:r w:rsidR="005134CC">
        <w:rPr>
          <w:rFonts w:eastAsiaTheme="minorEastAsia"/>
          <w:szCs w:val="24"/>
        </w:rPr>
        <w:t xml:space="preserve">the </w:t>
      </w:r>
      <w:r w:rsidRPr="003879E1">
        <w:rPr>
          <w:rFonts w:eastAsiaTheme="minorEastAsia"/>
          <w:szCs w:val="24"/>
        </w:rPr>
        <w:t>concentration of the methylene blue solutions and the dye removal percentage at each adsorbent dose of pyrolytic tire char</w:t>
      </w:r>
      <w:r w:rsidR="000F5314">
        <w:rPr>
          <w:rFonts w:eastAsiaTheme="minorEastAsia"/>
          <w:szCs w:val="24"/>
        </w:rPr>
        <w:t xml:space="preserve"> are</w:t>
      </w:r>
      <w:r w:rsidR="00E06E86">
        <w:rPr>
          <w:rFonts w:eastAsiaTheme="minorEastAsia"/>
          <w:szCs w:val="24"/>
        </w:rPr>
        <w:t xml:space="preserve"> given in t</w:t>
      </w:r>
      <w:r w:rsidR="00EF789B">
        <w:rPr>
          <w:rFonts w:eastAsiaTheme="minorEastAsia"/>
          <w:szCs w:val="24"/>
        </w:rPr>
        <w:t>able 3.12</w:t>
      </w:r>
    </w:p>
    <w:p w14:paraId="56A2240C" w14:textId="77777777" w:rsidR="005134CC" w:rsidRPr="0086188E" w:rsidRDefault="005134CC" w:rsidP="001D16D7">
      <w:pPr>
        <w:pStyle w:val="Caption"/>
        <w:keepNext/>
        <w:spacing w:line="360" w:lineRule="auto"/>
        <w:rPr>
          <w:rFonts w:eastAsiaTheme="minorEastAsia"/>
          <w:i w:val="0"/>
          <w:iCs w:val="0"/>
          <w:color w:val="auto"/>
          <w:sz w:val="24"/>
          <w:szCs w:val="30"/>
        </w:rPr>
      </w:pPr>
      <w:bookmarkStart w:id="473" w:name="_Toc80353613"/>
      <w:r w:rsidRPr="0086188E">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12</w:t>
      </w:r>
      <w:r w:rsidR="009449F2">
        <w:rPr>
          <w:b/>
          <w:bCs/>
          <w:i w:val="0"/>
          <w:iCs w:val="0"/>
          <w:color w:val="auto"/>
          <w:sz w:val="24"/>
          <w:szCs w:val="24"/>
        </w:rPr>
        <w:fldChar w:fldCharType="end"/>
      </w:r>
      <w:r w:rsidRPr="0086188E">
        <w:rPr>
          <w:i w:val="0"/>
          <w:iCs w:val="0"/>
          <w:color w:val="auto"/>
          <w:sz w:val="24"/>
          <w:szCs w:val="24"/>
        </w:rPr>
        <w:t>. Average</w:t>
      </w:r>
      <w:r w:rsidRPr="0086188E">
        <w:rPr>
          <w:i w:val="0"/>
          <w:iCs w:val="0"/>
          <w:color w:val="auto"/>
          <w:sz w:val="24"/>
          <w:szCs w:val="30"/>
        </w:rPr>
        <w:t xml:space="preserve"> data for the effect of pH on adsorption of methylene blue dye tire pyrolytic char.</w:t>
      </w:r>
      <w:r w:rsidRPr="0086188E">
        <w:rPr>
          <w:rFonts w:eastAsiaTheme="minorEastAsia"/>
          <w:i w:val="0"/>
          <w:iCs w:val="0"/>
          <w:color w:val="auto"/>
          <w:sz w:val="24"/>
          <w:szCs w:val="30"/>
        </w:rPr>
        <w:t xml:space="preserve"> Experimental conditions: </w:t>
      </w:r>
      <w:r w:rsidRPr="0086188E">
        <w:rPr>
          <w:i w:val="0"/>
          <w:iCs w:val="0"/>
          <w:color w:val="auto"/>
          <w:sz w:val="24"/>
          <w:szCs w:val="30"/>
        </w:rPr>
        <w:t>Agitating speed: 120</w:t>
      </w:r>
      <w:r w:rsidR="002B7C24">
        <w:rPr>
          <w:i w:val="0"/>
          <w:iCs w:val="0"/>
          <w:color w:val="auto"/>
          <w:sz w:val="24"/>
          <w:szCs w:val="30"/>
        </w:rPr>
        <w:t xml:space="preserve"> </w:t>
      </w:r>
      <w:r w:rsidRPr="0086188E">
        <w:rPr>
          <w:i w:val="0"/>
          <w:iCs w:val="0"/>
          <w:color w:val="auto"/>
          <w:sz w:val="24"/>
          <w:szCs w:val="30"/>
        </w:rPr>
        <w:t>rpm, Adsorbent dosage: 0.4 g, Contact time: 20</w:t>
      </w:r>
      <w:r w:rsidR="002B7C24">
        <w:rPr>
          <w:i w:val="0"/>
          <w:iCs w:val="0"/>
          <w:color w:val="auto"/>
          <w:sz w:val="24"/>
          <w:szCs w:val="30"/>
        </w:rPr>
        <w:t xml:space="preserve"> </w:t>
      </w:r>
      <w:r w:rsidRPr="0086188E">
        <w:rPr>
          <w:i w:val="0"/>
          <w:iCs w:val="0"/>
          <w:color w:val="auto"/>
          <w:sz w:val="24"/>
          <w:szCs w:val="30"/>
        </w:rPr>
        <w:t>min, Temperature:</w:t>
      </w:r>
      <m:oMath>
        <m:r>
          <w:rPr>
            <w:rFonts w:ascii="Cambria Math" w:hAnsi="Cambria Math"/>
            <w:color w:val="auto"/>
            <w:sz w:val="24"/>
            <w:szCs w:val="30"/>
          </w:rPr>
          <m:t xml:space="preserve"> 29 ℃</m:t>
        </m:r>
      </m:oMath>
      <w:bookmarkEnd w:id="473"/>
    </w:p>
    <w:p w14:paraId="254DD300" w14:textId="77777777" w:rsidR="005134CC" w:rsidRPr="005134CC" w:rsidRDefault="005134CC" w:rsidP="001D16D7">
      <w:pPr>
        <w:tabs>
          <w:tab w:val="left" w:pos="1785"/>
        </w:tabs>
        <w:spacing w:line="360" w:lineRule="auto"/>
        <w:jc w:val="both"/>
        <w:rPr>
          <w:szCs w:val="24"/>
        </w:rPr>
      </w:pPr>
      <w:r>
        <w:rPr>
          <w:szCs w:val="24"/>
        </w:rPr>
        <w:t>Initial absorbance-1.894</w:t>
      </w:r>
    </w:p>
    <w:tbl>
      <w:tblPr>
        <w:tblStyle w:val="TableGrid"/>
        <w:tblW w:w="8590" w:type="dxa"/>
        <w:tblLook w:val="04A0" w:firstRow="1" w:lastRow="0" w:firstColumn="1" w:lastColumn="0" w:noHBand="0" w:noVBand="1"/>
      </w:tblPr>
      <w:tblGrid>
        <w:gridCol w:w="1814"/>
        <w:gridCol w:w="1719"/>
        <w:gridCol w:w="2837"/>
        <w:gridCol w:w="2260"/>
      </w:tblGrid>
      <w:tr w:rsidR="005134CC" w:rsidRPr="003A1FE8" w14:paraId="7F7992A5" w14:textId="77777777" w:rsidTr="005134CC">
        <w:trPr>
          <w:trHeight w:val="689"/>
        </w:trPr>
        <w:tc>
          <w:tcPr>
            <w:tcW w:w="1827" w:type="dxa"/>
            <w:noWrap/>
            <w:vAlign w:val="center"/>
          </w:tcPr>
          <w:p w14:paraId="35A47D65" w14:textId="77777777" w:rsidR="005134CC" w:rsidRPr="003A1FE8" w:rsidRDefault="005134CC"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pH(pH</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0.01)</w:t>
            </w:r>
          </w:p>
        </w:tc>
        <w:tc>
          <w:tcPr>
            <w:tcW w:w="1625" w:type="dxa"/>
            <w:noWrap/>
            <w:vAlign w:val="center"/>
          </w:tcPr>
          <w:p w14:paraId="026B4FBB" w14:textId="77777777" w:rsidR="005134CC" w:rsidRPr="003A1FE8" w:rsidRDefault="005134CC" w:rsidP="001D16D7">
            <w:pPr>
              <w:spacing w:line="360" w:lineRule="auto"/>
              <w:jc w:val="center"/>
              <w:rPr>
                <w:rFonts w:ascii="Calibri" w:eastAsia="Times New Roman" w:hAnsi="Calibri" w:cs="Calibri"/>
                <w:color w:val="000000"/>
                <w:szCs w:val="24"/>
                <w:lang w:bidi="si-LK"/>
              </w:rPr>
            </w:pPr>
            <w:commentRangeStart w:id="474"/>
            <w:r w:rsidRPr="003A1FE8">
              <w:rPr>
                <w:rFonts w:ascii="Calibri" w:eastAsia="Times New Roman" w:hAnsi="Calibri" w:cs="Calibri"/>
                <w:color w:val="000000"/>
                <w:szCs w:val="24"/>
                <w:lang w:bidi="si-LK"/>
              </w:rPr>
              <w:t>Final absorbance</w:t>
            </w:r>
            <w:commentRangeEnd w:id="474"/>
            <w:r w:rsidR="00217420">
              <w:rPr>
                <w:rStyle w:val="CommentReference"/>
              </w:rPr>
              <w:commentReference w:id="474"/>
            </w:r>
          </w:p>
          <w:p w14:paraId="69DE69B6" w14:textId="77777777" w:rsidR="005134CC" w:rsidRPr="003A1FE8" w:rsidRDefault="005134CC"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(A</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0.001)</w:t>
            </w:r>
          </w:p>
        </w:tc>
        <w:tc>
          <w:tcPr>
            <w:tcW w:w="2860" w:type="dxa"/>
            <w:noWrap/>
            <w:vAlign w:val="center"/>
          </w:tcPr>
          <w:p w14:paraId="148A4E7A" w14:textId="77777777" w:rsidR="005134CC" w:rsidRPr="003A1FE8" w:rsidRDefault="005134CC"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Final methyle</w:t>
            </w:r>
            <w:r>
              <w:rPr>
                <w:rFonts w:ascii="Calibri" w:eastAsia="Times New Roman" w:hAnsi="Calibri" w:cs="Calibri"/>
                <w:color w:val="000000"/>
                <w:szCs w:val="24"/>
                <w:lang w:bidi="si-LK"/>
              </w:rPr>
              <w:t>ne blue concentration/ppm</w:t>
            </w:r>
          </w:p>
        </w:tc>
        <w:tc>
          <w:tcPr>
            <w:tcW w:w="2278" w:type="dxa"/>
            <w:noWrap/>
            <w:vAlign w:val="center"/>
          </w:tcPr>
          <w:p w14:paraId="18F16342" w14:textId="77777777" w:rsidR="005134CC" w:rsidRPr="003A1FE8" w:rsidRDefault="005134CC"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 Dye removal</w:t>
            </w:r>
          </w:p>
        </w:tc>
      </w:tr>
      <w:tr w:rsidR="005134CC" w:rsidRPr="003A1FE8" w14:paraId="3797B374" w14:textId="77777777" w:rsidTr="005134CC">
        <w:trPr>
          <w:trHeight w:val="689"/>
        </w:trPr>
        <w:tc>
          <w:tcPr>
            <w:tcW w:w="1827" w:type="dxa"/>
            <w:noWrap/>
            <w:vAlign w:val="center"/>
            <w:hideMark/>
          </w:tcPr>
          <w:p w14:paraId="75FBC291" w14:textId="77777777" w:rsidR="005134CC" w:rsidRPr="003A1FE8" w:rsidRDefault="005134CC" w:rsidP="001D16D7">
            <w:pPr>
              <w:tabs>
                <w:tab w:val="left" w:pos="1785"/>
              </w:tabs>
              <w:spacing w:line="360" w:lineRule="auto"/>
              <w:jc w:val="center"/>
              <w:rPr>
                <w:szCs w:val="24"/>
              </w:rPr>
            </w:pPr>
            <w:r w:rsidRPr="003A1FE8">
              <w:rPr>
                <w:szCs w:val="24"/>
              </w:rPr>
              <w:t>2</w:t>
            </w:r>
          </w:p>
        </w:tc>
        <w:tc>
          <w:tcPr>
            <w:tcW w:w="1625" w:type="dxa"/>
            <w:noWrap/>
            <w:vAlign w:val="center"/>
            <w:hideMark/>
          </w:tcPr>
          <w:p w14:paraId="566433FA" w14:textId="77777777" w:rsidR="005134CC" w:rsidRPr="003A1FE8" w:rsidRDefault="005134CC" w:rsidP="001D16D7">
            <w:pPr>
              <w:tabs>
                <w:tab w:val="left" w:pos="1785"/>
              </w:tabs>
              <w:spacing w:line="360" w:lineRule="auto"/>
              <w:jc w:val="center"/>
              <w:rPr>
                <w:szCs w:val="24"/>
              </w:rPr>
            </w:pPr>
            <w:r w:rsidRPr="003A1FE8">
              <w:rPr>
                <w:szCs w:val="24"/>
              </w:rPr>
              <w:t>0.169</w:t>
            </w:r>
          </w:p>
        </w:tc>
        <w:tc>
          <w:tcPr>
            <w:tcW w:w="2860" w:type="dxa"/>
            <w:noWrap/>
            <w:vAlign w:val="center"/>
            <w:hideMark/>
          </w:tcPr>
          <w:p w14:paraId="5D2AEF09" w14:textId="77777777" w:rsidR="005134CC" w:rsidRPr="003A1FE8" w:rsidRDefault="00274B11" w:rsidP="001D16D7">
            <w:pPr>
              <w:tabs>
                <w:tab w:val="left" w:pos="1785"/>
              </w:tabs>
              <w:spacing w:line="360" w:lineRule="auto"/>
              <w:jc w:val="center"/>
              <w:rPr>
                <w:szCs w:val="24"/>
              </w:rPr>
            </w:pPr>
            <w:r>
              <w:rPr>
                <w:szCs w:val="24"/>
              </w:rPr>
              <w:t>0.82</w:t>
            </w:r>
          </w:p>
        </w:tc>
        <w:tc>
          <w:tcPr>
            <w:tcW w:w="2278" w:type="dxa"/>
            <w:noWrap/>
            <w:vAlign w:val="center"/>
            <w:hideMark/>
          </w:tcPr>
          <w:p w14:paraId="532117B7" w14:textId="77777777" w:rsidR="005134CC" w:rsidRPr="003A1FE8" w:rsidRDefault="005134CC" w:rsidP="001D16D7">
            <w:pPr>
              <w:tabs>
                <w:tab w:val="left" w:pos="1785"/>
              </w:tabs>
              <w:spacing w:line="360" w:lineRule="auto"/>
              <w:jc w:val="center"/>
              <w:rPr>
                <w:szCs w:val="24"/>
              </w:rPr>
            </w:pPr>
            <w:r w:rsidRPr="003A1FE8">
              <w:rPr>
                <w:szCs w:val="24"/>
              </w:rPr>
              <w:t>91.75</w:t>
            </w:r>
            <w:r>
              <w:rPr>
                <w:szCs w:val="24"/>
              </w:rPr>
              <w:t xml:space="preserve"> </w:t>
            </w:r>
            <m:oMath>
              <m:r>
                <w:rPr>
                  <w:rFonts w:ascii="Cambria Math" w:hAnsi="Cambria Math"/>
                  <w:szCs w:val="24"/>
                </w:rPr>
                <m:t>±</m:t>
              </m:r>
            </m:oMath>
            <w:r>
              <w:rPr>
                <w:rFonts w:eastAsiaTheme="minorEastAsia"/>
                <w:szCs w:val="24"/>
              </w:rPr>
              <w:t xml:space="preserve"> 0.02</w:t>
            </w:r>
          </w:p>
        </w:tc>
      </w:tr>
      <w:tr w:rsidR="005134CC" w:rsidRPr="003A1FE8" w14:paraId="179BC548" w14:textId="77777777" w:rsidTr="005134CC">
        <w:trPr>
          <w:trHeight w:val="689"/>
        </w:trPr>
        <w:tc>
          <w:tcPr>
            <w:tcW w:w="1827" w:type="dxa"/>
            <w:noWrap/>
            <w:vAlign w:val="center"/>
            <w:hideMark/>
          </w:tcPr>
          <w:p w14:paraId="51CC392A" w14:textId="77777777" w:rsidR="005134CC" w:rsidRPr="003A1FE8" w:rsidRDefault="005134CC" w:rsidP="001D16D7">
            <w:pPr>
              <w:tabs>
                <w:tab w:val="left" w:pos="1785"/>
              </w:tabs>
              <w:spacing w:line="360" w:lineRule="auto"/>
              <w:jc w:val="center"/>
              <w:rPr>
                <w:szCs w:val="24"/>
              </w:rPr>
            </w:pPr>
            <w:r w:rsidRPr="003A1FE8">
              <w:rPr>
                <w:szCs w:val="24"/>
              </w:rPr>
              <w:t>4</w:t>
            </w:r>
          </w:p>
        </w:tc>
        <w:tc>
          <w:tcPr>
            <w:tcW w:w="1625" w:type="dxa"/>
            <w:noWrap/>
            <w:vAlign w:val="center"/>
            <w:hideMark/>
          </w:tcPr>
          <w:p w14:paraId="22B9D9CD" w14:textId="77777777" w:rsidR="005134CC" w:rsidRPr="003A1FE8" w:rsidRDefault="005134CC" w:rsidP="001D16D7">
            <w:pPr>
              <w:tabs>
                <w:tab w:val="left" w:pos="1785"/>
              </w:tabs>
              <w:spacing w:line="360" w:lineRule="auto"/>
              <w:jc w:val="center"/>
              <w:rPr>
                <w:szCs w:val="24"/>
              </w:rPr>
            </w:pPr>
            <w:r w:rsidRPr="003A1FE8">
              <w:rPr>
                <w:szCs w:val="24"/>
              </w:rPr>
              <w:t>0.149</w:t>
            </w:r>
          </w:p>
        </w:tc>
        <w:tc>
          <w:tcPr>
            <w:tcW w:w="2860" w:type="dxa"/>
            <w:noWrap/>
            <w:vAlign w:val="center"/>
            <w:hideMark/>
          </w:tcPr>
          <w:p w14:paraId="4EE54345" w14:textId="77777777" w:rsidR="005134CC" w:rsidRPr="003A1FE8" w:rsidRDefault="00274B11" w:rsidP="001D16D7">
            <w:pPr>
              <w:tabs>
                <w:tab w:val="left" w:pos="1785"/>
              </w:tabs>
              <w:spacing w:line="360" w:lineRule="auto"/>
              <w:jc w:val="center"/>
              <w:rPr>
                <w:szCs w:val="24"/>
              </w:rPr>
            </w:pPr>
            <w:r>
              <w:rPr>
                <w:szCs w:val="24"/>
              </w:rPr>
              <w:t>0.72</w:t>
            </w:r>
          </w:p>
        </w:tc>
        <w:tc>
          <w:tcPr>
            <w:tcW w:w="2278" w:type="dxa"/>
            <w:noWrap/>
            <w:vAlign w:val="center"/>
            <w:hideMark/>
          </w:tcPr>
          <w:p w14:paraId="4C5297F1" w14:textId="77777777" w:rsidR="005134CC" w:rsidRPr="003A1FE8" w:rsidRDefault="005134CC" w:rsidP="001D16D7">
            <w:pPr>
              <w:tabs>
                <w:tab w:val="left" w:pos="1785"/>
              </w:tabs>
              <w:spacing w:line="360" w:lineRule="auto"/>
              <w:jc w:val="center"/>
              <w:rPr>
                <w:szCs w:val="24"/>
              </w:rPr>
            </w:pPr>
            <w:r w:rsidRPr="003A1FE8">
              <w:rPr>
                <w:szCs w:val="24"/>
              </w:rPr>
              <w:t>92.73</w:t>
            </w:r>
            <w:r>
              <w:rPr>
                <w:szCs w:val="24"/>
              </w:rPr>
              <w:t xml:space="preserve"> </w:t>
            </w:r>
            <m:oMath>
              <m:r>
                <w:rPr>
                  <w:rFonts w:ascii="Cambria Math" w:hAnsi="Cambria Math"/>
                  <w:szCs w:val="24"/>
                </w:rPr>
                <m:t>±</m:t>
              </m:r>
            </m:oMath>
            <w:r>
              <w:rPr>
                <w:rFonts w:eastAsiaTheme="minorEastAsia"/>
                <w:szCs w:val="24"/>
              </w:rPr>
              <w:t xml:space="preserve"> 0.02</w:t>
            </w:r>
          </w:p>
        </w:tc>
      </w:tr>
      <w:tr w:rsidR="005134CC" w:rsidRPr="003A1FE8" w14:paraId="0D324ED4" w14:textId="77777777" w:rsidTr="005134CC">
        <w:trPr>
          <w:trHeight w:val="689"/>
        </w:trPr>
        <w:tc>
          <w:tcPr>
            <w:tcW w:w="1827" w:type="dxa"/>
            <w:noWrap/>
            <w:vAlign w:val="center"/>
            <w:hideMark/>
          </w:tcPr>
          <w:p w14:paraId="4DEC0EA2" w14:textId="77777777" w:rsidR="005134CC" w:rsidRPr="003A1FE8" w:rsidRDefault="005134CC" w:rsidP="001D16D7">
            <w:pPr>
              <w:tabs>
                <w:tab w:val="left" w:pos="1785"/>
              </w:tabs>
              <w:spacing w:line="360" w:lineRule="auto"/>
              <w:jc w:val="center"/>
              <w:rPr>
                <w:szCs w:val="24"/>
              </w:rPr>
            </w:pPr>
            <w:r w:rsidRPr="003A1FE8">
              <w:rPr>
                <w:szCs w:val="24"/>
              </w:rPr>
              <w:t>6</w:t>
            </w:r>
          </w:p>
        </w:tc>
        <w:tc>
          <w:tcPr>
            <w:tcW w:w="1625" w:type="dxa"/>
            <w:noWrap/>
            <w:vAlign w:val="center"/>
            <w:hideMark/>
          </w:tcPr>
          <w:p w14:paraId="73FA2E85" w14:textId="77777777" w:rsidR="005134CC" w:rsidRPr="003A1FE8" w:rsidRDefault="005134CC" w:rsidP="001D16D7">
            <w:pPr>
              <w:tabs>
                <w:tab w:val="left" w:pos="1785"/>
              </w:tabs>
              <w:spacing w:line="360" w:lineRule="auto"/>
              <w:jc w:val="center"/>
              <w:rPr>
                <w:szCs w:val="24"/>
              </w:rPr>
            </w:pPr>
            <w:r w:rsidRPr="003A1FE8">
              <w:rPr>
                <w:szCs w:val="24"/>
              </w:rPr>
              <w:t>0.046</w:t>
            </w:r>
          </w:p>
        </w:tc>
        <w:tc>
          <w:tcPr>
            <w:tcW w:w="2860" w:type="dxa"/>
            <w:noWrap/>
            <w:vAlign w:val="center"/>
            <w:hideMark/>
          </w:tcPr>
          <w:p w14:paraId="5FD7A411" w14:textId="77777777" w:rsidR="005134CC" w:rsidRPr="003A1FE8" w:rsidRDefault="00274B11" w:rsidP="001D16D7">
            <w:pPr>
              <w:tabs>
                <w:tab w:val="left" w:pos="1785"/>
              </w:tabs>
              <w:spacing w:line="360" w:lineRule="auto"/>
              <w:jc w:val="center"/>
              <w:rPr>
                <w:szCs w:val="24"/>
              </w:rPr>
            </w:pPr>
            <w:r>
              <w:rPr>
                <w:szCs w:val="24"/>
              </w:rPr>
              <w:t>0.22</w:t>
            </w:r>
          </w:p>
        </w:tc>
        <w:tc>
          <w:tcPr>
            <w:tcW w:w="2278" w:type="dxa"/>
            <w:noWrap/>
            <w:vAlign w:val="center"/>
            <w:hideMark/>
          </w:tcPr>
          <w:p w14:paraId="6EBE14D6" w14:textId="77777777" w:rsidR="005134CC" w:rsidRPr="003A1FE8" w:rsidRDefault="005134CC" w:rsidP="001D16D7">
            <w:pPr>
              <w:tabs>
                <w:tab w:val="left" w:pos="1785"/>
              </w:tabs>
              <w:spacing w:line="360" w:lineRule="auto"/>
              <w:jc w:val="center"/>
              <w:rPr>
                <w:szCs w:val="24"/>
              </w:rPr>
            </w:pPr>
            <w:r w:rsidRPr="003A1FE8">
              <w:rPr>
                <w:szCs w:val="24"/>
              </w:rPr>
              <w:t>97.75</w:t>
            </w:r>
            <w:r>
              <w:rPr>
                <w:szCs w:val="24"/>
              </w:rPr>
              <w:t xml:space="preserve"> </w:t>
            </w:r>
            <m:oMath>
              <m:r>
                <w:rPr>
                  <w:rFonts w:ascii="Cambria Math" w:hAnsi="Cambria Math"/>
                  <w:szCs w:val="24"/>
                </w:rPr>
                <m:t>±</m:t>
              </m:r>
            </m:oMath>
            <w:r>
              <w:rPr>
                <w:rFonts w:eastAsiaTheme="minorEastAsia"/>
                <w:szCs w:val="24"/>
              </w:rPr>
              <w:t xml:space="preserve"> 0.05</w:t>
            </w:r>
          </w:p>
        </w:tc>
      </w:tr>
      <w:tr w:rsidR="005134CC" w:rsidRPr="003A1FE8" w14:paraId="0A9C69EF" w14:textId="77777777" w:rsidTr="005134CC">
        <w:trPr>
          <w:trHeight w:val="689"/>
        </w:trPr>
        <w:tc>
          <w:tcPr>
            <w:tcW w:w="1827" w:type="dxa"/>
            <w:noWrap/>
            <w:vAlign w:val="center"/>
            <w:hideMark/>
          </w:tcPr>
          <w:p w14:paraId="5E06E2DF" w14:textId="77777777" w:rsidR="005134CC" w:rsidRPr="003A1FE8" w:rsidRDefault="005134CC" w:rsidP="001D16D7">
            <w:pPr>
              <w:tabs>
                <w:tab w:val="left" w:pos="1785"/>
              </w:tabs>
              <w:spacing w:line="360" w:lineRule="auto"/>
              <w:jc w:val="center"/>
              <w:rPr>
                <w:szCs w:val="24"/>
              </w:rPr>
            </w:pPr>
            <w:r w:rsidRPr="003A1FE8">
              <w:rPr>
                <w:szCs w:val="24"/>
              </w:rPr>
              <w:t>8</w:t>
            </w:r>
          </w:p>
        </w:tc>
        <w:tc>
          <w:tcPr>
            <w:tcW w:w="1625" w:type="dxa"/>
            <w:noWrap/>
            <w:vAlign w:val="center"/>
            <w:hideMark/>
          </w:tcPr>
          <w:p w14:paraId="493A6645" w14:textId="77777777" w:rsidR="005134CC" w:rsidRPr="003A1FE8" w:rsidRDefault="005134CC" w:rsidP="001D16D7">
            <w:pPr>
              <w:tabs>
                <w:tab w:val="left" w:pos="1785"/>
              </w:tabs>
              <w:spacing w:line="360" w:lineRule="auto"/>
              <w:jc w:val="center"/>
              <w:rPr>
                <w:szCs w:val="24"/>
              </w:rPr>
            </w:pPr>
            <w:r w:rsidRPr="003A1FE8">
              <w:rPr>
                <w:szCs w:val="24"/>
              </w:rPr>
              <w:t>0.154</w:t>
            </w:r>
          </w:p>
        </w:tc>
        <w:tc>
          <w:tcPr>
            <w:tcW w:w="2860" w:type="dxa"/>
            <w:noWrap/>
            <w:vAlign w:val="center"/>
            <w:hideMark/>
          </w:tcPr>
          <w:p w14:paraId="60723610" w14:textId="77777777" w:rsidR="005134CC" w:rsidRPr="003A1FE8" w:rsidRDefault="00274B11" w:rsidP="001D16D7">
            <w:pPr>
              <w:tabs>
                <w:tab w:val="left" w:pos="1785"/>
              </w:tabs>
              <w:spacing w:line="360" w:lineRule="auto"/>
              <w:jc w:val="center"/>
              <w:rPr>
                <w:szCs w:val="24"/>
              </w:rPr>
            </w:pPr>
            <w:r>
              <w:rPr>
                <w:szCs w:val="24"/>
              </w:rPr>
              <w:t>0.75</w:t>
            </w:r>
          </w:p>
        </w:tc>
        <w:tc>
          <w:tcPr>
            <w:tcW w:w="2278" w:type="dxa"/>
            <w:noWrap/>
            <w:vAlign w:val="center"/>
            <w:hideMark/>
          </w:tcPr>
          <w:p w14:paraId="1890EB37" w14:textId="77777777" w:rsidR="005134CC" w:rsidRPr="003A1FE8" w:rsidRDefault="005134CC" w:rsidP="001D16D7">
            <w:pPr>
              <w:tabs>
                <w:tab w:val="left" w:pos="1785"/>
              </w:tabs>
              <w:spacing w:line="360" w:lineRule="auto"/>
              <w:jc w:val="center"/>
              <w:rPr>
                <w:szCs w:val="24"/>
              </w:rPr>
            </w:pPr>
            <w:r w:rsidRPr="003A1FE8">
              <w:rPr>
                <w:szCs w:val="24"/>
              </w:rPr>
              <w:t>92.48</w:t>
            </w:r>
            <w:r>
              <w:rPr>
                <w:szCs w:val="24"/>
              </w:rPr>
              <w:t xml:space="preserve"> </w:t>
            </w:r>
            <m:oMath>
              <m:r>
                <w:rPr>
                  <w:rFonts w:ascii="Cambria Math" w:hAnsi="Cambria Math"/>
                  <w:szCs w:val="24"/>
                </w:rPr>
                <m:t>±</m:t>
              </m:r>
            </m:oMath>
            <w:r>
              <w:rPr>
                <w:rFonts w:eastAsiaTheme="minorEastAsia"/>
                <w:szCs w:val="24"/>
              </w:rPr>
              <w:t xml:space="preserve"> 0.03</w:t>
            </w:r>
          </w:p>
        </w:tc>
      </w:tr>
      <w:tr w:rsidR="005134CC" w:rsidRPr="003A1FE8" w14:paraId="077F3984" w14:textId="77777777" w:rsidTr="005134CC">
        <w:trPr>
          <w:trHeight w:val="689"/>
        </w:trPr>
        <w:tc>
          <w:tcPr>
            <w:tcW w:w="1827" w:type="dxa"/>
            <w:noWrap/>
            <w:vAlign w:val="center"/>
            <w:hideMark/>
          </w:tcPr>
          <w:p w14:paraId="2D98BE35" w14:textId="77777777" w:rsidR="005134CC" w:rsidRPr="003A1FE8" w:rsidRDefault="005134CC" w:rsidP="001D16D7">
            <w:pPr>
              <w:tabs>
                <w:tab w:val="left" w:pos="1785"/>
              </w:tabs>
              <w:spacing w:line="360" w:lineRule="auto"/>
              <w:jc w:val="center"/>
              <w:rPr>
                <w:szCs w:val="24"/>
              </w:rPr>
            </w:pPr>
            <w:r w:rsidRPr="003A1FE8">
              <w:rPr>
                <w:szCs w:val="24"/>
              </w:rPr>
              <w:t>10</w:t>
            </w:r>
          </w:p>
        </w:tc>
        <w:tc>
          <w:tcPr>
            <w:tcW w:w="1625" w:type="dxa"/>
            <w:noWrap/>
            <w:vAlign w:val="center"/>
            <w:hideMark/>
          </w:tcPr>
          <w:p w14:paraId="57C5BC90" w14:textId="77777777" w:rsidR="005134CC" w:rsidRPr="003A1FE8" w:rsidRDefault="005134CC" w:rsidP="001D16D7">
            <w:pPr>
              <w:tabs>
                <w:tab w:val="left" w:pos="1785"/>
              </w:tabs>
              <w:spacing w:line="360" w:lineRule="auto"/>
              <w:jc w:val="center"/>
              <w:rPr>
                <w:szCs w:val="24"/>
              </w:rPr>
            </w:pPr>
            <w:r w:rsidRPr="003A1FE8">
              <w:rPr>
                <w:szCs w:val="24"/>
              </w:rPr>
              <w:t>0.156</w:t>
            </w:r>
          </w:p>
        </w:tc>
        <w:tc>
          <w:tcPr>
            <w:tcW w:w="2860" w:type="dxa"/>
            <w:noWrap/>
            <w:vAlign w:val="center"/>
            <w:hideMark/>
          </w:tcPr>
          <w:p w14:paraId="57DFBAD3" w14:textId="77777777" w:rsidR="005134CC" w:rsidRPr="003A1FE8" w:rsidRDefault="00274B11" w:rsidP="001D16D7">
            <w:pPr>
              <w:tabs>
                <w:tab w:val="left" w:pos="1785"/>
              </w:tabs>
              <w:spacing w:line="360" w:lineRule="auto"/>
              <w:jc w:val="center"/>
              <w:rPr>
                <w:szCs w:val="24"/>
              </w:rPr>
            </w:pPr>
            <w:r>
              <w:rPr>
                <w:szCs w:val="24"/>
              </w:rPr>
              <w:t>0.76</w:t>
            </w:r>
          </w:p>
        </w:tc>
        <w:tc>
          <w:tcPr>
            <w:tcW w:w="2278" w:type="dxa"/>
            <w:noWrap/>
            <w:vAlign w:val="center"/>
            <w:hideMark/>
          </w:tcPr>
          <w:p w14:paraId="3D0F1AAD" w14:textId="77777777" w:rsidR="005134CC" w:rsidRPr="003A1FE8" w:rsidRDefault="005134CC" w:rsidP="001D16D7">
            <w:pPr>
              <w:tabs>
                <w:tab w:val="left" w:pos="1785"/>
              </w:tabs>
              <w:spacing w:line="360" w:lineRule="auto"/>
              <w:jc w:val="center"/>
              <w:rPr>
                <w:szCs w:val="24"/>
              </w:rPr>
            </w:pPr>
            <w:r w:rsidRPr="003A1FE8">
              <w:rPr>
                <w:szCs w:val="24"/>
              </w:rPr>
              <w:t>92.39</w:t>
            </w:r>
            <w:r>
              <w:rPr>
                <w:szCs w:val="24"/>
              </w:rPr>
              <w:t xml:space="preserve"> </w:t>
            </w:r>
            <m:oMath>
              <m:r>
                <w:rPr>
                  <w:rFonts w:ascii="Cambria Math" w:hAnsi="Cambria Math"/>
                  <w:szCs w:val="24"/>
                </w:rPr>
                <m:t>±</m:t>
              </m:r>
            </m:oMath>
            <w:r>
              <w:rPr>
                <w:rFonts w:eastAsiaTheme="minorEastAsia"/>
                <w:szCs w:val="24"/>
              </w:rPr>
              <w:t xml:space="preserve"> 0.02</w:t>
            </w:r>
          </w:p>
        </w:tc>
      </w:tr>
    </w:tbl>
    <w:p w14:paraId="36CE2830" w14:textId="77777777" w:rsidR="00F42F90" w:rsidRDefault="00F42F90" w:rsidP="001D16D7">
      <w:pPr>
        <w:spacing w:line="360" w:lineRule="auto"/>
      </w:pPr>
    </w:p>
    <w:p w14:paraId="1DE88BDC" w14:textId="77777777" w:rsidR="005134CC" w:rsidRPr="0086188E" w:rsidRDefault="0086188E" w:rsidP="0086188E">
      <w:pPr>
        <w:tabs>
          <w:tab w:val="left" w:pos="720"/>
        </w:tabs>
        <w:spacing w:line="360" w:lineRule="auto"/>
        <w:jc w:val="both"/>
        <w:rPr>
          <w:rFonts w:eastAsiaTheme="minorEastAsia"/>
          <w:szCs w:val="24"/>
        </w:rPr>
      </w:pPr>
      <w:r>
        <w:rPr>
          <w:rFonts w:eastAsiaTheme="minorEastAsia"/>
          <w:szCs w:val="24"/>
        </w:rPr>
        <w:tab/>
      </w:r>
      <w:r w:rsidR="00467B27" w:rsidRPr="00467B27">
        <w:rPr>
          <w:rFonts w:eastAsiaTheme="minorEastAsia"/>
          <w:szCs w:val="24"/>
        </w:rPr>
        <w:t xml:space="preserve">Using pH values ranging from 2 to 10, the effect of pH on the removal of methylene blue dye by demineralized tire char was investigated. The initial concentration </w:t>
      </w:r>
      <w:r w:rsidR="00467B27">
        <w:rPr>
          <w:rFonts w:eastAsiaTheme="minorEastAsia"/>
          <w:szCs w:val="24"/>
        </w:rPr>
        <w:t>of methylene blue solution was 2</w:t>
      </w:r>
      <w:r w:rsidR="00EF6238">
        <w:rPr>
          <w:rFonts w:eastAsiaTheme="minorEastAsia"/>
          <w:szCs w:val="24"/>
        </w:rPr>
        <w:t>0 ppm.</w:t>
      </w:r>
      <w:r w:rsidR="005134CC">
        <w:rPr>
          <w:rFonts w:eastAsiaTheme="minorEastAsia"/>
          <w:szCs w:val="24"/>
        </w:rPr>
        <w:t xml:space="preserve"> The ex</w:t>
      </w:r>
      <w:r w:rsidR="000A2AE2">
        <w:rPr>
          <w:rFonts w:eastAsiaTheme="minorEastAsia"/>
          <w:szCs w:val="24"/>
        </w:rPr>
        <w:t>periment was carried out in triplicate</w:t>
      </w:r>
      <w:r w:rsidR="005134CC">
        <w:rPr>
          <w:rFonts w:eastAsiaTheme="minorEastAsia"/>
          <w:szCs w:val="24"/>
        </w:rPr>
        <w:t xml:space="preserve">. </w:t>
      </w:r>
      <w:r w:rsidR="00EF789B">
        <w:rPr>
          <w:rFonts w:eastAsiaTheme="minorEastAsia"/>
          <w:szCs w:val="24"/>
        </w:rPr>
        <w:t xml:space="preserve"> Table 3.13</w:t>
      </w:r>
      <w:r w:rsidR="00467B27" w:rsidRPr="00467B27">
        <w:rPr>
          <w:rFonts w:eastAsiaTheme="minorEastAsia"/>
          <w:szCs w:val="24"/>
        </w:rPr>
        <w:t xml:space="preserve"> shows the final absorbance, concentration of methylene blue solutions, and dye removal percentage for each adsorbent </w:t>
      </w:r>
      <w:r>
        <w:rPr>
          <w:rFonts w:eastAsiaTheme="minorEastAsia"/>
          <w:szCs w:val="24"/>
        </w:rPr>
        <w:t>dose of demineralized tire char</w:t>
      </w:r>
    </w:p>
    <w:p w14:paraId="7D4A4944" w14:textId="77777777" w:rsidR="005134CC" w:rsidRPr="0086188E" w:rsidRDefault="005134CC" w:rsidP="001D16D7">
      <w:pPr>
        <w:pStyle w:val="Caption"/>
        <w:keepNext/>
        <w:spacing w:line="360" w:lineRule="auto"/>
        <w:rPr>
          <w:i w:val="0"/>
          <w:iCs w:val="0"/>
          <w:color w:val="auto"/>
          <w:sz w:val="24"/>
          <w:szCs w:val="24"/>
        </w:rPr>
      </w:pPr>
      <w:bookmarkStart w:id="475" w:name="_Toc80353614"/>
      <w:r w:rsidRPr="0086188E">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13</w:t>
      </w:r>
      <w:r w:rsidR="009449F2">
        <w:rPr>
          <w:b/>
          <w:bCs/>
          <w:i w:val="0"/>
          <w:iCs w:val="0"/>
          <w:color w:val="auto"/>
          <w:sz w:val="24"/>
          <w:szCs w:val="24"/>
        </w:rPr>
        <w:fldChar w:fldCharType="end"/>
      </w:r>
      <w:r w:rsidRPr="0086188E">
        <w:rPr>
          <w:i w:val="0"/>
          <w:iCs w:val="0"/>
          <w:color w:val="auto"/>
          <w:sz w:val="24"/>
          <w:szCs w:val="24"/>
        </w:rPr>
        <w:t>. Average</w:t>
      </w:r>
      <w:r w:rsidRPr="0086188E">
        <w:rPr>
          <w:i w:val="0"/>
          <w:iCs w:val="0"/>
          <w:color w:val="auto"/>
          <w:sz w:val="24"/>
          <w:szCs w:val="30"/>
        </w:rPr>
        <w:t xml:space="preserve"> </w:t>
      </w:r>
      <w:r w:rsidRPr="0086188E">
        <w:rPr>
          <w:i w:val="0"/>
          <w:iCs w:val="0"/>
          <w:color w:val="auto"/>
          <w:sz w:val="24"/>
          <w:szCs w:val="24"/>
        </w:rPr>
        <w:t>data for the effect of pH on adsorption of methylene blue dye on demineralized tire char. Experimental conditions: Agitating speed: 120rpm, Adsorbent dosage: 0.2 g, Contact time: 20</w:t>
      </w:r>
      <w:r w:rsidR="002B7C24">
        <w:rPr>
          <w:i w:val="0"/>
          <w:iCs w:val="0"/>
          <w:color w:val="auto"/>
          <w:sz w:val="24"/>
          <w:szCs w:val="24"/>
        </w:rPr>
        <w:t xml:space="preserve"> </w:t>
      </w:r>
      <w:r w:rsidRPr="0086188E">
        <w:rPr>
          <w:i w:val="0"/>
          <w:iCs w:val="0"/>
          <w:color w:val="auto"/>
          <w:sz w:val="24"/>
          <w:szCs w:val="24"/>
        </w:rPr>
        <w:t>min, Temperature:</w:t>
      </w:r>
      <m:oMath>
        <m:r>
          <w:rPr>
            <w:rFonts w:ascii="Cambria Math" w:hAnsi="Cambria Math"/>
            <w:color w:val="auto"/>
            <w:sz w:val="24"/>
            <w:szCs w:val="24"/>
          </w:rPr>
          <m:t xml:space="preserve"> 29℃</m:t>
        </m:r>
      </m:oMath>
      <w:r w:rsidRPr="0086188E">
        <w:rPr>
          <w:i w:val="0"/>
          <w:iCs w:val="0"/>
          <w:color w:val="auto"/>
          <w:sz w:val="24"/>
          <w:szCs w:val="24"/>
        </w:rPr>
        <w:t>.</w:t>
      </w:r>
      <w:bookmarkEnd w:id="475"/>
    </w:p>
    <w:p w14:paraId="25E9A772" w14:textId="77777777" w:rsidR="005134CC" w:rsidRDefault="005134CC" w:rsidP="001D16D7">
      <w:pPr>
        <w:spacing w:line="360" w:lineRule="auto"/>
      </w:pPr>
      <w:r w:rsidRPr="005134CC">
        <w:t>Initial absorbance-2.984</w:t>
      </w:r>
    </w:p>
    <w:tbl>
      <w:tblPr>
        <w:tblStyle w:val="TableGrid"/>
        <w:tblW w:w="8626" w:type="dxa"/>
        <w:tblLayout w:type="fixed"/>
        <w:tblLook w:val="04A0" w:firstRow="1" w:lastRow="0" w:firstColumn="1" w:lastColumn="0" w:noHBand="0" w:noVBand="1"/>
      </w:tblPr>
      <w:tblGrid>
        <w:gridCol w:w="2156"/>
        <w:gridCol w:w="2157"/>
        <w:gridCol w:w="2157"/>
        <w:gridCol w:w="2156"/>
      </w:tblGrid>
      <w:tr w:rsidR="004011DD" w:rsidRPr="003A1FE8" w14:paraId="6B21F3E7" w14:textId="77777777" w:rsidTr="004011DD">
        <w:trPr>
          <w:trHeight w:val="831"/>
        </w:trPr>
        <w:tc>
          <w:tcPr>
            <w:tcW w:w="2156" w:type="dxa"/>
            <w:noWrap/>
            <w:vAlign w:val="center"/>
          </w:tcPr>
          <w:p w14:paraId="0FC99011" w14:textId="77777777" w:rsidR="004011DD" w:rsidRPr="003A1FE8" w:rsidRDefault="004011DD" w:rsidP="001D16D7">
            <w:pPr>
              <w:tabs>
                <w:tab w:val="left" w:pos="1785"/>
              </w:tabs>
              <w:spacing w:line="360" w:lineRule="auto"/>
              <w:jc w:val="center"/>
              <w:rPr>
                <w:szCs w:val="24"/>
              </w:rPr>
            </w:pPr>
            <w:r w:rsidRPr="003A1FE8">
              <w:rPr>
                <w:szCs w:val="24"/>
              </w:rPr>
              <w:t>pH(pH</w:t>
            </w:r>
            <m:oMath>
              <m:r>
                <w:rPr>
                  <w:rFonts w:ascii="Cambria Math" w:hAnsi="Cambria Math"/>
                  <w:szCs w:val="24"/>
                </w:rPr>
                <m:t>±</m:t>
              </m:r>
            </m:oMath>
            <w:r w:rsidRPr="003A1FE8">
              <w:rPr>
                <w:szCs w:val="24"/>
              </w:rPr>
              <w:t>0.01)</w:t>
            </w:r>
          </w:p>
        </w:tc>
        <w:tc>
          <w:tcPr>
            <w:tcW w:w="2157" w:type="dxa"/>
            <w:noWrap/>
            <w:vAlign w:val="center"/>
          </w:tcPr>
          <w:p w14:paraId="42A892E0" w14:textId="77777777" w:rsidR="004011DD" w:rsidRPr="003A1FE8" w:rsidRDefault="004011DD" w:rsidP="001D16D7">
            <w:pPr>
              <w:tabs>
                <w:tab w:val="left" w:pos="1785"/>
              </w:tabs>
              <w:spacing w:line="360" w:lineRule="auto"/>
              <w:jc w:val="center"/>
              <w:rPr>
                <w:szCs w:val="24"/>
              </w:rPr>
            </w:pPr>
            <w:r w:rsidRPr="003A1FE8">
              <w:rPr>
                <w:szCs w:val="24"/>
              </w:rPr>
              <w:t>Final absorbance</w:t>
            </w:r>
          </w:p>
          <w:p w14:paraId="581765C7" w14:textId="77777777" w:rsidR="004011DD" w:rsidRPr="003A1FE8" w:rsidRDefault="004011DD" w:rsidP="001D16D7">
            <w:pPr>
              <w:tabs>
                <w:tab w:val="left" w:pos="1785"/>
              </w:tabs>
              <w:spacing w:line="360" w:lineRule="auto"/>
              <w:jc w:val="center"/>
              <w:rPr>
                <w:szCs w:val="24"/>
              </w:rPr>
            </w:pPr>
            <w:r w:rsidRPr="003A1FE8">
              <w:rPr>
                <w:szCs w:val="24"/>
              </w:rPr>
              <w:t>(A</w:t>
            </w:r>
            <m:oMath>
              <m:r>
                <w:rPr>
                  <w:rFonts w:ascii="Cambria Math" w:hAnsi="Cambria Math"/>
                  <w:szCs w:val="24"/>
                </w:rPr>
                <m:t>±</m:t>
              </m:r>
            </m:oMath>
            <w:r w:rsidRPr="003A1FE8">
              <w:rPr>
                <w:szCs w:val="24"/>
              </w:rPr>
              <w:t>0.001)</w:t>
            </w:r>
          </w:p>
        </w:tc>
        <w:tc>
          <w:tcPr>
            <w:tcW w:w="2157" w:type="dxa"/>
            <w:noWrap/>
            <w:vAlign w:val="center"/>
          </w:tcPr>
          <w:p w14:paraId="14A86B4C" w14:textId="77777777" w:rsidR="004011DD" w:rsidRPr="003A1FE8" w:rsidRDefault="004011DD" w:rsidP="001D16D7">
            <w:pPr>
              <w:tabs>
                <w:tab w:val="left" w:pos="1785"/>
              </w:tabs>
              <w:spacing w:line="360" w:lineRule="auto"/>
              <w:jc w:val="center"/>
              <w:rPr>
                <w:szCs w:val="24"/>
              </w:rPr>
            </w:pPr>
            <w:r w:rsidRPr="003A1FE8">
              <w:rPr>
                <w:szCs w:val="24"/>
              </w:rPr>
              <w:t>Fin</w:t>
            </w:r>
            <w:r>
              <w:rPr>
                <w:szCs w:val="24"/>
              </w:rPr>
              <w:t>al methylene blue concentration/ppm</w:t>
            </w:r>
          </w:p>
        </w:tc>
        <w:tc>
          <w:tcPr>
            <w:tcW w:w="2156" w:type="dxa"/>
            <w:noWrap/>
            <w:vAlign w:val="center"/>
          </w:tcPr>
          <w:p w14:paraId="1C28FA95" w14:textId="77777777" w:rsidR="004011DD" w:rsidRPr="003A1FE8" w:rsidRDefault="004011DD" w:rsidP="001D16D7">
            <w:pPr>
              <w:tabs>
                <w:tab w:val="left" w:pos="1785"/>
              </w:tabs>
              <w:spacing w:line="360" w:lineRule="auto"/>
              <w:jc w:val="center"/>
              <w:rPr>
                <w:szCs w:val="24"/>
              </w:rPr>
            </w:pPr>
            <w:r w:rsidRPr="003A1FE8">
              <w:rPr>
                <w:szCs w:val="24"/>
              </w:rPr>
              <w:t>% Dye removal</w:t>
            </w:r>
          </w:p>
        </w:tc>
      </w:tr>
      <w:tr w:rsidR="004011DD" w:rsidRPr="003A1FE8" w14:paraId="715C49DD" w14:textId="77777777" w:rsidTr="004011DD">
        <w:trPr>
          <w:trHeight w:val="831"/>
        </w:trPr>
        <w:tc>
          <w:tcPr>
            <w:tcW w:w="2156" w:type="dxa"/>
            <w:noWrap/>
            <w:vAlign w:val="center"/>
            <w:hideMark/>
          </w:tcPr>
          <w:p w14:paraId="1096D397" w14:textId="77777777" w:rsidR="004011DD" w:rsidRPr="003A1FE8" w:rsidRDefault="004011DD" w:rsidP="001D16D7">
            <w:pPr>
              <w:tabs>
                <w:tab w:val="left" w:pos="1785"/>
              </w:tabs>
              <w:spacing w:line="360" w:lineRule="auto"/>
              <w:jc w:val="center"/>
              <w:rPr>
                <w:szCs w:val="24"/>
              </w:rPr>
            </w:pPr>
            <w:r w:rsidRPr="003A1FE8">
              <w:rPr>
                <w:szCs w:val="24"/>
              </w:rPr>
              <w:t>2</w:t>
            </w:r>
          </w:p>
        </w:tc>
        <w:tc>
          <w:tcPr>
            <w:tcW w:w="2157" w:type="dxa"/>
            <w:noWrap/>
            <w:vAlign w:val="center"/>
            <w:hideMark/>
          </w:tcPr>
          <w:p w14:paraId="05400646" w14:textId="77777777" w:rsidR="004011DD" w:rsidRPr="003A1FE8" w:rsidRDefault="004011DD" w:rsidP="001D16D7">
            <w:pPr>
              <w:tabs>
                <w:tab w:val="left" w:pos="1785"/>
              </w:tabs>
              <w:spacing w:line="360" w:lineRule="auto"/>
              <w:jc w:val="center"/>
              <w:rPr>
                <w:szCs w:val="24"/>
              </w:rPr>
            </w:pPr>
            <w:r w:rsidRPr="003A1FE8">
              <w:rPr>
                <w:szCs w:val="24"/>
              </w:rPr>
              <w:t>0.325</w:t>
            </w:r>
          </w:p>
        </w:tc>
        <w:tc>
          <w:tcPr>
            <w:tcW w:w="2157" w:type="dxa"/>
            <w:noWrap/>
            <w:vAlign w:val="center"/>
            <w:hideMark/>
          </w:tcPr>
          <w:p w14:paraId="043D6AAC" w14:textId="77777777" w:rsidR="004011DD" w:rsidRPr="003A1FE8" w:rsidRDefault="00274B11" w:rsidP="001D16D7">
            <w:pPr>
              <w:tabs>
                <w:tab w:val="left" w:pos="1785"/>
              </w:tabs>
              <w:spacing w:line="360" w:lineRule="auto"/>
              <w:jc w:val="center"/>
              <w:rPr>
                <w:szCs w:val="24"/>
              </w:rPr>
            </w:pPr>
            <w:r>
              <w:rPr>
                <w:szCs w:val="24"/>
              </w:rPr>
              <w:t>1.58</w:t>
            </w:r>
          </w:p>
        </w:tc>
        <w:tc>
          <w:tcPr>
            <w:tcW w:w="2156" w:type="dxa"/>
            <w:noWrap/>
            <w:vAlign w:val="center"/>
            <w:hideMark/>
          </w:tcPr>
          <w:p w14:paraId="433207A6" w14:textId="77777777" w:rsidR="004011DD" w:rsidRPr="003A1FE8" w:rsidRDefault="004011DD" w:rsidP="001D16D7">
            <w:pPr>
              <w:tabs>
                <w:tab w:val="left" w:pos="1785"/>
              </w:tabs>
              <w:spacing w:line="360" w:lineRule="auto"/>
              <w:jc w:val="center"/>
              <w:rPr>
                <w:szCs w:val="24"/>
              </w:rPr>
            </w:pPr>
            <w:r w:rsidRPr="003A1FE8">
              <w:rPr>
                <w:szCs w:val="24"/>
              </w:rPr>
              <w:t>92.07</w:t>
            </w:r>
            <w:r>
              <w:rPr>
                <w:szCs w:val="24"/>
              </w:rPr>
              <w:t xml:space="preserve"> </w:t>
            </w:r>
            <m:oMath>
              <m:r>
                <w:rPr>
                  <w:rFonts w:ascii="Cambria Math" w:hAnsi="Cambria Math"/>
                  <w:szCs w:val="24"/>
                </w:rPr>
                <m:t>±</m:t>
              </m:r>
            </m:oMath>
            <w:r>
              <w:rPr>
                <w:rFonts w:eastAsiaTheme="minorEastAsia"/>
                <w:szCs w:val="24"/>
              </w:rPr>
              <w:t xml:space="preserve"> 0.06</w:t>
            </w:r>
            <w:r>
              <w:rPr>
                <w:szCs w:val="24"/>
              </w:rPr>
              <w:t xml:space="preserve"> </w:t>
            </w:r>
          </w:p>
        </w:tc>
      </w:tr>
      <w:tr w:rsidR="004011DD" w:rsidRPr="003A1FE8" w14:paraId="39725575" w14:textId="77777777" w:rsidTr="004011DD">
        <w:trPr>
          <w:trHeight w:val="831"/>
        </w:trPr>
        <w:tc>
          <w:tcPr>
            <w:tcW w:w="2156" w:type="dxa"/>
            <w:noWrap/>
            <w:vAlign w:val="center"/>
            <w:hideMark/>
          </w:tcPr>
          <w:p w14:paraId="7C8A85F6" w14:textId="77777777" w:rsidR="004011DD" w:rsidRPr="003A1FE8" w:rsidRDefault="004011DD" w:rsidP="001D16D7">
            <w:pPr>
              <w:tabs>
                <w:tab w:val="left" w:pos="1785"/>
              </w:tabs>
              <w:spacing w:line="360" w:lineRule="auto"/>
              <w:jc w:val="center"/>
              <w:rPr>
                <w:szCs w:val="24"/>
              </w:rPr>
            </w:pPr>
            <w:r w:rsidRPr="003A1FE8">
              <w:rPr>
                <w:szCs w:val="24"/>
              </w:rPr>
              <w:t>4</w:t>
            </w:r>
          </w:p>
        </w:tc>
        <w:tc>
          <w:tcPr>
            <w:tcW w:w="2157" w:type="dxa"/>
            <w:noWrap/>
            <w:vAlign w:val="center"/>
            <w:hideMark/>
          </w:tcPr>
          <w:p w14:paraId="6942371C" w14:textId="77777777" w:rsidR="004011DD" w:rsidRPr="003A1FE8" w:rsidRDefault="004011DD" w:rsidP="001D16D7">
            <w:pPr>
              <w:tabs>
                <w:tab w:val="left" w:pos="1785"/>
              </w:tabs>
              <w:spacing w:line="360" w:lineRule="auto"/>
              <w:jc w:val="center"/>
              <w:rPr>
                <w:szCs w:val="24"/>
              </w:rPr>
            </w:pPr>
            <w:r w:rsidRPr="003A1FE8">
              <w:rPr>
                <w:szCs w:val="24"/>
              </w:rPr>
              <w:t>0.066</w:t>
            </w:r>
          </w:p>
        </w:tc>
        <w:tc>
          <w:tcPr>
            <w:tcW w:w="2157" w:type="dxa"/>
            <w:noWrap/>
            <w:vAlign w:val="center"/>
            <w:hideMark/>
          </w:tcPr>
          <w:p w14:paraId="2C491A0B" w14:textId="77777777" w:rsidR="004011DD" w:rsidRPr="003A1FE8" w:rsidRDefault="00274B11" w:rsidP="001D16D7">
            <w:pPr>
              <w:tabs>
                <w:tab w:val="left" w:pos="1785"/>
              </w:tabs>
              <w:spacing w:line="360" w:lineRule="auto"/>
              <w:jc w:val="center"/>
              <w:rPr>
                <w:szCs w:val="24"/>
              </w:rPr>
            </w:pPr>
            <w:r>
              <w:rPr>
                <w:szCs w:val="24"/>
              </w:rPr>
              <w:t>0.32</w:t>
            </w:r>
          </w:p>
        </w:tc>
        <w:tc>
          <w:tcPr>
            <w:tcW w:w="2156" w:type="dxa"/>
            <w:noWrap/>
            <w:vAlign w:val="center"/>
            <w:hideMark/>
          </w:tcPr>
          <w:p w14:paraId="0B78EEEB" w14:textId="77777777" w:rsidR="004011DD" w:rsidRPr="003A1FE8" w:rsidRDefault="004011DD" w:rsidP="001D16D7">
            <w:pPr>
              <w:tabs>
                <w:tab w:val="left" w:pos="1785"/>
              </w:tabs>
              <w:spacing w:line="360" w:lineRule="auto"/>
              <w:jc w:val="center"/>
              <w:rPr>
                <w:szCs w:val="24"/>
              </w:rPr>
            </w:pPr>
            <w:r w:rsidRPr="003A1FE8">
              <w:rPr>
                <w:szCs w:val="24"/>
              </w:rPr>
              <w:t>98.39</w:t>
            </w:r>
            <w:r>
              <w:rPr>
                <w:szCs w:val="24"/>
              </w:rPr>
              <w:t xml:space="preserve"> </w:t>
            </w:r>
            <m:oMath>
              <m:r>
                <w:rPr>
                  <w:rFonts w:ascii="Cambria Math" w:hAnsi="Cambria Math"/>
                  <w:szCs w:val="24"/>
                </w:rPr>
                <m:t>±</m:t>
              </m:r>
            </m:oMath>
            <w:r>
              <w:rPr>
                <w:rFonts w:eastAsiaTheme="minorEastAsia"/>
                <w:szCs w:val="24"/>
              </w:rPr>
              <w:t xml:space="preserve"> 0.03</w:t>
            </w:r>
          </w:p>
        </w:tc>
      </w:tr>
      <w:tr w:rsidR="004011DD" w:rsidRPr="003A1FE8" w14:paraId="696BAA02" w14:textId="77777777" w:rsidTr="004011DD">
        <w:trPr>
          <w:trHeight w:val="831"/>
        </w:trPr>
        <w:tc>
          <w:tcPr>
            <w:tcW w:w="2156" w:type="dxa"/>
            <w:noWrap/>
            <w:vAlign w:val="center"/>
            <w:hideMark/>
          </w:tcPr>
          <w:p w14:paraId="72454A29" w14:textId="77777777" w:rsidR="004011DD" w:rsidRPr="003A1FE8" w:rsidRDefault="004011DD" w:rsidP="001D16D7">
            <w:pPr>
              <w:tabs>
                <w:tab w:val="left" w:pos="1785"/>
              </w:tabs>
              <w:spacing w:line="360" w:lineRule="auto"/>
              <w:jc w:val="center"/>
              <w:rPr>
                <w:szCs w:val="24"/>
              </w:rPr>
            </w:pPr>
            <w:r w:rsidRPr="003A1FE8">
              <w:rPr>
                <w:szCs w:val="24"/>
              </w:rPr>
              <w:t>6</w:t>
            </w:r>
          </w:p>
        </w:tc>
        <w:tc>
          <w:tcPr>
            <w:tcW w:w="2157" w:type="dxa"/>
            <w:noWrap/>
            <w:vAlign w:val="center"/>
            <w:hideMark/>
          </w:tcPr>
          <w:p w14:paraId="673AECDF" w14:textId="77777777" w:rsidR="004011DD" w:rsidRPr="003A1FE8" w:rsidRDefault="004011DD" w:rsidP="001D16D7">
            <w:pPr>
              <w:tabs>
                <w:tab w:val="left" w:pos="1785"/>
              </w:tabs>
              <w:spacing w:line="360" w:lineRule="auto"/>
              <w:jc w:val="center"/>
              <w:rPr>
                <w:szCs w:val="24"/>
              </w:rPr>
            </w:pPr>
            <w:r w:rsidRPr="003A1FE8">
              <w:rPr>
                <w:szCs w:val="24"/>
              </w:rPr>
              <w:t>0.004</w:t>
            </w:r>
          </w:p>
        </w:tc>
        <w:tc>
          <w:tcPr>
            <w:tcW w:w="2157" w:type="dxa"/>
            <w:noWrap/>
            <w:vAlign w:val="center"/>
            <w:hideMark/>
          </w:tcPr>
          <w:p w14:paraId="5A9E0917" w14:textId="77777777" w:rsidR="004011DD" w:rsidRPr="003A1FE8" w:rsidRDefault="00274B11" w:rsidP="001D16D7">
            <w:pPr>
              <w:tabs>
                <w:tab w:val="left" w:pos="1785"/>
              </w:tabs>
              <w:spacing w:line="360" w:lineRule="auto"/>
              <w:jc w:val="center"/>
              <w:rPr>
                <w:szCs w:val="24"/>
              </w:rPr>
            </w:pPr>
            <w:r>
              <w:rPr>
                <w:szCs w:val="24"/>
              </w:rPr>
              <w:t>0.02</w:t>
            </w:r>
          </w:p>
        </w:tc>
        <w:tc>
          <w:tcPr>
            <w:tcW w:w="2156" w:type="dxa"/>
            <w:noWrap/>
            <w:vAlign w:val="center"/>
            <w:hideMark/>
          </w:tcPr>
          <w:p w14:paraId="7BCFAEA3" w14:textId="77777777" w:rsidR="004011DD" w:rsidRPr="003A1FE8" w:rsidRDefault="004011DD" w:rsidP="001D16D7">
            <w:pPr>
              <w:tabs>
                <w:tab w:val="left" w:pos="1785"/>
              </w:tabs>
              <w:spacing w:line="360" w:lineRule="auto"/>
              <w:jc w:val="center"/>
              <w:rPr>
                <w:szCs w:val="24"/>
              </w:rPr>
            </w:pPr>
            <w:r w:rsidRPr="003A1FE8">
              <w:rPr>
                <w:szCs w:val="24"/>
              </w:rPr>
              <w:t>99.89</w:t>
            </w:r>
            <w:r>
              <w:rPr>
                <w:szCs w:val="24"/>
              </w:rPr>
              <w:t xml:space="preserve"> </w:t>
            </w:r>
            <m:oMath>
              <m:r>
                <w:rPr>
                  <w:rFonts w:ascii="Cambria Math" w:hAnsi="Cambria Math"/>
                  <w:szCs w:val="24"/>
                </w:rPr>
                <m:t>± 0.01</m:t>
              </m:r>
            </m:oMath>
          </w:p>
        </w:tc>
      </w:tr>
      <w:tr w:rsidR="004011DD" w:rsidRPr="003A1FE8" w14:paraId="29898A12" w14:textId="77777777" w:rsidTr="004011DD">
        <w:trPr>
          <w:trHeight w:val="831"/>
        </w:trPr>
        <w:tc>
          <w:tcPr>
            <w:tcW w:w="2156" w:type="dxa"/>
            <w:noWrap/>
            <w:vAlign w:val="center"/>
            <w:hideMark/>
          </w:tcPr>
          <w:p w14:paraId="6266063C" w14:textId="77777777" w:rsidR="004011DD" w:rsidRPr="003A1FE8" w:rsidRDefault="004011DD" w:rsidP="001D16D7">
            <w:pPr>
              <w:tabs>
                <w:tab w:val="left" w:pos="1785"/>
              </w:tabs>
              <w:spacing w:line="360" w:lineRule="auto"/>
              <w:jc w:val="center"/>
              <w:rPr>
                <w:szCs w:val="24"/>
              </w:rPr>
            </w:pPr>
            <w:r w:rsidRPr="003A1FE8">
              <w:rPr>
                <w:szCs w:val="24"/>
              </w:rPr>
              <w:t>8</w:t>
            </w:r>
          </w:p>
        </w:tc>
        <w:tc>
          <w:tcPr>
            <w:tcW w:w="2157" w:type="dxa"/>
            <w:noWrap/>
            <w:vAlign w:val="center"/>
            <w:hideMark/>
          </w:tcPr>
          <w:p w14:paraId="7F0A2122" w14:textId="77777777" w:rsidR="004011DD" w:rsidRPr="003A1FE8" w:rsidRDefault="004011DD" w:rsidP="001D16D7">
            <w:pPr>
              <w:tabs>
                <w:tab w:val="left" w:pos="1785"/>
              </w:tabs>
              <w:spacing w:line="360" w:lineRule="auto"/>
              <w:jc w:val="center"/>
              <w:rPr>
                <w:szCs w:val="24"/>
              </w:rPr>
            </w:pPr>
            <w:r w:rsidRPr="003A1FE8">
              <w:rPr>
                <w:szCs w:val="24"/>
              </w:rPr>
              <w:t>0.067</w:t>
            </w:r>
          </w:p>
        </w:tc>
        <w:tc>
          <w:tcPr>
            <w:tcW w:w="2157" w:type="dxa"/>
            <w:noWrap/>
            <w:vAlign w:val="center"/>
            <w:hideMark/>
          </w:tcPr>
          <w:p w14:paraId="42A6006D" w14:textId="77777777" w:rsidR="004011DD" w:rsidRPr="003A1FE8" w:rsidRDefault="00274B11" w:rsidP="001D16D7">
            <w:pPr>
              <w:tabs>
                <w:tab w:val="left" w:pos="1785"/>
              </w:tabs>
              <w:spacing w:line="360" w:lineRule="auto"/>
              <w:jc w:val="center"/>
              <w:rPr>
                <w:szCs w:val="24"/>
              </w:rPr>
            </w:pPr>
            <w:r>
              <w:rPr>
                <w:szCs w:val="24"/>
              </w:rPr>
              <w:t>0.32</w:t>
            </w:r>
          </w:p>
        </w:tc>
        <w:tc>
          <w:tcPr>
            <w:tcW w:w="2156" w:type="dxa"/>
            <w:noWrap/>
            <w:vAlign w:val="center"/>
            <w:hideMark/>
          </w:tcPr>
          <w:p w14:paraId="756B1ECD" w14:textId="77777777" w:rsidR="004011DD" w:rsidRPr="003A1FE8" w:rsidRDefault="004011DD" w:rsidP="001D16D7">
            <w:pPr>
              <w:tabs>
                <w:tab w:val="left" w:pos="1785"/>
              </w:tabs>
              <w:spacing w:line="360" w:lineRule="auto"/>
              <w:jc w:val="center"/>
              <w:rPr>
                <w:szCs w:val="24"/>
              </w:rPr>
            </w:pPr>
            <w:r w:rsidRPr="003A1FE8">
              <w:rPr>
                <w:szCs w:val="24"/>
              </w:rPr>
              <w:t>98.36</w:t>
            </w:r>
            <w:r>
              <w:rPr>
                <w:szCs w:val="24"/>
              </w:rPr>
              <w:t xml:space="preserve"> </w:t>
            </w:r>
            <m:oMath>
              <m:r>
                <w:rPr>
                  <w:rFonts w:ascii="Cambria Math" w:hAnsi="Cambria Math"/>
                  <w:szCs w:val="24"/>
                </w:rPr>
                <m:t>±</m:t>
              </m:r>
            </m:oMath>
            <w:r>
              <w:rPr>
                <w:rFonts w:eastAsiaTheme="minorEastAsia"/>
                <w:szCs w:val="24"/>
              </w:rPr>
              <w:t xml:space="preserve"> 0.04</w:t>
            </w:r>
          </w:p>
        </w:tc>
      </w:tr>
      <w:tr w:rsidR="004011DD" w:rsidRPr="003A1FE8" w14:paraId="630707E4" w14:textId="77777777" w:rsidTr="004011DD">
        <w:trPr>
          <w:trHeight w:val="831"/>
        </w:trPr>
        <w:tc>
          <w:tcPr>
            <w:tcW w:w="2156" w:type="dxa"/>
            <w:noWrap/>
            <w:vAlign w:val="center"/>
            <w:hideMark/>
          </w:tcPr>
          <w:p w14:paraId="1C82A816" w14:textId="77777777" w:rsidR="004011DD" w:rsidRPr="003A1FE8" w:rsidRDefault="004011DD" w:rsidP="001D16D7">
            <w:pPr>
              <w:tabs>
                <w:tab w:val="left" w:pos="1785"/>
              </w:tabs>
              <w:spacing w:line="360" w:lineRule="auto"/>
              <w:jc w:val="center"/>
              <w:rPr>
                <w:szCs w:val="24"/>
              </w:rPr>
            </w:pPr>
            <w:r w:rsidRPr="003A1FE8">
              <w:rPr>
                <w:szCs w:val="24"/>
              </w:rPr>
              <w:t>10</w:t>
            </w:r>
          </w:p>
        </w:tc>
        <w:tc>
          <w:tcPr>
            <w:tcW w:w="2157" w:type="dxa"/>
            <w:noWrap/>
            <w:vAlign w:val="center"/>
            <w:hideMark/>
          </w:tcPr>
          <w:p w14:paraId="5B771BC6" w14:textId="77777777" w:rsidR="004011DD" w:rsidRPr="003A1FE8" w:rsidRDefault="004011DD" w:rsidP="001D16D7">
            <w:pPr>
              <w:tabs>
                <w:tab w:val="left" w:pos="1785"/>
              </w:tabs>
              <w:spacing w:line="360" w:lineRule="auto"/>
              <w:jc w:val="center"/>
              <w:rPr>
                <w:szCs w:val="24"/>
              </w:rPr>
            </w:pPr>
            <w:r w:rsidRPr="003A1FE8">
              <w:rPr>
                <w:szCs w:val="24"/>
              </w:rPr>
              <w:t>0.190</w:t>
            </w:r>
          </w:p>
        </w:tc>
        <w:tc>
          <w:tcPr>
            <w:tcW w:w="2157" w:type="dxa"/>
            <w:noWrap/>
            <w:vAlign w:val="center"/>
            <w:hideMark/>
          </w:tcPr>
          <w:p w14:paraId="03715539" w14:textId="77777777" w:rsidR="004011DD" w:rsidRPr="003A1FE8" w:rsidRDefault="00274B11" w:rsidP="001D16D7">
            <w:pPr>
              <w:tabs>
                <w:tab w:val="left" w:pos="1785"/>
              </w:tabs>
              <w:spacing w:line="360" w:lineRule="auto"/>
              <w:jc w:val="center"/>
              <w:rPr>
                <w:szCs w:val="24"/>
              </w:rPr>
            </w:pPr>
            <w:r>
              <w:rPr>
                <w:szCs w:val="24"/>
              </w:rPr>
              <w:t>0.92</w:t>
            </w:r>
          </w:p>
        </w:tc>
        <w:tc>
          <w:tcPr>
            <w:tcW w:w="2156" w:type="dxa"/>
            <w:noWrap/>
            <w:vAlign w:val="center"/>
            <w:hideMark/>
          </w:tcPr>
          <w:p w14:paraId="2DDF1A77" w14:textId="77777777" w:rsidR="004011DD" w:rsidRPr="003A1FE8" w:rsidRDefault="004011DD" w:rsidP="001D16D7">
            <w:pPr>
              <w:tabs>
                <w:tab w:val="left" w:pos="1785"/>
              </w:tabs>
              <w:spacing w:line="360" w:lineRule="auto"/>
              <w:jc w:val="center"/>
              <w:rPr>
                <w:szCs w:val="24"/>
              </w:rPr>
            </w:pPr>
            <w:r w:rsidRPr="003A1FE8">
              <w:rPr>
                <w:szCs w:val="24"/>
              </w:rPr>
              <w:t>95.36</w:t>
            </w:r>
            <w:r>
              <w:rPr>
                <w:szCs w:val="24"/>
              </w:rPr>
              <w:t xml:space="preserve"> </w:t>
            </w:r>
            <m:oMath>
              <m:r>
                <w:rPr>
                  <w:rFonts w:ascii="Cambria Math" w:hAnsi="Cambria Math"/>
                  <w:szCs w:val="24"/>
                </w:rPr>
                <m:t>±</m:t>
              </m:r>
            </m:oMath>
            <w:r>
              <w:rPr>
                <w:rFonts w:eastAsiaTheme="minorEastAsia"/>
                <w:szCs w:val="24"/>
              </w:rPr>
              <w:t xml:space="preserve"> 0.04</w:t>
            </w:r>
          </w:p>
        </w:tc>
      </w:tr>
    </w:tbl>
    <w:p w14:paraId="1FC6ACAB" w14:textId="77777777" w:rsidR="00F42F90" w:rsidRDefault="00F42F90" w:rsidP="001D16D7">
      <w:pPr>
        <w:spacing w:line="360" w:lineRule="auto"/>
      </w:pPr>
    </w:p>
    <w:p w14:paraId="23DAD2BF" w14:textId="77777777" w:rsidR="00971196" w:rsidRPr="004011DD" w:rsidRDefault="0086188E" w:rsidP="0086188E">
      <w:pPr>
        <w:tabs>
          <w:tab w:val="left" w:pos="720"/>
        </w:tabs>
        <w:spacing w:line="360" w:lineRule="auto"/>
        <w:jc w:val="both"/>
      </w:pPr>
      <w:r>
        <w:tab/>
      </w:r>
      <w:r w:rsidR="00EF6238" w:rsidRPr="00EF6238">
        <w:t xml:space="preserve">By altering the pH values from 2 to 10, the effect of pH on the </w:t>
      </w:r>
      <w:r w:rsidR="00EF6238">
        <w:t xml:space="preserve">removal </w:t>
      </w:r>
      <w:r w:rsidR="00EF6238" w:rsidRPr="00EF6238">
        <w:t xml:space="preserve">of methylene blue dye by </w:t>
      </w:r>
      <w:r w:rsidR="00EF6238">
        <w:t xml:space="preserve">activated tire char was investigated. </w:t>
      </w:r>
      <w:r w:rsidR="003613D9">
        <w:t>The i</w:t>
      </w:r>
      <w:r w:rsidR="00EF6238">
        <w:t xml:space="preserve">nitial concentration of </w:t>
      </w:r>
      <w:r w:rsidR="00EF6238" w:rsidRPr="00EF6238">
        <w:t xml:space="preserve">methylene blue solution </w:t>
      </w:r>
      <w:r w:rsidR="00EF6238">
        <w:t xml:space="preserve">was </w:t>
      </w:r>
      <w:r w:rsidR="00EF6238" w:rsidRPr="00EF6238">
        <w:t>50</w:t>
      </w:r>
      <w:r w:rsidR="00EF6238">
        <w:t xml:space="preserve"> ppm. </w:t>
      </w:r>
      <w:r w:rsidR="004011DD">
        <w:t>The experiment was carried out in triplicates. Table</w:t>
      </w:r>
      <w:r w:rsidR="00EF789B">
        <w:t xml:space="preserve"> 3.14</w:t>
      </w:r>
      <w:r w:rsidR="00EF6238" w:rsidRPr="00EF6238">
        <w:t xml:space="preserve"> shows the final absorbance, methylene blue solution concentration, and dye removal percentage for </w:t>
      </w:r>
      <w:r w:rsidR="00EF6238">
        <w:t>each adsorbent dose of activated</w:t>
      </w:r>
      <w:r w:rsidR="00EF6238" w:rsidRPr="00EF6238">
        <w:t xml:space="preserve"> tire char.</w:t>
      </w:r>
    </w:p>
    <w:p w14:paraId="1CD3ACD3" w14:textId="77777777" w:rsidR="004011DD" w:rsidRPr="0086188E" w:rsidRDefault="004011DD" w:rsidP="001D16D7">
      <w:pPr>
        <w:pStyle w:val="Caption"/>
        <w:keepNext/>
        <w:spacing w:line="360" w:lineRule="auto"/>
        <w:rPr>
          <w:rFonts w:eastAsiaTheme="minorEastAsia"/>
          <w:i w:val="0"/>
          <w:iCs w:val="0"/>
          <w:color w:val="auto"/>
          <w:sz w:val="24"/>
          <w:szCs w:val="24"/>
        </w:rPr>
      </w:pPr>
      <w:bookmarkStart w:id="476" w:name="_Toc80353615"/>
      <w:r w:rsidRPr="0086188E">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14</w:t>
      </w:r>
      <w:r w:rsidR="009449F2">
        <w:rPr>
          <w:b/>
          <w:bCs/>
          <w:i w:val="0"/>
          <w:iCs w:val="0"/>
          <w:color w:val="auto"/>
          <w:sz w:val="24"/>
          <w:szCs w:val="24"/>
        </w:rPr>
        <w:fldChar w:fldCharType="end"/>
      </w:r>
      <w:r w:rsidRPr="0086188E">
        <w:rPr>
          <w:i w:val="0"/>
          <w:iCs w:val="0"/>
          <w:color w:val="auto"/>
          <w:sz w:val="24"/>
          <w:szCs w:val="24"/>
        </w:rPr>
        <w:t>. Average data for the effect of pH on adsorption of methylene blue dye on activated tire char. Experimental conditions: Agitating speed: 120rpm, Adsorbent dosage: 0.1 g, Contact time: 20 min, Temperature:</w:t>
      </w:r>
      <m:oMath>
        <m:r>
          <w:rPr>
            <w:rFonts w:ascii="Cambria Math" w:hAnsi="Cambria Math"/>
            <w:color w:val="auto"/>
            <w:sz w:val="24"/>
            <w:szCs w:val="24"/>
          </w:rPr>
          <m:t>29℃</m:t>
        </m:r>
      </m:oMath>
      <w:bookmarkEnd w:id="476"/>
    </w:p>
    <w:p w14:paraId="7F99E068" w14:textId="77777777" w:rsidR="004011DD" w:rsidRPr="004011DD" w:rsidRDefault="004011DD" w:rsidP="001D16D7">
      <w:pPr>
        <w:spacing w:line="360" w:lineRule="auto"/>
      </w:pPr>
      <w:r w:rsidRPr="004011DD">
        <w:t>Initial absorbance-3.455</w:t>
      </w:r>
    </w:p>
    <w:p w14:paraId="4D42FA1B" w14:textId="77777777" w:rsidR="004011DD" w:rsidRPr="004011DD" w:rsidRDefault="004011DD" w:rsidP="001D16D7">
      <w:pPr>
        <w:spacing w:line="360" w:lineRule="auto"/>
      </w:pPr>
    </w:p>
    <w:tbl>
      <w:tblPr>
        <w:tblStyle w:val="TableGrid"/>
        <w:tblW w:w="8676" w:type="dxa"/>
        <w:tblInd w:w="-95" w:type="dxa"/>
        <w:tblLayout w:type="fixed"/>
        <w:tblLook w:val="04A0" w:firstRow="1" w:lastRow="0" w:firstColumn="1" w:lastColumn="0" w:noHBand="0" w:noVBand="1"/>
      </w:tblPr>
      <w:tblGrid>
        <w:gridCol w:w="2169"/>
        <w:gridCol w:w="2169"/>
        <w:gridCol w:w="2169"/>
        <w:gridCol w:w="2169"/>
      </w:tblGrid>
      <w:tr w:rsidR="004011DD" w:rsidRPr="003A1FE8" w14:paraId="3D679C3D" w14:textId="77777777" w:rsidTr="004011DD">
        <w:trPr>
          <w:trHeight w:val="436"/>
        </w:trPr>
        <w:tc>
          <w:tcPr>
            <w:tcW w:w="2169" w:type="dxa"/>
            <w:noWrap/>
            <w:vAlign w:val="center"/>
          </w:tcPr>
          <w:p w14:paraId="1D81AF42" w14:textId="77777777" w:rsidR="004011DD" w:rsidRPr="003A1FE8" w:rsidRDefault="004011DD" w:rsidP="001D16D7">
            <w:pPr>
              <w:tabs>
                <w:tab w:val="left" w:pos="1785"/>
              </w:tabs>
              <w:spacing w:line="360" w:lineRule="auto"/>
              <w:jc w:val="center"/>
              <w:rPr>
                <w:szCs w:val="24"/>
              </w:rPr>
            </w:pPr>
            <w:r w:rsidRPr="003A1FE8">
              <w:rPr>
                <w:szCs w:val="24"/>
              </w:rPr>
              <w:lastRenderedPageBreak/>
              <w:t>pH(pH</w:t>
            </w:r>
            <m:oMath>
              <m:r>
                <w:rPr>
                  <w:rFonts w:ascii="Cambria Math" w:hAnsi="Cambria Math"/>
                  <w:szCs w:val="24"/>
                </w:rPr>
                <m:t>±</m:t>
              </m:r>
            </m:oMath>
            <w:r w:rsidRPr="003A1FE8">
              <w:rPr>
                <w:szCs w:val="24"/>
              </w:rPr>
              <w:t>0.01)</w:t>
            </w:r>
          </w:p>
        </w:tc>
        <w:tc>
          <w:tcPr>
            <w:tcW w:w="2169" w:type="dxa"/>
            <w:noWrap/>
            <w:vAlign w:val="center"/>
          </w:tcPr>
          <w:p w14:paraId="132D3B77" w14:textId="77777777" w:rsidR="004011DD" w:rsidRPr="003A1FE8" w:rsidRDefault="004011DD" w:rsidP="001D16D7">
            <w:pPr>
              <w:tabs>
                <w:tab w:val="left" w:pos="1785"/>
              </w:tabs>
              <w:spacing w:line="360" w:lineRule="auto"/>
              <w:jc w:val="center"/>
              <w:rPr>
                <w:szCs w:val="24"/>
              </w:rPr>
            </w:pPr>
            <w:r w:rsidRPr="003A1FE8">
              <w:rPr>
                <w:szCs w:val="24"/>
              </w:rPr>
              <w:t>Final absorbance</w:t>
            </w:r>
          </w:p>
          <w:p w14:paraId="494EF875" w14:textId="77777777" w:rsidR="004011DD" w:rsidRPr="003A1FE8" w:rsidRDefault="004011DD" w:rsidP="001D16D7">
            <w:pPr>
              <w:tabs>
                <w:tab w:val="left" w:pos="1785"/>
              </w:tabs>
              <w:spacing w:line="360" w:lineRule="auto"/>
              <w:jc w:val="center"/>
              <w:rPr>
                <w:szCs w:val="24"/>
              </w:rPr>
            </w:pPr>
            <w:r w:rsidRPr="003A1FE8">
              <w:rPr>
                <w:szCs w:val="24"/>
              </w:rPr>
              <w:t>(A</w:t>
            </w:r>
            <m:oMath>
              <m:r>
                <w:rPr>
                  <w:rFonts w:ascii="Cambria Math" w:hAnsi="Cambria Math"/>
                  <w:szCs w:val="24"/>
                </w:rPr>
                <m:t>±</m:t>
              </m:r>
            </m:oMath>
            <w:r w:rsidRPr="003A1FE8">
              <w:rPr>
                <w:szCs w:val="24"/>
              </w:rPr>
              <w:t>0.001)</w:t>
            </w:r>
          </w:p>
        </w:tc>
        <w:tc>
          <w:tcPr>
            <w:tcW w:w="2169" w:type="dxa"/>
            <w:noWrap/>
            <w:vAlign w:val="center"/>
          </w:tcPr>
          <w:p w14:paraId="759E6B21" w14:textId="77777777" w:rsidR="004011DD" w:rsidRPr="003A1FE8" w:rsidRDefault="004011DD" w:rsidP="001D16D7">
            <w:pPr>
              <w:tabs>
                <w:tab w:val="left" w:pos="1785"/>
              </w:tabs>
              <w:spacing w:line="360" w:lineRule="auto"/>
              <w:jc w:val="center"/>
              <w:rPr>
                <w:szCs w:val="24"/>
              </w:rPr>
            </w:pPr>
            <w:r w:rsidRPr="003A1FE8">
              <w:rPr>
                <w:szCs w:val="24"/>
              </w:rPr>
              <w:t>Fin</w:t>
            </w:r>
            <w:r>
              <w:rPr>
                <w:szCs w:val="24"/>
              </w:rPr>
              <w:t>al methylene blue concentration/ppm</w:t>
            </w:r>
          </w:p>
        </w:tc>
        <w:tc>
          <w:tcPr>
            <w:tcW w:w="2169" w:type="dxa"/>
            <w:noWrap/>
            <w:vAlign w:val="center"/>
          </w:tcPr>
          <w:p w14:paraId="5980CDE4" w14:textId="77777777" w:rsidR="004011DD" w:rsidRPr="003A1FE8" w:rsidRDefault="004011DD" w:rsidP="001D16D7">
            <w:pPr>
              <w:tabs>
                <w:tab w:val="left" w:pos="1785"/>
              </w:tabs>
              <w:spacing w:line="360" w:lineRule="auto"/>
              <w:jc w:val="center"/>
              <w:rPr>
                <w:szCs w:val="24"/>
              </w:rPr>
            </w:pPr>
            <w:r w:rsidRPr="003A1FE8">
              <w:rPr>
                <w:szCs w:val="24"/>
              </w:rPr>
              <w:t>% Dye removal</w:t>
            </w:r>
          </w:p>
        </w:tc>
      </w:tr>
      <w:tr w:rsidR="004011DD" w:rsidRPr="003A1FE8" w14:paraId="6EA98223" w14:textId="77777777" w:rsidTr="004011DD">
        <w:trPr>
          <w:trHeight w:val="731"/>
        </w:trPr>
        <w:tc>
          <w:tcPr>
            <w:tcW w:w="2169" w:type="dxa"/>
            <w:noWrap/>
            <w:vAlign w:val="center"/>
            <w:hideMark/>
          </w:tcPr>
          <w:p w14:paraId="4AE1A607" w14:textId="77777777" w:rsidR="004011DD" w:rsidRPr="003A1FE8" w:rsidRDefault="004011DD" w:rsidP="001D16D7">
            <w:pPr>
              <w:tabs>
                <w:tab w:val="left" w:pos="1785"/>
              </w:tabs>
              <w:spacing w:line="360" w:lineRule="auto"/>
              <w:jc w:val="center"/>
              <w:rPr>
                <w:szCs w:val="24"/>
              </w:rPr>
            </w:pPr>
            <w:r w:rsidRPr="003A1FE8">
              <w:rPr>
                <w:szCs w:val="24"/>
              </w:rPr>
              <w:t>2</w:t>
            </w:r>
          </w:p>
        </w:tc>
        <w:tc>
          <w:tcPr>
            <w:tcW w:w="2169" w:type="dxa"/>
            <w:noWrap/>
            <w:vAlign w:val="center"/>
            <w:hideMark/>
          </w:tcPr>
          <w:p w14:paraId="4DAB3A87" w14:textId="77777777" w:rsidR="004011DD" w:rsidRPr="003A1FE8" w:rsidRDefault="004011DD" w:rsidP="001D16D7">
            <w:pPr>
              <w:tabs>
                <w:tab w:val="left" w:pos="1785"/>
              </w:tabs>
              <w:spacing w:line="360" w:lineRule="auto"/>
              <w:jc w:val="center"/>
              <w:rPr>
                <w:szCs w:val="24"/>
              </w:rPr>
            </w:pPr>
            <w:r w:rsidRPr="003A1FE8">
              <w:rPr>
                <w:szCs w:val="24"/>
              </w:rPr>
              <w:t>1.436</w:t>
            </w:r>
          </w:p>
        </w:tc>
        <w:tc>
          <w:tcPr>
            <w:tcW w:w="2169" w:type="dxa"/>
            <w:noWrap/>
            <w:vAlign w:val="center"/>
            <w:hideMark/>
          </w:tcPr>
          <w:p w14:paraId="3CF11AAB" w14:textId="77777777" w:rsidR="004011DD" w:rsidRPr="003A1FE8" w:rsidRDefault="004011DD" w:rsidP="001D16D7">
            <w:pPr>
              <w:tabs>
                <w:tab w:val="left" w:pos="1785"/>
              </w:tabs>
              <w:spacing w:line="360" w:lineRule="auto"/>
              <w:jc w:val="center"/>
              <w:rPr>
                <w:szCs w:val="24"/>
              </w:rPr>
            </w:pPr>
            <w:r>
              <w:rPr>
                <w:szCs w:val="24"/>
              </w:rPr>
              <w:t>7.00</w:t>
            </w:r>
          </w:p>
        </w:tc>
        <w:tc>
          <w:tcPr>
            <w:tcW w:w="2169" w:type="dxa"/>
            <w:noWrap/>
            <w:vAlign w:val="center"/>
            <w:hideMark/>
          </w:tcPr>
          <w:p w14:paraId="0898F2DB" w14:textId="77777777" w:rsidR="004011DD" w:rsidRPr="003A1FE8" w:rsidRDefault="004011DD" w:rsidP="001D16D7">
            <w:pPr>
              <w:tabs>
                <w:tab w:val="left" w:pos="1785"/>
              </w:tabs>
              <w:spacing w:line="360" w:lineRule="auto"/>
              <w:jc w:val="center"/>
              <w:rPr>
                <w:szCs w:val="24"/>
              </w:rPr>
            </w:pPr>
            <w:r w:rsidRPr="003A1FE8">
              <w:rPr>
                <w:szCs w:val="24"/>
              </w:rPr>
              <w:t>85.99</w:t>
            </w:r>
            <w:r>
              <w:rPr>
                <w:szCs w:val="24"/>
              </w:rPr>
              <w:t xml:space="preserve"> </w:t>
            </w:r>
            <m:oMath>
              <m:r>
                <w:rPr>
                  <w:rFonts w:ascii="Cambria Math" w:hAnsi="Cambria Math"/>
                  <w:szCs w:val="24"/>
                </w:rPr>
                <m:t>±</m:t>
              </m:r>
            </m:oMath>
            <w:r>
              <w:rPr>
                <w:rFonts w:eastAsiaTheme="minorEastAsia"/>
                <w:szCs w:val="24"/>
              </w:rPr>
              <w:t xml:space="preserve"> 0.02</w:t>
            </w:r>
          </w:p>
        </w:tc>
      </w:tr>
      <w:tr w:rsidR="004011DD" w:rsidRPr="003A1FE8" w14:paraId="0E4FBB93" w14:textId="77777777" w:rsidTr="004011DD">
        <w:trPr>
          <w:trHeight w:val="731"/>
        </w:trPr>
        <w:tc>
          <w:tcPr>
            <w:tcW w:w="2169" w:type="dxa"/>
            <w:noWrap/>
            <w:vAlign w:val="center"/>
            <w:hideMark/>
          </w:tcPr>
          <w:p w14:paraId="77F27CF6" w14:textId="77777777" w:rsidR="004011DD" w:rsidRPr="003A1FE8" w:rsidRDefault="004011DD" w:rsidP="001D16D7">
            <w:pPr>
              <w:tabs>
                <w:tab w:val="left" w:pos="1785"/>
              </w:tabs>
              <w:spacing w:line="360" w:lineRule="auto"/>
              <w:jc w:val="center"/>
              <w:rPr>
                <w:szCs w:val="24"/>
              </w:rPr>
            </w:pPr>
            <w:r w:rsidRPr="003A1FE8">
              <w:rPr>
                <w:szCs w:val="24"/>
              </w:rPr>
              <w:t>4</w:t>
            </w:r>
          </w:p>
        </w:tc>
        <w:tc>
          <w:tcPr>
            <w:tcW w:w="2169" w:type="dxa"/>
            <w:noWrap/>
            <w:vAlign w:val="center"/>
            <w:hideMark/>
          </w:tcPr>
          <w:p w14:paraId="2CB0DA23" w14:textId="77777777" w:rsidR="004011DD" w:rsidRPr="003A1FE8" w:rsidRDefault="004011DD" w:rsidP="001D16D7">
            <w:pPr>
              <w:tabs>
                <w:tab w:val="left" w:pos="1785"/>
              </w:tabs>
              <w:spacing w:line="360" w:lineRule="auto"/>
              <w:jc w:val="center"/>
              <w:rPr>
                <w:szCs w:val="24"/>
              </w:rPr>
            </w:pPr>
            <w:r w:rsidRPr="003A1FE8">
              <w:rPr>
                <w:szCs w:val="24"/>
              </w:rPr>
              <w:t>1.149</w:t>
            </w:r>
          </w:p>
        </w:tc>
        <w:tc>
          <w:tcPr>
            <w:tcW w:w="2169" w:type="dxa"/>
            <w:noWrap/>
            <w:vAlign w:val="center"/>
            <w:hideMark/>
          </w:tcPr>
          <w:p w14:paraId="17AD326E" w14:textId="77777777" w:rsidR="004011DD" w:rsidRPr="003A1FE8" w:rsidRDefault="004011DD" w:rsidP="001D16D7">
            <w:pPr>
              <w:tabs>
                <w:tab w:val="left" w:pos="1785"/>
              </w:tabs>
              <w:spacing w:line="360" w:lineRule="auto"/>
              <w:jc w:val="center"/>
              <w:rPr>
                <w:szCs w:val="24"/>
              </w:rPr>
            </w:pPr>
            <w:r>
              <w:rPr>
                <w:szCs w:val="24"/>
              </w:rPr>
              <w:t>5.60</w:t>
            </w:r>
          </w:p>
        </w:tc>
        <w:tc>
          <w:tcPr>
            <w:tcW w:w="2169" w:type="dxa"/>
            <w:noWrap/>
            <w:vAlign w:val="center"/>
            <w:hideMark/>
          </w:tcPr>
          <w:p w14:paraId="6A7464E6" w14:textId="77777777" w:rsidR="004011DD" w:rsidRPr="003A1FE8" w:rsidRDefault="004011DD" w:rsidP="001D16D7">
            <w:pPr>
              <w:tabs>
                <w:tab w:val="left" w:pos="1785"/>
              </w:tabs>
              <w:spacing w:line="360" w:lineRule="auto"/>
              <w:jc w:val="center"/>
              <w:rPr>
                <w:szCs w:val="24"/>
              </w:rPr>
            </w:pPr>
            <w:r w:rsidRPr="003A1FE8">
              <w:rPr>
                <w:szCs w:val="24"/>
              </w:rPr>
              <w:t>88.79</w:t>
            </w:r>
            <w:r>
              <w:rPr>
                <w:szCs w:val="24"/>
              </w:rPr>
              <w:t xml:space="preserve"> </w:t>
            </w:r>
            <m:oMath>
              <m:r>
                <w:rPr>
                  <w:rFonts w:ascii="Cambria Math" w:hAnsi="Cambria Math"/>
                  <w:szCs w:val="24"/>
                </w:rPr>
                <m:t>±</m:t>
              </m:r>
            </m:oMath>
            <w:r>
              <w:rPr>
                <w:rFonts w:eastAsiaTheme="minorEastAsia"/>
                <w:szCs w:val="24"/>
              </w:rPr>
              <w:t xml:space="preserve"> 0.03</w:t>
            </w:r>
          </w:p>
        </w:tc>
      </w:tr>
      <w:tr w:rsidR="004011DD" w:rsidRPr="003A1FE8" w14:paraId="60719BD0" w14:textId="77777777" w:rsidTr="004011DD">
        <w:trPr>
          <w:trHeight w:val="731"/>
        </w:trPr>
        <w:tc>
          <w:tcPr>
            <w:tcW w:w="2169" w:type="dxa"/>
            <w:noWrap/>
            <w:vAlign w:val="center"/>
            <w:hideMark/>
          </w:tcPr>
          <w:p w14:paraId="23DBBF16" w14:textId="77777777" w:rsidR="004011DD" w:rsidRPr="003A1FE8" w:rsidRDefault="004011DD" w:rsidP="001D16D7">
            <w:pPr>
              <w:tabs>
                <w:tab w:val="left" w:pos="1785"/>
              </w:tabs>
              <w:spacing w:line="360" w:lineRule="auto"/>
              <w:jc w:val="center"/>
              <w:rPr>
                <w:szCs w:val="24"/>
              </w:rPr>
            </w:pPr>
            <w:r w:rsidRPr="003A1FE8">
              <w:rPr>
                <w:szCs w:val="24"/>
              </w:rPr>
              <w:t>6</w:t>
            </w:r>
          </w:p>
        </w:tc>
        <w:tc>
          <w:tcPr>
            <w:tcW w:w="2169" w:type="dxa"/>
            <w:noWrap/>
            <w:vAlign w:val="center"/>
            <w:hideMark/>
          </w:tcPr>
          <w:p w14:paraId="403E69D0" w14:textId="77777777" w:rsidR="004011DD" w:rsidRPr="003A1FE8" w:rsidRDefault="004011DD" w:rsidP="001D16D7">
            <w:pPr>
              <w:tabs>
                <w:tab w:val="left" w:pos="1785"/>
              </w:tabs>
              <w:spacing w:line="360" w:lineRule="auto"/>
              <w:jc w:val="center"/>
              <w:rPr>
                <w:szCs w:val="24"/>
              </w:rPr>
            </w:pPr>
            <w:r w:rsidRPr="003A1FE8">
              <w:rPr>
                <w:szCs w:val="24"/>
              </w:rPr>
              <w:t>1.056</w:t>
            </w:r>
          </w:p>
        </w:tc>
        <w:tc>
          <w:tcPr>
            <w:tcW w:w="2169" w:type="dxa"/>
            <w:noWrap/>
            <w:vAlign w:val="center"/>
            <w:hideMark/>
          </w:tcPr>
          <w:p w14:paraId="356E1A98" w14:textId="77777777" w:rsidR="004011DD" w:rsidRPr="003A1FE8" w:rsidRDefault="004011DD" w:rsidP="001D16D7">
            <w:pPr>
              <w:tabs>
                <w:tab w:val="left" w:pos="1785"/>
              </w:tabs>
              <w:spacing w:line="360" w:lineRule="auto"/>
              <w:jc w:val="center"/>
              <w:rPr>
                <w:szCs w:val="24"/>
              </w:rPr>
            </w:pPr>
            <w:r>
              <w:rPr>
                <w:szCs w:val="24"/>
              </w:rPr>
              <w:t>5.15</w:t>
            </w:r>
          </w:p>
        </w:tc>
        <w:tc>
          <w:tcPr>
            <w:tcW w:w="2169" w:type="dxa"/>
            <w:noWrap/>
            <w:vAlign w:val="center"/>
            <w:hideMark/>
          </w:tcPr>
          <w:p w14:paraId="5BFEFE60" w14:textId="77777777" w:rsidR="004011DD" w:rsidRPr="003A1FE8" w:rsidRDefault="004011DD" w:rsidP="001D16D7">
            <w:pPr>
              <w:tabs>
                <w:tab w:val="left" w:pos="1785"/>
              </w:tabs>
              <w:spacing w:line="360" w:lineRule="auto"/>
              <w:jc w:val="center"/>
              <w:rPr>
                <w:szCs w:val="24"/>
              </w:rPr>
            </w:pPr>
            <w:r w:rsidRPr="003A1FE8">
              <w:rPr>
                <w:szCs w:val="24"/>
              </w:rPr>
              <w:t>89.69</w:t>
            </w:r>
            <w:r>
              <w:rPr>
                <w:szCs w:val="24"/>
              </w:rPr>
              <w:t xml:space="preserve"> </w:t>
            </w:r>
            <m:oMath>
              <m:r>
                <w:rPr>
                  <w:rFonts w:ascii="Cambria Math" w:hAnsi="Cambria Math"/>
                  <w:szCs w:val="24"/>
                </w:rPr>
                <m:t>±</m:t>
              </m:r>
            </m:oMath>
            <w:r>
              <w:rPr>
                <w:rFonts w:eastAsiaTheme="minorEastAsia"/>
                <w:szCs w:val="24"/>
              </w:rPr>
              <w:t xml:space="preserve"> 0.03</w:t>
            </w:r>
          </w:p>
        </w:tc>
      </w:tr>
      <w:tr w:rsidR="004011DD" w:rsidRPr="003A1FE8" w14:paraId="115BB64C" w14:textId="77777777" w:rsidTr="004011DD">
        <w:trPr>
          <w:trHeight w:val="731"/>
        </w:trPr>
        <w:tc>
          <w:tcPr>
            <w:tcW w:w="2169" w:type="dxa"/>
            <w:noWrap/>
            <w:vAlign w:val="center"/>
            <w:hideMark/>
          </w:tcPr>
          <w:p w14:paraId="01736CD5" w14:textId="77777777" w:rsidR="004011DD" w:rsidRPr="003A1FE8" w:rsidRDefault="004011DD" w:rsidP="001D16D7">
            <w:pPr>
              <w:tabs>
                <w:tab w:val="left" w:pos="1785"/>
              </w:tabs>
              <w:spacing w:line="360" w:lineRule="auto"/>
              <w:jc w:val="center"/>
              <w:rPr>
                <w:szCs w:val="24"/>
              </w:rPr>
            </w:pPr>
            <w:r w:rsidRPr="003A1FE8">
              <w:rPr>
                <w:szCs w:val="24"/>
              </w:rPr>
              <w:t>8</w:t>
            </w:r>
          </w:p>
        </w:tc>
        <w:tc>
          <w:tcPr>
            <w:tcW w:w="2169" w:type="dxa"/>
            <w:noWrap/>
            <w:vAlign w:val="center"/>
            <w:hideMark/>
          </w:tcPr>
          <w:p w14:paraId="4422DAEE" w14:textId="77777777" w:rsidR="004011DD" w:rsidRPr="003A1FE8" w:rsidRDefault="004011DD" w:rsidP="001D16D7">
            <w:pPr>
              <w:tabs>
                <w:tab w:val="left" w:pos="1785"/>
              </w:tabs>
              <w:spacing w:line="360" w:lineRule="auto"/>
              <w:jc w:val="center"/>
              <w:rPr>
                <w:szCs w:val="24"/>
              </w:rPr>
            </w:pPr>
            <w:r w:rsidRPr="003A1FE8">
              <w:rPr>
                <w:szCs w:val="24"/>
              </w:rPr>
              <w:t>0.716</w:t>
            </w:r>
          </w:p>
        </w:tc>
        <w:tc>
          <w:tcPr>
            <w:tcW w:w="2169" w:type="dxa"/>
            <w:noWrap/>
            <w:vAlign w:val="center"/>
            <w:hideMark/>
          </w:tcPr>
          <w:p w14:paraId="0835B51B" w14:textId="77777777" w:rsidR="004011DD" w:rsidRPr="003A1FE8" w:rsidRDefault="004011DD" w:rsidP="001D16D7">
            <w:pPr>
              <w:tabs>
                <w:tab w:val="left" w:pos="1785"/>
              </w:tabs>
              <w:spacing w:line="360" w:lineRule="auto"/>
              <w:jc w:val="center"/>
              <w:rPr>
                <w:szCs w:val="24"/>
              </w:rPr>
            </w:pPr>
            <w:r>
              <w:rPr>
                <w:szCs w:val="24"/>
              </w:rPr>
              <w:t>3.49</w:t>
            </w:r>
          </w:p>
        </w:tc>
        <w:tc>
          <w:tcPr>
            <w:tcW w:w="2169" w:type="dxa"/>
            <w:noWrap/>
            <w:vAlign w:val="center"/>
            <w:hideMark/>
          </w:tcPr>
          <w:p w14:paraId="0F71872E" w14:textId="77777777" w:rsidR="004011DD" w:rsidRPr="003A1FE8" w:rsidRDefault="004011DD" w:rsidP="001D16D7">
            <w:pPr>
              <w:tabs>
                <w:tab w:val="left" w:pos="1785"/>
              </w:tabs>
              <w:spacing w:line="360" w:lineRule="auto"/>
              <w:jc w:val="center"/>
              <w:rPr>
                <w:szCs w:val="24"/>
              </w:rPr>
            </w:pPr>
            <w:r w:rsidRPr="003A1FE8">
              <w:rPr>
                <w:szCs w:val="24"/>
              </w:rPr>
              <w:t>93.01</w:t>
            </w:r>
            <w:r>
              <w:rPr>
                <w:szCs w:val="24"/>
              </w:rPr>
              <w:t xml:space="preserve"> </w:t>
            </w:r>
            <m:oMath>
              <m:r>
                <w:rPr>
                  <w:rFonts w:ascii="Cambria Math" w:hAnsi="Cambria Math"/>
                  <w:szCs w:val="24"/>
                </w:rPr>
                <m:t>±</m:t>
              </m:r>
            </m:oMath>
            <w:r>
              <w:rPr>
                <w:rFonts w:eastAsiaTheme="minorEastAsia"/>
                <w:szCs w:val="24"/>
              </w:rPr>
              <w:t xml:space="preserve"> 0.02</w:t>
            </w:r>
          </w:p>
        </w:tc>
      </w:tr>
      <w:tr w:rsidR="004011DD" w:rsidRPr="003A1FE8" w14:paraId="7385ED95" w14:textId="77777777" w:rsidTr="004011DD">
        <w:trPr>
          <w:trHeight w:val="731"/>
        </w:trPr>
        <w:tc>
          <w:tcPr>
            <w:tcW w:w="2169" w:type="dxa"/>
            <w:noWrap/>
            <w:vAlign w:val="center"/>
            <w:hideMark/>
          </w:tcPr>
          <w:p w14:paraId="066D3923" w14:textId="77777777" w:rsidR="004011DD" w:rsidRPr="003A1FE8" w:rsidRDefault="004011DD" w:rsidP="001D16D7">
            <w:pPr>
              <w:tabs>
                <w:tab w:val="left" w:pos="1785"/>
              </w:tabs>
              <w:spacing w:line="360" w:lineRule="auto"/>
              <w:jc w:val="center"/>
              <w:rPr>
                <w:szCs w:val="24"/>
              </w:rPr>
            </w:pPr>
            <w:r w:rsidRPr="003A1FE8">
              <w:rPr>
                <w:szCs w:val="24"/>
              </w:rPr>
              <w:t>10</w:t>
            </w:r>
          </w:p>
        </w:tc>
        <w:tc>
          <w:tcPr>
            <w:tcW w:w="2169" w:type="dxa"/>
            <w:noWrap/>
            <w:vAlign w:val="center"/>
            <w:hideMark/>
          </w:tcPr>
          <w:p w14:paraId="273597AF" w14:textId="77777777" w:rsidR="004011DD" w:rsidRPr="003A1FE8" w:rsidRDefault="004011DD" w:rsidP="001D16D7">
            <w:pPr>
              <w:tabs>
                <w:tab w:val="left" w:pos="1785"/>
              </w:tabs>
              <w:spacing w:line="360" w:lineRule="auto"/>
              <w:jc w:val="center"/>
              <w:rPr>
                <w:szCs w:val="24"/>
              </w:rPr>
            </w:pPr>
            <w:r w:rsidRPr="003A1FE8">
              <w:rPr>
                <w:szCs w:val="24"/>
              </w:rPr>
              <w:t>0.118</w:t>
            </w:r>
          </w:p>
        </w:tc>
        <w:tc>
          <w:tcPr>
            <w:tcW w:w="2169" w:type="dxa"/>
            <w:noWrap/>
            <w:vAlign w:val="center"/>
            <w:hideMark/>
          </w:tcPr>
          <w:p w14:paraId="4E08CF3E" w14:textId="77777777" w:rsidR="004011DD" w:rsidRPr="003A1FE8" w:rsidRDefault="004011DD" w:rsidP="001D16D7">
            <w:pPr>
              <w:tabs>
                <w:tab w:val="left" w:pos="1785"/>
              </w:tabs>
              <w:spacing w:line="360" w:lineRule="auto"/>
              <w:jc w:val="center"/>
              <w:rPr>
                <w:szCs w:val="24"/>
              </w:rPr>
            </w:pPr>
            <w:r>
              <w:rPr>
                <w:szCs w:val="24"/>
              </w:rPr>
              <w:t>0.57</w:t>
            </w:r>
          </w:p>
        </w:tc>
        <w:tc>
          <w:tcPr>
            <w:tcW w:w="2169" w:type="dxa"/>
            <w:noWrap/>
            <w:vAlign w:val="center"/>
            <w:hideMark/>
          </w:tcPr>
          <w:p w14:paraId="43035FFB" w14:textId="77777777" w:rsidR="004011DD" w:rsidRPr="003A1FE8" w:rsidRDefault="004011DD" w:rsidP="001D16D7">
            <w:pPr>
              <w:tabs>
                <w:tab w:val="left" w:pos="1785"/>
              </w:tabs>
              <w:spacing w:line="360" w:lineRule="auto"/>
              <w:jc w:val="center"/>
              <w:rPr>
                <w:szCs w:val="24"/>
              </w:rPr>
            </w:pPr>
            <w:r w:rsidRPr="003A1FE8">
              <w:rPr>
                <w:szCs w:val="24"/>
              </w:rPr>
              <w:t>98.84</w:t>
            </w:r>
            <m:oMath>
              <m:r>
                <w:rPr>
                  <w:rFonts w:ascii="Cambria Math" w:hAnsi="Cambria Math"/>
                  <w:szCs w:val="24"/>
                </w:rPr>
                <m:t xml:space="preserve"> ±</m:t>
              </m:r>
            </m:oMath>
            <w:r>
              <w:rPr>
                <w:rFonts w:eastAsiaTheme="minorEastAsia"/>
                <w:szCs w:val="24"/>
              </w:rPr>
              <w:t xml:space="preserve"> 0.02</w:t>
            </w:r>
          </w:p>
        </w:tc>
      </w:tr>
    </w:tbl>
    <w:p w14:paraId="73F85F51" w14:textId="77777777" w:rsidR="00E06E86" w:rsidRDefault="00E06E86" w:rsidP="001D16D7">
      <w:pPr>
        <w:tabs>
          <w:tab w:val="left" w:pos="1785"/>
        </w:tabs>
        <w:spacing w:line="360" w:lineRule="auto"/>
        <w:jc w:val="both"/>
        <w:rPr>
          <w:b/>
          <w:bCs/>
          <w:szCs w:val="24"/>
        </w:rPr>
      </w:pPr>
    </w:p>
    <w:p w14:paraId="1A6D9FBD" w14:textId="77777777" w:rsidR="004011DD" w:rsidRDefault="0086188E" w:rsidP="0086188E">
      <w:pPr>
        <w:tabs>
          <w:tab w:val="left" w:pos="720"/>
        </w:tabs>
        <w:spacing w:line="360" w:lineRule="auto"/>
        <w:jc w:val="both"/>
        <w:rPr>
          <w:rFonts w:eastAsiaTheme="minorEastAsia"/>
          <w:szCs w:val="24"/>
        </w:rPr>
      </w:pPr>
      <w:r>
        <w:rPr>
          <w:rFonts w:eastAsiaTheme="minorEastAsia"/>
          <w:szCs w:val="24"/>
        </w:rPr>
        <w:tab/>
      </w:r>
      <w:r w:rsidR="00EF6238">
        <w:rPr>
          <w:rFonts w:eastAsiaTheme="minorEastAsia"/>
          <w:szCs w:val="24"/>
        </w:rPr>
        <w:t>By varying the</w:t>
      </w:r>
      <w:r w:rsidR="00EF6238" w:rsidRPr="00EF6238">
        <w:rPr>
          <w:rFonts w:eastAsiaTheme="minorEastAsia"/>
          <w:szCs w:val="24"/>
        </w:rPr>
        <w:t xml:space="preserve"> pH values from 2 to 10, the effect of pH on the </w:t>
      </w:r>
      <w:r w:rsidR="00EF6238">
        <w:rPr>
          <w:rFonts w:eastAsiaTheme="minorEastAsia"/>
          <w:szCs w:val="24"/>
        </w:rPr>
        <w:t xml:space="preserve">removal </w:t>
      </w:r>
      <w:r w:rsidR="00EF6238" w:rsidRPr="00EF6238">
        <w:rPr>
          <w:rFonts w:eastAsiaTheme="minorEastAsia"/>
          <w:szCs w:val="24"/>
        </w:rPr>
        <w:t xml:space="preserve">of methylene blue dye by </w:t>
      </w:r>
      <w:r w:rsidR="00EF6238">
        <w:rPr>
          <w:rFonts w:eastAsiaTheme="minorEastAsia"/>
          <w:szCs w:val="24"/>
        </w:rPr>
        <w:t>commercial carbon black</w:t>
      </w:r>
      <w:r w:rsidR="00EF6238" w:rsidRPr="00EF6238">
        <w:rPr>
          <w:rFonts w:eastAsiaTheme="minorEastAsia"/>
          <w:szCs w:val="24"/>
        </w:rPr>
        <w:t xml:space="preserve"> was investigated. The </w:t>
      </w:r>
      <w:r w:rsidR="00EF6238">
        <w:rPr>
          <w:rFonts w:eastAsiaTheme="minorEastAsia"/>
          <w:szCs w:val="24"/>
        </w:rPr>
        <w:t>initial concentration of methylene blue solution was 50 ppm.</w:t>
      </w:r>
      <w:r w:rsidR="004011DD">
        <w:rPr>
          <w:rFonts w:eastAsiaTheme="minorEastAsia"/>
          <w:szCs w:val="24"/>
        </w:rPr>
        <w:t xml:space="preserve"> The ex</w:t>
      </w:r>
      <w:r w:rsidR="000A2AE2">
        <w:rPr>
          <w:rFonts w:eastAsiaTheme="minorEastAsia"/>
          <w:szCs w:val="24"/>
        </w:rPr>
        <w:t>periment was done in triplicate</w:t>
      </w:r>
      <w:r w:rsidR="004011DD">
        <w:rPr>
          <w:rFonts w:eastAsiaTheme="minorEastAsia"/>
          <w:szCs w:val="24"/>
        </w:rPr>
        <w:t>.</w:t>
      </w:r>
      <w:r w:rsidR="00EF6238">
        <w:rPr>
          <w:rFonts w:eastAsiaTheme="minorEastAsia"/>
          <w:szCs w:val="24"/>
        </w:rPr>
        <w:t xml:space="preserve"> Table 3.1</w:t>
      </w:r>
      <w:r w:rsidR="00EF789B">
        <w:rPr>
          <w:rFonts w:eastAsiaTheme="minorEastAsia"/>
          <w:szCs w:val="24"/>
        </w:rPr>
        <w:t>5</w:t>
      </w:r>
      <w:r w:rsidR="00EF6238" w:rsidRPr="00EF6238">
        <w:rPr>
          <w:rFonts w:eastAsiaTheme="minorEastAsia"/>
          <w:szCs w:val="24"/>
        </w:rPr>
        <w:t xml:space="preserve"> shows the final absorbance, concentration of methylene blue solutions, and dye removal percentage for each adsorbent dose of </w:t>
      </w:r>
      <w:r w:rsidR="004011DD">
        <w:rPr>
          <w:rFonts w:eastAsiaTheme="minorEastAsia"/>
          <w:szCs w:val="24"/>
        </w:rPr>
        <w:t>commercial carbon black.</w:t>
      </w:r>
    </w:p>
    <w:p w14:paraId="7A95CC21" w14:textId="77777777" w:rsidR="004011DD" w:rsidRPr="00BA148E" w:rsidRDefault="004011DD" w:rsidP="001D16D7">
      <w:pPr>
        <w:pStyle w:val="Caption"/>
        <w:keepNext/>
        <w:spacing w:line="360" w:lineRule="auto"/>
        <w:rPr>
          <w:rFonts w:eastAsiaTheme="minorEastAsia"/>
          <w:i w:val="0"/>
          <w:iCs w:val="0"/>
          <w:color w:val="auto"/>
          <w:sz w:val="24"/>
          <w:szCs w:val="24"/>
        </w:rPr>
      </w:pPr>
      <w:bookmarkStart w:id="477" w:name="_Toc80353616"/>
      <w:r w:rsidRPr="00BA148E">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15</w:t>
      </w:r>
      <w:r w:rsidR="009449F2">
        <w:rPr>
          <w:b/>
          <w:bCs/>
          <w:i w:val="0"/>
          <w:iCs w:val="0"/>
          <w:color w:val="auto"/>
          <w:sz w:val="24"/>
          <w:szCs w:val="24"/>
        </w:rPr>
        <w:fldChar w:fldCharType="end"/>
      </w:r>
      <w:r w:rsidRPr="00BA148E">
        <w:rPr>
          <w:i w:val="0"/>
          <w:iCs w:val="0"/>
          <w:color w:val="auto"/>
          <w:sz w:val="24"/>
          <w:szCs w:val="24"/>
        </w:rPr>
        <w:t>. Average</w:t>
      </w:r>
      <w:r w:rsidRPr="00BA148E">
        <w:rPr>
          <w:i w:val="0"/>
          <w:iCs w:val="0"/>
          <w:color w:val="auto"/>
          <w:sz w:val="24"/>
          <w:szCs w:val="30"/>
        </w:rPr>
        <w:t xml:space="preserve"> </w:t>
      </w:r>
      <w:r w:rsidRPr="00BA148E">
        <w:rPr>
          <w:i w:val="0"/>
          <w:iCs w:val="0"/>
          <w:color w:val="auto"/>
          <w:sz w:val="24"/>
          <w:szCs w:val="24"/>
        </w:rPr>
        <w:t>data for the effect of pH on adsorption of methylene blue dye on commercial carbon black. Experimental conditions: Agitating speed: 120rpm, Adsorbent dosage: 0.4 g, Contact time: 20 min, Temperature:</w:t>
      </w:r>
      <m:oMath>
        <m:r>
          <w:rPr>
            <w:rFonts w:ascii="Cambria Math" w:hAnsi="Cambria Math"/>
            <w:color w:val="auto"/>
            <w:sz w:val="24"/>
            <w:szCs w:val="24"/>
          </w:rPr>
          <m:t>29℃</m:t>
        </m:r>
      </m:oMath>
      <w:bookmarkEnd w:id="477"/>
    </w:p>
    <w:p w14:paraId="5FC51036" w14:textId="77777777" w:rsidR="004011DD" w:rsidRPr="004011DD" w:rsidRDefault="004011DD" w:rsidP="001D16D7">
      <w:pPr>
        <w:tabs>
          <w:tab w:val="left" w:pos="1785"/>
        </w:tabs>
        <w:spacing w:line="360" w:lineRule="auto"/>
        <w:jc w:val="both"/>
        <w:rPr>
          <w:szCs w:val="24"/>
        </w:rPr>
      </w:pPr>
      <w:r>
        <w:rPr>
          <w:szCs w:val="24"/>
        </w:rPr>
        <w:t>Initial absorbance-3.437</w:t>
      </w:r>
    </w:p>
    <w:tbl>
      <w:tblPr>
        <w:tblStyle w:val="TableGrid"/>
        <w:tblW w:w="8730" w:type="dxa"/>
        <w:jc w:val="center"/>
        <w:tblLayout w:type="fixed"/>
        <w:tblLook w:val="04A0" w:firstRow="1" w:lastRow="0" w:firstColumn="1" w:lastColumn="0" w:noHBand="0" w:noVBand="1"/>
      </w:tblPr>
      <w:tblGrid>
        <w:gridCol w:w="2572"/>
        <w:gridCol w:w="2011"/>
        <w:gridCol w:w="2012"/>
        <w:gridCol w:w="2135"/>
      </w:tblGrid>
      <w:tr w:rsidR="004011DD" w:rsidRPr="003A1FE8" w14:paraId="190B0504" w14:textId="77777777" w:rsidTr="003613D9">
        <w:trPr>
          <w:trHeight w:val="679"/>
          <w:jc w:val="center"/>
        </w:trPr>
        <w:tc>
          <w:tcPr>
            <w:tcW w:w="2572" w:type="dxa"/>
            <w:noWrap/>
            <w:vAlign w:val="center"/>
          </w:tcPr>
          <w:p w14:paraId="260BDC22" w14:textId="77777777" w:rsidR="004011DD" w:rsidRPr="003A1FE8" w:rsidRDefault="004011DD" w:rsidP="001D16D7">
            <w:pPr>
              <w:tabs>
                <w:tab w:val="left" w:pos="1785"/>
              </w:tabs>
              <w:spacing w:line="360" w:lineRule="auto"/>
              <w:ind w:left="-1103" w:firstLine="1103"/>
              <w:jc w:val="center"/>
              <w:rPr>
                <w:szCs w:val="24"/>
              </w:rPr>
            </w:pPr>
            <w:r w:rsidRPr="003A1FE8">
              <w:rPr>
                <w:szCs w:val="24"/>
              </w:rPr>
              <w:t>pH(pH</w:t>
            </w:r>
            <m:oMath>
              <m:r>
                <w:rPr>
                  <w:rFonts w:ascii="Cambria Math" w:hAnsi="Cambria Math"/>
                  <w:szCs w:val="24"/>
                </w:rPr>
                <m:t>±</m:t>
              </m:r>
            </m:oMath>
            <w:r w:rsidRPr="003A1FE8">
              <w:rPr>
                <w:szCs w:val="24"/>
              </w:rPr>
              <w:t>0.01)</w:t>
            </w:r>
          </w:p>
        </w:tc>
        <w:tc>
          <w:tcPr>
            <w:tcW w:w="2011" w:type="dxa"/>
            <w:noWrap/>
            <w:vAlign w:val="center"/>
          </w:tcPr>
          <w:p w14:paraId="3008C923" w14:textId="77777777" w:rsidR="004011DD" w:rsidRPr="003A1FE8" w:rsidRDefault="004011DD" w:rsidP="001D16D7">
            <w:pPr>
              <w:tabs>
                <w:tab w:val="left" w:pos="1785"/>
              </w:tabs>
              <w:spacing w:line="360" w:lineRule="auto"/>
              <w:jc w:val="center"/>
              <w:rPr>
                <w:szCs w:val="24"/>
              </w:rPr>
            </w:pPr>
            <w:r w:rsidRPr="003A1FE8">
              <w:rPr>
                <w:szCs w:val="24"/>
              </w:rPr>
              <w:t>Final absorbance</w:t>
            </w:r>
          </w:p>
          <w:p w14:paraId="5C1913D0" w14:textId="77777777" w:rsidR="004011DD" w:rsidRPr="003A1FE8" w:rsidRDefault="004011DD" w:rsidP="001D16D7">
            <w:pPr>
              <w:tabs>
                <w:tab w:val="left" w:pos="1785"/>
              </w:tabs>
              <w:spacing w:line="360" w:lineRule="auto"/>
              <w:jc w:val="center"/>
              <w:rPr>
                <w:szCs w:val="24"/>
              </w:rPr>
            </w:pPr>
            <w:r w:rsidRPr="003A1FE8">
              <w:rPr>
                <w:szCs w:val="24"/>
              </w:rPr>
              <w:t>(A</w:t>
            </w:r>
            <m:oMath>
              <m:r>
                <w:rPr>
                  <w:rFonts w:ascii="Cambria Math" w:hAnsi="Cambria Math"/>
                  <w:szCs w:val="24"/>
                </w:rPr>
                <m:t>±</m:t>
              </m:r>
            </m:oMath>
            <w:r w:rsidRPr="003A1FE8">
              <w:rPr>
                <w:szCs w:val="24"/>
              </w:rPr>
              <w:t>0.001)</w:t>
            </w:r>
          </w:p>
        </w:tc>
        <w:tc>
          <w:tcPr>
            <w:tcW w:w="2012" w:type="dxa"/>
            <w:noWrap/>
            <w:vAlign w:val="center"/>
          </w:tcPr>
          <w:p w14:paraId="4919F312" w14:textId="77777777" w:rsidR="004011DD" w:rsidRPr="003A1FE8" w:rsidRDefault="004011DD" w:rsidP="001D16D7">
            <w:pPr>
              <w:tabs>
                <w:tab w:val="left" w:pos="1785"/>
              </w:tabs>
              <w:spacing w:line="360" w:lineRule="auto"/>
              <w:jc w:val="center"/>
              <w:rPr>
                <w:szCs w:val="24"/>
              </w:rPr>
            </w:pPr>
            <w:r w:rsidRPr="003A1FE8">
              <w:rPr>
                <w:szCs w:val="24"/>
              </w:rPr>
              <w:t>Final methylene blue concentration</w:t>
            </w:r>
            <w:r>
              <w:rPr>
                <w:szCs w:val="24"/>
              </w:rPr>
              <w:t>/ppm</w:t>
            </w:r>
          </w:p>
        </w:tc>
        <w:tc>
          <w:tcPr>
            <w:tcW w:w="2135" w:type="dxa"/>
            <w:noWrap/>
            <w:vAlign w:val="center"/>
          </w:tcPr>
          <w:p w14:paraId="038ED195" w14:textId="77777777" w:rsidR="004011DD" w:rsidRPr="003A1FE8" w:rsidRDefault="004011DD" w:rsidP="001D16D7">
            <w:pPr>
              <w:tabs>
                <w:tab w:val="left" w:pos="1785"/>
              </w:tabs>
              <w:spacing w:line="360" w:lineRule="auto"/>
              <w:jc w:val="center"/>
              <w:rPr>
                <w:szCs w:val="24"/>
              </w:rPr>
            </w:pPr>
            <w:r>
              <w:rPr>
                <w:szCs w:val="24"/>
              </w:rPr>
              <w:t>% Dye removal</w:t>
            </w:r>
          </w:p>
        </w:tc>
      </w:tr>
      <w:tr w:rsidR="004011DD" w:rsidRPr="003A1FE8" w14:paraId="23FA58E2" w14:textId="77777777" w:rsidTr="003613D9">
        <w:trPr>
          <w:trHeight w:val="679"/>
          <w:jc w:val="center"/>
        </w:trPr>
        <w:tc>
          <w:tcPr>
            <w:tcW w:w="2572" w:type="dxa"/>
            <w:noWrap/>
            <w:vAlign w:val="center"/>
            <w:hideMark/>
          </w:tcPr>
          <w:p w14:paraId="56CC33A8" w14:textId="77777777" w:rsidR="004011DD" w:rsidRPr="003A1FE8" w:rsidRDefault="004011DD" w:rsidP="001D16D7">
            <w:pPr>
              <w:tabs>
                <w:tab w:val="left" w:pos="1785"/>
              </w:tabs>
              <w:spacing w:line="360" w:lineRule="auto"/>
              <w:jc w:val="center"/>
              <w:rPr>
                <w:szCs w:val="24"/>
              </w:rPr>
            </w:pPr>
            <w:r w:rsidRPr="003A1FE8">
              <w:rPr>
                <w:szCs w:val="24"/>
              </w:rPr>
              <w:t>2</w:t>
            </w:r>
          </w:p>
        </w:tc>
        <w:tc>
          <w:tcPr>
            <w:tcW w:w="2011" w:type="dxa"/>
            <w:noWrap/>
            <w:vAlign w:val="center"/>
            <w:hideMark/>
          </w:tcPr>
          <w:p w14:paraId="72E69FA0" w14:textId="77777777" w:rsidR="004011DD" w:rsidRPr="003A1FE8" w:rsidRDefault="004011DD" w:rsidP="001D16D7">
            <w:pPr>
              <w:tabs>
                <w:tab w:val="left" w:pos="1785"/>
              </w:tabs>
              <w:spacing w:line="360" w:lineRule="auto"/>
              <w:jc w:val="center"/>
              <w:rPr>
                <w:szCs w:val="24"/>
              </w:rPr>
            </w:pPr>
            <w:r w:rsidRPr="003A1FE8">
              <w:rPr>
                <w:szCs w:val="24"/>
              </w:rPr>
              <w:t>1.799</w:t>
            </w:r>
          </w:p>
        </w:tc>
        <w:tc>
          <w:tcPr>
            <w:tcW w:w="2012" w:type="dxa"/>
            <w:noWrap/>
            <w:vAlign w:val="center"/>
            <w:hideMark/>
          </w:tcPr>
          <w:p w14:paraId="1486B709" w14:textId="77777777" w:rsidR="004011DD" w:rsidRPr="003A1FE8" w:rsidRDefault="004011DD" w:rsidP="001D16D7">
            <w:pPr>
              <w:tabs>
                <w:tab w:val="left" w:pos="1785"/>
              </w:tabs>
              <w:spacing w:line="360" w:lineRule="auto"/>
              <w:jc w:val="center"/>
              <w:rPr>
                <w:szCs w:val="24"/>
              </w:rPr>
            </w:pPr>
            <w:r>
              <w:rPr>
                <w:szCs w:val="24"/>
              </w:rPr>
              <w:t>8.77</w:t>
            </w:r>
          </w:p>
        </w:tc>
        <w:tc>
          <w:tcPr>
            <w:tcW w:w="2135" w:type="dxa"/>
            <w:noWrap/>
            <w:vAlign w:val="center"/>
            <w:hideMark/>
          </w:tcPr>
          <w:p w14:paraId="0F289C21" w14:textId="77777777" w:rsidR="004011DD" w:rsidRPr="003A1FE8" w:rsidRDefault="004011DD" w:rsidP="001D16D7">
            <w:pPr>
              <w:tabs>
                <w:tab w:val="left" w:pos="1785"/>
              </w:tabs>
              <w:spacing w:line="360" w:lineRule="auto"/>
              <w:jc w:val="center"/>
              <w:rPr>
                <w:szCs w:val="24"/>
              </w:rPr>
            </w:pPr>
            <w:r>
              <w:rPr>
                <w:szCs w:val="24"/>
              </w:rPr>
              <w:t xml:space="preserve">82.44 </w:t>
            </w:r>
            <m:oMath>
              <m:r>
                <w:rPr>
                  <w:rFonts w:ascii="Cambria Math" w:hAnsi="Cambria Math"/>
                  <w:szCs w:val="24"/>
                </w:rPr>
                <m:t>±</m:t>
              </m:r>
            </m:oMath>
            <w:r>
              <w:rPr>
                <w:rFonts w:eastAsiaTheme="minorEastAsia"/>
                <w:szCs w:val="24"/>
              </w:rPr>
              <w:t xml:space="preserve"> 0.02</w:t>
            </w:r>
          </w:p>
        </w:tc>
      </w:tr>
      <w:tr w:rsidR="004011DD" w:rsidRPr="003A1FE8" w14:paraId="155AA3EA" w14:textId="77777777" w:rsidTr="003613D9">
        <w:trPr>
          <w:trHeight w:val="679"/>
          <w:jc w:val="center"/>
        </w:trPr>
        <w:tc>
          <w:tcPr>
            <w:tcW w:w="2572" w:type="dxa"/>
            <w:noWrap/>
            <w:vAlign w:val="center"/>
            <w:hideMark/>
          </w:tcPr>
          <w:p w14:paraId="5630A719" w14:textId="77777777" w:rsidR="004011DD" w:rsidRPr="003A1FE8" w:rsidRDefault="004011DD" w:rsidP="001D16D7">
            <w:pPr>
              <w:tabs>
                <w:tab w:val="left" w:pos="1785"/>
              </w:tabs>
              <w:spacing w:line="360" w:lineRule="auto"/>
              <w:jc w:val="center"/>
              <w:rPr>
                <w:szCs w:val="24"/>
              </w:rPr>
            </w:pPr>
            <w:r w:rsidRPr="003A1FE8">
              <w:rPr>
                <w:szCs w:val="24"/>
              </w:rPr>
              <w:t>4</w:t>
            </w:r>
          </w:p>
        </w:tc>
        <w:tc>
          <w:tcPr>
            <w:tcW w:w="2011" w:type="dxa"/>
            <w:noWrap/>
            <w:vAlign w:val="center"/>
            <w:hideMark/>
          </w:tcPr>
          <w:p w14:paraId="2387517C" w14:textId="77777777" w:rsidR="004011DD" w:rsidRPr="003A1FE8" w:rsidRDefault="004011DD" w:rsidP="001D16D7">
            <w:pPr>
              <w:tabs>
                <w:tab w:val="left" w:pos="1785"/>
              </w:tabs>
              <w:spacing w:line="360" w:lineRule="auto"/>
              <w:jc w:val="center"/>
              <w:rPr>
                <w:szCs w:val="24"/>
              </w:rPr>
            </w:pPr>
            <w:r w:rsidRPr="003A1FE8">
              <w:rPr>
                <w:szCs w:val="24"/>
              </w:rPr>
              <w:t>1.535</w:t>
            </w:r>
          </w:p>
        </w:tc>
        <w:tc>
          <w:tcPr>
            <w:tcW w:w="2012" w:type="dxa"/>
            <w:noWrap/>
            <w:vAlign w:val="center"/>
            <w:hideMark/>
          </w:tcPr>
          <w:p w14:paraId="194DCF00" w14:textId="77777777" w:rsidR="004011DD" w:rsidRPr="003A1FE8" w:rsidRDefault="004011DD" w:rsidP="001D16D7">
            <w:pPr>
              <w:tabs>
                <w:tab w:val="left" w:pos="1785"/>
              </w:tabs>
              <w:spacing w:line="360" w:lineRule="auto"/>
              <w:jc w:val="center"/>
              <w:rPr>
                <w:szCs w:val="24"/>
              </w:rPr>
            </w:pPr>
            <w:r>
              <w:rPr>
                <w:szCs w:val="24"/>
              </w:rPr>
              <w:t>7.48</w:t>
            </w:r>
          </w:p>
        </w:tc>
        <w:tc>
          <w:tcPr>
            <w:tcW w:w="2135" w:type="dxa"/>
            <w:noWrap/>
            <w:vAlign w:val="center"/>
            <w:hideMark/>
          </w:tcPr>
          <w:p w14:paraId="590AFB61" w14:textId="77777777" w:rsidR="004011DD" w:rsidRPr="003A1FE8" w:rsidRDefault="004011DD" w:rsidP="001D16D7">
            <w:pPr>
              <w:tabs>
                <w:tab w:val="left" w:pos="1785"/>
              </w:tabs>
              <w:spacing w:line="360" w:lineRule="auto"/>
              <w:jc w:val="center"/>
              <w:rPr>
                <w:szCs w:val="24"/>
              </w:rPr>
            </w:pPr>
            <w:r>
              <w:rPr>
                <w:szCs w:val="24"/>
              </w:rPr>
              <w:t xml:space="preserve">85.02 </w:t>
            </w:r>
            <m:oMath>
              <m:r>
                <w:rPr>
                  <w:rFonts w:ascii="Cambria Math" w:hAnsi="Cambria Math"/>
                  <w:szCs w:val="24"/>
                </w:rPr>
                <m:t>±</m:t>
              </m:r>
            </m:oMath>
            <w:r>
              <w:rPr>
                <w:rFonts w:eastAsiaTheme="minorEastAsia"/>
                <w:szCs w:val="24"/>
              </w:rPr>
              <w:t xml:space="preserve"> 0.02</w:t>
            </w:r>
          </w:p>
        </w:tc>
      </w:tr>
      <w:tr w:rsidR="004011DD" w:rsidRPr="003A1FE8" w14:paraId="52261541" w14:textId="77777777" w:rsidTr="003613D9">
        <w:trPr>
          <w:trHeight w:val="679"/>
          <w:jc w:val="center"/>
        </w:trPr>
        <w:tc>
          <w:tcPr>
            <w:tcW w:w="2572" w:type="dxa"/>
            <w:noWrap/>
            <w:vAlign w:val="center"/>
            <w:hideMark/>
          </w:tcPr>
          <w:p w14:paraId="514EFC28" w14:textId="77777777" w:rsidR="004011DD" w:rsidRPr="003A1FE8" w:rsidRDefault="004011DD" w:rsidP="001D16D7">
            <w:pPr>
              <w:tabs>
                <w:tab w:val="left" w:pos="1785"/>
              </w:tabs>
              <w:spacing w:line="360" w:lineRule="auto"/>
              <w:jc w:val="center"/>
              <w:rPr>
                <w:szCs w:val="24"/>
              </w:rPr>
            </w:pPr>
            <w:r w:rsidRPr="003A1FE8">
              <w:rPr>
                <w:szCs w:val="24"/>
              </w:rPr>
              <w:lastRenderedPageBreak/>
              <w:t>6</w:t>
            </w:r>
          </w:p>
        </w:tc>
        <w:tc>
          <w:tcPr>
            <w:tcW w:w="2011" w:type="dxa"/>
            <w:noWrap/>
            <w:vAlign w:val="center"/>
            <w:hideMark/>
          </w:tcPr>
          <w:p w14:paraId="5E2C748E" w14:textId="77777777" w:rsidR="004011DD" w:rsidRPr="003A1FE8" w:rsidRDefault="004011DD" w:rsidP="001D16D7">
            <w:pPr>
              <w:tabs>
                <w:tab w:val="left" w:pos="1785"/>
              </w:tabs>
              <w:spacing w:line="360" w:lineRule="auto"/>
              <w:jc w:val="center"/>
              <w:rPr>
                <w:szCs w:val="24"/>
              </w:rPr>
            </w:pPr>
            <w:r w:rsidRPr="003A1FE8">
              <w:rPr>
                <w:szCs w:val="24"/>
              </w:rPr>
              <w:t>1.336</w:t>
            </w:r>
          </w:p>
        </w:tc>
        <w:tc>
          <w:tcPr>
            <w:tcW w:w="2012" w:type="dxa"/>
            <w:noWrap/>
            <w:vAlign w:val="center"/>
            <w:hideMark/>
          </w:tcPr>
          <w:p w14:paraId="6A80463F" w14:textId="77777777" w:rsidR="004011DD" w:rsidRPr="003A1FE8" w:rsidRDefault="004011DD" w:rsidP="001D16D7">
            <w:pPr>
              <w:tabs>
                <w:tab w:val="left" w:pos="1785"/>
              </w:tabs>
              <w:spacing w:line="360" w:lineRule="auto"/>
              <w:jc w:val="center"/>
              <w:rPr>
                <w:szCs w:val="24"/>
              </w:rPr>
            </w:pPr>
            <w:r>
              <w:rPr>
                <w:szCs w:val="24"/>
              </w:rPr>
              <w:t>6.51</w:t>
            </w:r>
          </w:p>
        </w:tc>
        <w:tc>
          <w:tcPr>
            <w:tcW w:w="2135" w:type="dxa"/>
            <w:noWrap/>
            <w:vAlign w:val="center"/>
            <w:hideMark/>
          </w:tcPr>
          <w:p w14:paraId="5613D6D9" w14:textId="77777777" w:rsidR="004011DD" w:rsidRPr="003A1FE8" w:rsidRDefault="004011DD" w:rsidP="001D16D7">
            <w:pPr>
              <w:tabs>
                <w:tab w:val="left" w:pos="1785"/>
              </w:tabs>
              <w:spacing w:line="360" w:lineRule="auto"/>
              <w:jc w:val="center"/>
              <w:rPr>
                <w:szCs w:val="24"/>
              </w:rPr>
            </w:pPr>
            <w:r>
              <w:rPr>
                <w:szCs w:val="24"/>
              </w:rPr>
              <w:t xml:space="preserve">86.96 </w:t>
            </w:r>
            <m:oMath>
              <m:r>
                <w:rPr>
                  <w:rFonts w:ascii="Cambria Math" w:hAnsi="Cambria Math"/>
                  <w:szCs w:val="24"/>
                </w:rPr>
                <m:t>±</m:t>
              </m:r>
            </m:oMath>
            <w:r>
              <w:rPr>
                <w:rFonts w:eastAsiaTheme="minorEastAsia"/>
                <w:szCs w:val="24"/>
              </w:rPr>
              <w:t xml:space="preserve"> 0.02</w:t>
            </w:r>
          </w:p>
        </w:tc>
      </w:tr>
      <w:tr w:rsidR="004011DD" w:rsidRPr="003A1FE8" w14:paraId="110EF081" w14:textId="77777777" w:rsidTr="003613D9">
        <w:trPr>
          <w:trHeight w:val="679"/>
          <w:jc w:val="center"/>
        </w:trPr>
        <w:tc>
          <w:tcPr>
            <w:tcW w:w="2572" w:type="dxa"/>
            <w:noWrap/>
            <w:vAlign w:val="center"/>
            <w:hideMark/>
          </w:tcPr>
          <w:p w14:paraId="1A0A30F6" w14:textId="77777777" w:rsidR="004011DD" w:rsidRPr="003A1FE8" w:rsidRDefault="004011DD" w:rsidP="001D16D7">
            <w:pPr>
              <w:tabs>
                <w:tab w:val="left" w:pos="1785"/>
              </w:tabs>
              <w:spacing w:line="360" w:lineRule="auto"/>
              <w:jc w:val="center"/>
              <w:rPr>
                <w:szCs w:val="24"/>
              </w:rPr>
            </w:pPr>
            <w:r w:rsidRPr="003A1FE8">
              <w:rPr>
                <w:szCs w:val="24"/>
              </w:rPr>
              <w:t>8</w:t>
            </w:r>
          </w:p>
        </w:tc>
        <w:tc>
          <w:tcPr>
            <w:tcW w:w="2011" w:type="dxa"/>
            <w:noWrap/>
            <w:vAlign w:val="center"/>
            <w:hideMark/>
          </w:tcPr>
          <w:p w14:paraId="140518C0" w14:textId="77777777" w:rsidR="004011DD" w:rsidRPr="003A1FE8" w:rsidRDefault="004011DD" w:rsidP="001D16D7">
            <w:pPr>
              <w:tabs>
                <w:tab w:val="left" w:pos="1785"/>
              </w:tabs>
              <w:spacing w:line="360" w:lineRule="auto"/>
              <w:jc w:val="center"/>
              <w:rPr>
                <w:szCs w:val="24"/>
              </w:rPr>
            </w:pPr>
            <w:r w:rsidRPr="003A1FE8">
              <w:rPr>
                <w:szCs w:val="24"/>
              </w:rPr>
              <w:t>1.178</w:t>
            </w:r>
          </w:p>
        </w:tc>
        <w:tc>
          <w:tcPr>
            <w:tcW w:w="2012" w:type="dxa"/>
            <w:noWrap/>
            <w:vAlign w:val="center"/>
            <w:hideMark/>
          </w:tcPr>
          <w:p w14:paraId="229326E3" w14:textId="77777777" w:rsidR="004011DD" w:rsidRPr="003A1FE8" w:rsidRDefault="004011DD" w:rsidP="001D16D7">
            <w:pPr>
              <w:tabs>
                <w:tab w:val="left" w:pos="1785"/>
              </w:tabs>
              <w:spacing w:line="360" w:lineRule="auto"/>
              <w:jc w:val="center"/>
              <w:rPr>
                <w:szCs w:val="24"/>
              </w:rPr>
            </w:pPr>
            <w:r>
              <w:rPr>
                <w:szCs w:val="24"/>
              </w:rPr>
              <w:t>5.74</w:t>
            </w:r>
          </w:p>
        </w:tc>
        <w:tc>
          <w:tcPr>
            <w:tcW w:w="2135" w:type="dxa"/>
            <w:noWrap/>
            <w:vAlign w:val="center"/>
            <w:hideMark/>
          </w:tcPr>
          <w:p w14:paraId="0247A198" w14:textId="77777777" w:rsidR="004011DD" w:rsidRPr="003A1FE8" w:rsidRDefault="004011DD" w:rsidP="001D16D7">
            <w:pPr>
              <w:tabs>
                <w:tab w:val="left" w:pos="1785"/>
              </w:tabs>
              <w:spacing w:line="360" w:lineRule="auto"/>
              <w:jc w:val="center"/>
              <w:rPr>
                <w:szCs w:val="24"/>
              </w:rPr>
            </w:pPr>
            <w:r>
              <w:rPr>
                <w:szCs w:val="24"/>
              </w:rPr>
              <w:t xml:space="preserve">88.51 </w:t>
            </w:r>
            <m:oMath>
              <m:r>
                <w:rPr>
                  <w:rFonts w:ascii="Cambria Math" w:hAnsi="Cambria Math"/>
                  <w:szCs w:val="24"/>
                </w:rPr>
                <m:t>±</m:t>
              </m:r>
            </m:oMath>
            <w:r>
              <w:rPr>
                <w:rFonts w:eastAsiaTheme="minorEastAsia"/>
                <w:szCs w:val="24"/>
              </w:rPr>
              <w:t xml:space="preserve"> 0.01</w:t>
            </w:r>
            <w:r>
              <w:rPr>
                <w:szCs w:val="24"/>
              </w:rPr>
              <w:t xml:space="preserve"> </w:t>
            </w:r>
          </w:p>
        </w:tc>
      </w:tr>
      <w:tr w:rsidR="004011DD" w:rsidRPr="003A1FE8" w14:paraId="01451407" w14:textId="77777777" w:rsidTr="003613D9">
        <w:trPr>
          <w:trHeight w:val="679"/>
          <w:jc w:val="center"/>
        </w:trPr>
        <w:tc>
          <w:tcPr>
            <w:tcW w:w="2567" w:type="dxa"/>
            <w:noWrap/>
            <w:vAlign w:val="center"/>
            <w:hideMark/>
          </w:tcPr>
          <w:p w14:paraId="052D45C2" w14:textId="77777777" w:rsidR="004011DD" w:rsidRPr="003A1FE8" w:rsidRDefault="004011DD" w:rsidP="001D16D7">
            <w:pPr>
              <w:tabs>
                <w:tab w:val="left" w:pos="1785"/>
              </w:tabs>
              <w:spacing w:line="360" w:lineRule="auto"/>
              <w:jc w:val="center"/>
              <w:rPr>
                <w:szCs w:val="24"/>
              </w:rPr>
            </w:pPr>
            <w:r w:rsidRPr="003A1FE8">
              <w:rPr>
                <w:szCs w:val="24"/>
              </w:rPr>
              <w:t>10</w:t>
            </w:r>
          </w:p>
        </w:tc>
        <w:tc>
          <w:tcPr>
            <w:tcW w:w="2011" w:type="dxa"/>
            <w:noWrap/>
            <w:vAlign w:val="center"/>
            <w:hideMark/>
          </w:tcPr>
          <w:p w14:paraId="34D9D322" w14:textId="77777777" w:rsidR="004011DD" w:rsidRPr="003A1FE8" w:rsidRDefault="004011DD" w:rsidP="001D16D7">
            <w:pPr>
              <w:tabs>
                <w:tab w:val="left" w:pos="1785"/>
              </w:tabs>
              <w:spacing w:line="360" w:lineRule="auto"/>
              <w:jc w:val="center"/>
              <w:rPr>
                <w:szCs w:val="24"/>
              </w:rPr>
            </w:pPr>
            <w:r w:rsidRPr="003A1FE8">
              <w:rPr>
                <w:szCs w:val="24"/>
              </w:rPr>
              <w:t>0.365</w:t>
            </w:r>
          </w:p>
        </w:tc>
        <w:tc>
          <w:tcPr>
            <w:tcW w:w="2012" w:type="dxa"/>
            <w:noWrap/>
            <w:vAlign w:val="center"/>
            <w:hideMark/>
          </w:tcPr>
          <w:p w14:paraId="238586E9" w14:textId="77777777" w:rsidR="004011DD" w:rsidRPr="003A1FE8" w:rsidRDefault="004011DD" w:rsidP="001D16D7">
            <w:pPr>
              <w:tabs>
                <w:tab w:val="left" w:pos="1785"/>
              </w:tabs>
              <w:spacing w:line="360" w:lineRule="auto"/>
              <w:jc w:val="center"/>
              <w:rPr>
                <w:szCs w:val="24"/>
              </w:rPr>
            </w:pPr>
            <w:r>
              <w:rPr>
                <w:szCs w:val="24"/>
              </w:rPr>
              <w:t>1.78</w:t>
            </w:r>
          </w:p>
        </w:tc>
        <w:tc>
          <w:tcPr>
            <w:tcW w:w="2135" w:type="dxa"/>
            <w:noWrap/>
            <w:vAlign w:val="center"/>
            <w:hideMark/>
          </w:tcPr>
          <w:p w14:paraId="54955E07" w14:textId="77777777" w:rsidR="004011DD" w:rsidRPr="003A1FE8" w:rsidRDefault="004011DD" w:rsidP="001D16D7">
            <w:pPr>
              <w:tabs>
                <w:tab w:val="left" w:pos="1785"/>
              </w:tabs>
              <w:spacing w:line="360" w:lineRule="auto"/>
              <w:jc w:val="center"/>
              <w:rPr>
                <w:szCs w:val="24"/>
              </w:rPr>
            </w:pPr>
            <w:r>
              <w:rPr>
                <w:szCs w:val="24"/>
              </w:rPr>
              <w:t xml:space="preserve">96.44 </w:t>
            </w:r>
            <m:oMath>
              <m:r>
                <w:rPr>
                  <w:rFonts w:ascii="Cambria Math" w:hAnsi="Cambria Math"/>
                  <w:szCs w:val="24"/>
                </w:rPr>
                <m:t>±</m:t>
              </m:r>
            </m:oMath>
            <w:r>
              <w:rPr>
                <w:rFonts w:eastAsiaTheme="minorEastAsia"/>
                <w:szCs w:val="24"/>
              </w:rPr>
              <w:t xml:space="preserve"> 0.02</w:t>
            </w:r>
          </w:p>
        </w:tc>
      </w:tr>
    </w:tbl>
    <w:p w14:paraId="521E1015" w14:textId="77777777" w:rsidR="00F42F90" w:rsidRPr="003A1FE8" w:rsidRDefault="00F42F90" w:rsidP="001D16D7">
      <w:pPr>
        <w:tabs>
          <w:tab w:val="left" w:pos="1785"/>
        </w:tabs>
        <w:spacing w:line="360" w:lineRule="auto"/>
        <w:jc w:val="both"/>
        <w:rPr>
          <w:szCs w:val="24"/>
        </w:rPr>
      </w:pPr>
    </w:p>
    <w:p w14:paraId="665BD0AA" w14:textId="77777777" w:rsidR="003A1FE8" w:rsidRPr="003A1FE8" w:rsidRDefault="00BA148E" w:rsidP="00BA148E">
      <w:pPr>
        <w:tabs>
          <w:tab w:val="left" w:pos="720"/>
        </w:tabs>
        <w:spacing w:line="360" w:lineRule="auto"/>
        <w:jc w:val="both"/>
        <w:rPr>
          <w:szCs w:val="24"/>
        </w:rPr>
      </w:pPr>
      <w:r>
        <w:rPr>
          <w:szCs w:val="24"/>
        </w:rPr>
        <w:tab/>
      </w:r>
      <w:r w:rsidR="00DD04C5" w:rsidRPr="003A1FE8">
        <w:rPr>
          <w:szCs w:val="24"/>
        </w:rPr>
        <w:t>The pH of the solution plays an important role in the adsorption process because it affects the surface charge and/or surface characteristics of an adsorbent. In this study, the effect of pH was investigated at different pH values</w:t>
      </w:r>
      <w:r w:rsidR="000A2AE2">
        <w:rPr>
          <w:szCs w:val="24"/>
        </w:rPr>
        <w:t xml:space="preserve"> is shown in the F</w:t>
      </w:r>
      <w:r w:rsidR="003613D9">
        <w:rPr>
          <w:szCs w:val="24"/>
        </w:rPr>
        <w:t>igure 3.13.</w:t>
      </w:r>
      <w:r w:rsidR="00DD04C5" w:rsidRPr="003A1FE8">
        <w:rPr>
          <w:szCs w:val="24"/>
        </w:rPr>
        <w:t xml:space="preserve"> </w:t>
      </w:r>
    </w:p>
    <w:p w14:paraId="6B6109A8" w14:textId="77777777" w:rsidR="003613D9" w:rsidRDefault="00330006" w:rsidP="001D16D7">
      <w:pPr>
        <w:keepNext/>
        <w:tabs>
          <w:tab w:val="left" w:pos="1785"/>
        </w:tabs>
        <w:spacing w:line="360" w:lineRule="auto"/>
        <w:jc w:val="both"/>
      </w:pPr>
      <w:r>
        <w:rPr>
          <w:noProof/>
          <w:lang w:val="en-GB" w:eastAsia="en-GB"/>
        </w:rPr>
        <w:drawing>
          <wp:inline distT="0" distB="0" distL="0" distR="0" wp14:anchorId="3F1C5743" wp14:editId="3D4C81E0">
            <wp:extent cx="4895850" cy="4718685"/>
            <wp:effectExtent l="0" t="0" r="0" b="571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4BC748F" w14:textId="77777777" w:rsidR="003A1FE8" w:rsidRPr="00BA148E" w:rsidRDefault="003613D9" w:rsidP="001D16D7">
      <w:pPr>
        <w:pStyle w:val="Caption"/>
        <w:spacing w:line="360" w:lineRule="auto"/>
        <w:jc w:val="both"/>
        <w:rPr>
          <w:rFonts w:eastAsiaTheme="minorEastAsia"/>
          <w:i w:val="0"/>
          <w:iCs w:val="0"/>
          <w:color w:val="auto"/>
          <w:sz w:val="24"/>
          <w:szCs w:val="30"/>
        </w:rPr>
      </w:pPr>
      <w:bookmarkStart w:id="478" w:name="_Toc80342686"/>
      <w:commentRangeStart w:id="479"/>
      <w:r w:rsidRPr="00BA148E">
        <w:rPr>
          <w:b/>
          <w:bCs/>
          <w:i w:val="0"/>
          <w:iCs w:val="0"/>
          <w:color w:val="auto"/>
          <w:sz w:val="24"/>
          <w:szCs w:val="24"/>
        </w:rPr>
        <w:t xml:space="preserve">Figure </w:t>
      </w:r>
      <w:r w:rsidR="00A25B39" w:rsidRPr="00BA148E">
        <w:rPr>
          <w:b/>
          <w:bCs/>
          <w:i w:val="0"/>
          <w:iCs w:val="0"/>
          <w:color w:val="auto"/>
          <w:sz w:val="24"/>
          <w:szCs w:val="24"/>
        </w:rPr>
        <w:fldChar w:fldCharType="begin"/>
      </w:r>
      <w:r w:rsidR="00A25B39" w:rsidRPr="00BA148E">
        <w:rPr>
          <w:b/>
          <w:bCs/>
          <w:i w:val="0"/>
          <w:iCs w:val="0"/>
          <w:color w:val="auto"/>
          <w:sz w:val="24"/>
          <w:szCs w:val="24"/>
        </w:rPr>
        <w:instrText xml:space="preserve"> STYLEREF 1 \s </w:instrText>
      </w:r>
      <w:r w:rsidR="00A25B39" w:rsidRPr="00BA148E">
        <w:rPr>
          <w:b/>
          <w:bCs/>
          <w:i w:val="0"/>
          <w:iCs w:val="0"/>
          <w:color w:val="auto"/>
          <w:sz w:val="24"/>
          <w:szCs w:val="24"/>
        </w:rPr>
        <w:fldChar w:fldCharType="separate"/>
      </w:r>
      <w:r w:rsidR="00A25B39" w:rsidRPr="00BA148E">
        <w:rPr>
          <w:b/>
          <w:bCs/>
          <w:i w:val="0"/>
          <w:iCs w:val="0"/>
          <w:noProof/>
          <w:color w:val="auto"/>
          <w:sz w:val="24"/>
          <w:szCs w:val="24"/>
        </w:rPr>
        <w:t>3</w:t>
      </w:r>
      <w:r w:rsidR="00A25B39" w:rsidRPr="00BA148E">
        <w:rPr>
          <w:b/>
          <w:bCs/>
          <w:i w:val="0"/>
          <w:iCs w:val="0"/>
          <w:color w:val="auto"/>
          <w:sz w:val="24"/>
          <w:szCs w:val="24"/>
        </w:rPr>
        <w:fldChar w:fldCharType="end"/>
      </w:r>
      <w:r w:rsidR="00A25B39" w:rsidRPr="00BA148E">
        <w:rPr>
          <w:b/>
          <w:bCs/>
          <w:i w:val="0"/>
          <w:iCs w:val="0"/>
          <w:color w:val="auto"/>
          <w:sz w:val="24"/>
          <w:szCs w:val="24"/>
        </w:rPr>
        <w:t>.</w:t>
      </w:r>
      <w:r w:rsidR="00A25B39" w:rsidRPr="00BA148E">
        <w:rPr>
          <w:b/>
          <w:bCs/>
          <w:i w:val="0"/>
          <w:iCs w:val="0"/>
          <w:color w:val="auto"/>
          <w:sz w:val="24"/>
          <w:szCs w:val="24"/>
        </w:rPr>
        <w:fldChar w:fldCharType="begin"/>
      </w:r>
      <w:r w:rsidR="00A25B39" w:rsidRPr="00BA148E">
        <w:rPr>
          <w:b/>
          <w:bCs/>
          <w:i w:val="0"/>
          <w:iCs w:val="0"/>
          <w:color w:val="auto"/>
          <w:sz w:val="24"/>
          <w:szCs w:val="24"/>
        </w:rPr>
        <w:instrText xml:space="preserve"> SEQ Figure \* ARABIC \s 1 </w:instrText>
      </w:r>
      <w:r w:rsidR="00A25B39" w:rsidRPr="00BA148E">
        <w:rPr>
          <w:b/>
          <w:bCs/>
          <w:i w:val="0"/>
          <w:iCs w:val="0"/>
          <w:color w:val="auto"/>
          <w:sz w:val="24"/>
          <w:szCs w:val="24"/>
        </w:rPr>
        <w:fldChar w:fldCharType="separate"/>
      </w:r>
      <w:r w:rsidR="00A25B39" w:rsidRPr="00BA148E">
        <w:rPr>
          <w:b/>
          <w:bCs/>
          <w:i w:val="0"/>
          <w:iCs w:val="0"/>
          <w:noProof/>
          <w:color w:val="auto"/>
          <w:sz w:val="24"/>
          <w:szCs w:val="24"/>
        </w:rPr>
        <w:t>13</w:t>
      </w:r>
      <w:r w:rsidR="00A25B39" w:rsidRPr="00BA148E">
        <w:rPr>
          <w:b/>
          <w:bCs/>
          <w:i w:val="0"/>
          <w:iCs w:val="0"/>
          <w:color w:val="auto"/>
          <w:sz w:val="24"/>
          <w:szCs w:val="24"/>
        </w:rPr>
        <w:fldChar w:fldCharType="end"/>
      </w:r>
      <w:r w:rsidRPr="00BA148E">
        <w:rPr>
          <w:i w:val="0"/>
          <w:iCs w:val="0"/>
          <w:color w:val="auto"/>
          <w:sz w:val="24"/>
          <w:szCs w:val="24"/>
        </w:rPr>
        <w:t>. Effect</w:t>
      </w:r>
      <w:r w:rsidRPr="00BA148E">
        <w:rPr>
          <w:i w:val="0"/>
          <w:iCs w:val="0"/>
          <w:color w:val="auto"/>
          <w:sz w:val="24"/>
          <w:szCs w:val="30"/>
        </w:rPr>
        <w:t xml:space="preserve"> </w:t>
      </w:r>
      <w:commentRangeEnd w:id="479"/>
      <w:r w:rsidR="00572734">
        <w:rPr>
          <w:rStyle w:val="CommentReference"/>
          <w:i w:val="0"/>
          <w:iCs w:val="0"/>
          <w:color w:val="auto"/>
        </w:rPr>
        <w:commentReference w:id="479"/>
      </w:r>
      <w:r w:rsidRPr="00BA148E">
        <w:rPr>
          <w:i w:val="0"/>
          <w:iCs w:val="0"/>
          <w:color w:val="auto"/>
          <w:sz w:val="24"/>
          <w:szCs w:val="30"/>
        </w:rPr>
        <w:t>of pH on removal of methylene blue by tire pyrolytic char, demineralized tire char, activated tire char, and commercial carbon black (Agitating speed: 120rpm, Adsorbent dosage: 0.4 g, 0.2 g, 0.1 g, and 0.4 g per 50 mL of methylen</w:t>
      </w:r>
      <w:r w:rsidR="00FC5847" w:rsidRPr="00BA148E">
        <w:rPr>
          <w:i w:val="0"/>
          <w:iCs w:val="0"/>
          <w:color w:val="auto"/>
          <w:sz w:val="24"/>
          <w:szCs w:val="30"/>
        </w:rPr>
        <w:t xml:space="preserve">e blue </w:t>
      </w:r>
      <w:r w:rsidR="00FC5847" w:rsidRPr="00BA148E">
        <w:rPr>
          <w:i w:val="0"/>
          <w:iCs w:val="0"/>
          <w:color w:val="auto"/>
          <w:sz w:val="24"/>
          <w:szCs w:val="30"/>
        </w:rPr>
        <w:lastRenderedPageBreak/>
        <w:t>solution of tire pyrolytic</w:t>
      </w:r>
      <w:r w:rsidRPr="00BA148E">
        <w:rPr>
          <w:i w:val="0"/>
          <w:iCs w:val="0"/>
          <w:color w:val="auto"/>
          <w:sz w:val="24"/>
          <w:szCs w:val="30"/>
        </w:rPr>
        <w:t xml:space="preserve"> char, demineralized char, activated char and commercial carbon black respectively, Contact time: 20 min, Temperature: 29</w:t>
      </w:r>
      <m:oMath>
        <m:r>
          <w:rPr>
            <w:rFonts w:ascii="Cambria Math" w:hAnsi="Cambria Math"/>
            <w:color w:val="auto"/>
            <w:sz w:val="24"/>
            <w:szCs w:val="30"/>
          </w:rPr>
          <m:t>℃)</m:t>
        </m:r>
      </m:oMath>
      <w:bookmarkEnd w:id="478"/>
    </w:p>
    <w:p w14:paraId="4CD0559C" w14:textId="77777777" w:rsidR="00BA148E" w:rsidRDefault="00BA148E" w:rsidP="00BA148E">
      <w:pPr>
        <w:tabs>
          <w:tab w:val="left" w:pos="720"/>
          <w:tab w:val="left" w:pos="1785"/>
        </w:tabs>
        <w:spacing w:line="360" w:lineRule="auto"/>
        <w:jc w:val="both"/>
        <w:rPr>
          <w:szCs w:val="24"/>
        </w:rPr>
      </w:pPr>
      <w:r>
        <w:tab/>
      </w:r>
      <w:r w:rsidR="00DD04C5" w:rsidRPr="003A1FE8">
        <w:rPr>
          <w:szCs w:val="24"/>
        </w:rPr>
        <w:t xml:space="preserve">As the pH increases, the dye removal </w:t>
      </w:r>
      <w:r w:rsidR="007E4B2F">
        <w:rPr>
          <w:szCs w:val="24"/>
        </w:rPr>
        <w:t xml:space="preserve">by tire pyrolytic char and demineralized tire char </w:t>
      </w:r>
      <w:r>
        <w:rPr>
          <w:szCs w:val="24"/>
        </w:rPr>
        <w:t>has also increased</w:t>
      </w:r>
      <w:r w:rsidR="00DD04C5" w:rsidRPr="003A1FE8">
        <w:rPr>
          <w:szCs w:val="24"/>
        </w:rPr>
        <w:t xml:space="preserve"> up to an optimum state and then decreases gradually.</w:t>
      </w:r>
      <w:r>
        <w:rPr>
          <w:szCs w:val="24"/>
        </w:rPr>
        <w:t xml:space="preserve"> But, activated carbon and commercial carbon black do not follow such a pattern when the pH increases from 2 to 10. They have shown a continuous increase as the pH increase. </w:t>
      </w:r>
    </w:p>
    <w:p w14:paraId="6F711C55" w14:textId="77777777" w:rsidR="00DD04C5" w:rsidRDefault="00BA148E" w:rsidP="00BA148E">
      <w:pPr>
        <w:tabs>
          <w:tab w:val="left" w:pos="720"/>
          <w:tab w:val="left" w:pos="1785"/>
        </w:tabs>
        <w:spacing w:line="360" w:lineRule="auto"/>
        <w:jc w:val="both"/>
        <w:rPr>
          <w:rFonts w:eastAsiaTheme="minorEastAsia"/>
          <w:iCs/>
          <w:szCs w:val="24"/>
        </w:rPr>
      </w:pPr>
      <w:r>
        <w:rPr>
          <w:szCs w:val="24"/>
        </w:rPr>
        <w:tab/>
      </w:r>
      <w:r w:rsidR="00DD04C5" w:rsidRPr="003A1FE8">
        <w:rPr>
          <w:szCs w:val="24"/>
        </w:rPr>
        <w:t xml:space="preserve">At lower pH, the surface charge of the adsorbent may be positive, thus making </w:t>
      </w:r>
      <m:oMath>
        <m:sSup>
          <m:sSupPr>
            <m:ctrlPr>
              <w:rPr>
                <w:rFonts w:ascii="Cambria Math" w:hAnsi="Cambria Math"/>
                <w:iCs/>
                <w:szCs w:val="24"/>
              </w:rPr>
            </m:ctrlPr>
          </m:sSupPr>
          <m:e>
            <m:r>
              <m:rPr>
                <m:sty m:val="p"/>
              </m:rPr>
              <w:rPr>
                <w:rFonts w:ascii="Cambria Math" w:hAnsi="Cambria Math"/>
                <w:szCs w:val="24"/>
              </w:rPr>
              <m:t>H</m:t>
            </m:r>
          </m:e>
          <m:sup>
            <m:r>
              <m:rPr>
                <m:sty m:val="p"/>
              </m:rPr>
              <w:rPr>
                <w:rFonts w:ascii="Cambria Math" w:hAnsi="Cambria Math"/>
                <w:szCs w:val="24"/>
              </w:rPr>
              <m:t>+</m:t>
            </m:r>
          </m:sup>
        </m:sSup>
      </m:oMath>
      <w:r w:rsidR="00DD04C5" w:rsidRPr="003A1FE8">
        <w:rPr>
          <w:rFonts w:eastAsiaTheme="minorEastAsia"/>
          <w:iCs/>
          <w:szCs w:val="24"/>
        </w:rPr>
        <w:t xml:space="preserve"> ions compete effectively with methylene blue which is a cationic dye that is causing the lower dye removal percentage. When increasing the pH, the surface of the adsorbent is getting negatively charged enhancing the adsorption process through electrostatic interactions. However, at extreme pH conditions, dye removal is comparatively low due to fewer electrostatic interactions between the adsorbent and adsorbate.</w:t>
      </w:r>
    </w:p>
    <w:p w14:paraId="6158E0D6" w14:textId="77777777" w:rsidR="003A1FE8" w:rsidRDefault="003936B9" w:rsidP="003936B9">
      <w:pPr>
        <w:tabs>
          <w:tab w:val="left" w:pos="720"/>
        </w:tabs>
        <w:spacing w:line="360" w:lineRule="auto"/>
        <w:jc w:val="both"/>
        <w:rPr>
          <w:rFonts w:eastAsiaTheme="minorEastAsia"/>
          <w:iCs/>
          <w:szCs w:val="24"/>
        </w:rPr>
      </w:pPr>
      <w:r>
        <w:rPr>
          <w:rFonts w:eastAsiaTheme="minorEastAsia"/>
          <w:iCs/>
          <w:szCs w:val="24"/>
        </w:rPr>
        <w:tab/>
      </w:r>
      <w:r w:rsidR="00BA148E">
        <w:rPr>
          <w:rFonts w:eastAsiaTheme="minorEastAsia"/>
          <w:iCs/>
          <w:szCs w:val="24"/>
        </w:rPr>
        <w:t>According to the Figure 3.13</w:t>
      </w:r>
      <w:r w:rsidR="00DD04C5">
        <w:rPr>
          <w:rFonts w:eastAsiaTheme="minorEastAsia"/>
          <w:iCs/>
          <w:szCs w:val="24"/>
        </w:rPr>
        <w:t>, there was a maximum removal of methylene blue dye at pH 6 for both tire pyrolytic char and demineralized tire char while the maximum dye removal on activated tire char and commercial carbon black can be seen at higher pH values (pH 10).</w:t>
      </w:r>
    </w:p>
    <w:p w14:paraId="29B66A9A" w14:textId="77777777" w:rsidR="008546E2" w:rsidRDefault="003936B9" w:rsidP="003936B9">
      <w:pPr>
        <w:tabs>
          <w:tab w:val="left" w:pos="720"/>
        </w:tabs>
        <w:spacing w:line="360" w:lineRule="auto"/>
        <w:jc w:val="both"/>
        <w:rPr>
          <w:rFonts w:eastAsiaTheme="minorEastAsia"/>
          <w:iCs/>
          <w:szCs w:val="24"/>
        </w:rPr>
      </w:pPr>
      <w:r>
        <w:rPr>
          <w:rFonts w:eastAsiaTheme="minorEastAsia"/>
          <w:iCs/>
          <w:szCs w:val="24"/>
        </w:rPr>
        <w:tab/>
      </w:r>
      <w:r w:rsidR="008546E2">
        <w:rPr>
          <w:rFonts w:eastAsiaTheme="minorEastAsia"/>
          <w:iCs/>
          <w:szCs w:val="24"/>
        </w:rPr>
        <w:t>At pH 6, the surface of tire pyrolytic char and demineralized tire char may get negatively charged facilitating higher affinity towards the methylene blue (cationic dye). Due to the electrostatic interaction between the absorbent surface and the dye molecules, a higher removal of methylene blue dye from the soluti</w:t>
      </w:r>
      <w:r w:rsidR="001B7B78">
        <w:rPr>
          <w:rFonts w:eastAsiaTheme="minorEastAsia"/>
          <w:iCs/>
          <w:szCs w:val="24"/>
        </w:rPr>
        <w:t xml:space="preserve">on can be observed. Accordingly, </w:t>
      </w:r>
      <w:r w:rsidR="008546E2">
        <w:rPr>
          <w:rFonts w:eastAsiaTheme="minorEastAsia"/>
          <w:iCs/>
          <w:szCs w:val="24"/>
        </w:rPr>
        <w:t>the surface of activated tire char and commercial carbon black may also get negatively charged</w:t>
      </w:r>
      <w:r w:rsidR="001B7B78">
        <w:rPr>
          <w:rFonts w:eastAsiaTheme="minorEastAsia"/>
          <w:iCs/>
          <w:szCs w:val="24"/>
        </w:rPr>
        <w:t xml:space="preserve"> at pH 10</w:t>
      </w:r>
      <w:r w:rsidR="008546E2">
        <w:rPr>
          <w:rFonts w:eastAsiaTheme="minorEastAsia"/>
          <w:iCs/>
          <w:szCs w:val="24"/>
        </w:rPr>
        <w:t xml:space="preserve"> and </w:t>
      </w:r>
      <w:r w:rsidR="001B7B78">
        <w:rPr>
          <w:rFonts w:eastAsiaTheme="minorEastAsia"/>
          <w:iCs/>
          <w:szCs w:val="24"/>
        </w:rPr>
        <w:t xml:space="preserve">the </w:t>
      </w:r>
      <w:r w:rsidR="008546E2">
        <w:rPr>
          <w:rFonts w:eastAsiaTheme="minorEastAsia"/>
          <w:iCs/>
          <w:szCs w:val="24"/>
        </w:rPr>
        <w:t>same p</w:t>
      </w:r>
      <w:r w:rsidR="001B7B78">
        <w:rPr>
          <w:rFonts w:eastAsiaTheme="minorEastAsia"/>
          <w:iCs/>
          <w:szCs w:val="24"/>
        </w:rPr>
        <w:t>rocess as above mentioned can</w:t>
      </w:r>
      <w:r w:rsidR="008546E2">
        <w:rPr>
          <w:rFonts w:eastAsiaTheme="minorEastAsia"/>
          <w:iCs/>
          <w:szCs w:val="24"/>
        </w:rPr>
        <w:t xml:space="preserve"> happen. </w:t>
      </w:r>
      <w:r w:rsidR="00EC11A0">
        <w:rPr>
          <w:rFonts w:eastAsiaTheme="minorEastAsia"/>
          <w:iCs/>
          <w:szCs w:val="24"/>
        </w:rPr>
        <w:t>The surface of the adsorbent to be</w:t>
      </w:r>
      <w:r w:rsidR="008546E2">
        <w:rPr>
          <w:rFonts w:eastAsiaTheme="minorEastAsia"/>
          <w:iCs/>
          <w:szCs w:val="24"/>
        </w:rPr>
        <w:t xml:space="preserve"> e negatively charged</w:t>
      </w:r>
      <w:r w:rsidR="00EC11A0">
        <w:rPr>
          <w:rFonts w:eastAsiaTheme="minorEastAsia"/>
          <w:iCs/>
          <w:szCs w:val="24"/>
        </w:rPr>
        <w:t>,</w:t>
      </w:r>
      <w:r w:rsidR="008546E2">
        <w:rPr>
          <w:rFonts w:eastAsiaTheme="minorEastAsia"/>
          <w:iCs/>
          <w:szCs w:val="24"/>
        </w:rPr>
        <w:t xml:space="preserve"> the point of zero charge of the particular adsorbent should be </w:t>
      </w:r>
      <w:r w:rsidR="00EC11A0">
        <w:rPr>
          <w:rFonts w:eastAsiaTheme="minorEastAsia"/>
          <w:iCs/>
          <w:szCs w:val="24"/>
        </w:rPr>
        <w:t>less than the pH of the solution. When the point of zero charge of the adsorbent is greater than the solution pH, then the adsorbent surface become positively charged and cationic dye molecules tend to repel from the positively charged adsorbent surface reducing dye adsorption onto the surface.</w:t>
      </w:r>
    </w:p>
    <w:p w14:paraId="56246F42" w14:textId="77777777" w:rsidR="003A1FE8" w:rsidRDefault="003A1FE8" w:rsidP="001D16D7">
      <w:pPr>
        <w:pStyle w:val="Heading2"/>
        <w:spacing w:line="360" w:lineRule="auto"/>
      </w:pPr>
      <w:bookmarkStart w:id="480" w:name="_Toc71815088"/>
      <w:bookmarkStart w:id="481" w:name="_Toc71815719"/>
      <w:bookmarkStart w:id="482" w:name="_Toc72583265"/>
      <w:bookmarkStart w:id="483" w:name="_Toc73005649"/>
      <w:bookmarkStart w:id="484" w:name="_Toc73009151"/>
      <w:bookmarkStart w:id="485" w:name="_Toc77028043"/>
      <w:bookmarkStart w:id="486" w:name="_Toc80362499"/>
      <w:r w:rsidRPr="003A1FE8">
        <w:lastRenderedPageBreak/>
        <w:t>Effect of temperature</w:t>
      </w:r>
      <w:bookmarkEnd w:id="480"/>
      <w:bookmarkEnd w:id="481"/>
      <w:bookmarkEnd w:id="482"/>
      <w:bookmarkEnd w:id="483"/>
      <w:bookmarkEnd w:id="484"/>
      <w:bookmarkEnd w:id="485"/>
      <w:bookmarkEnd w:id="486"/>
    </w:p>
    <w:p w14:paraId="4ECD2499" w14:textId="77777777" w:rsidR="003936B9" w:rsidRPr="003936B9" w:rsidRDefault="00D579F3" w:rsidP="00D579F3">
      <w:pPr>
        <w:tabs>
          <w:tab w:val="left" w:pos="720"/>
        </w:tabs>
        <w:spacing w:line="360" w:lineRule="auto"/>
        <w:jc w:val="both"/>
        <w:rPr>
          <w:rFonts w:eastAsiaTheme="minorEastAsia"/>
          <w:iCs/>
          <w:szCs w:val="24"/>
        </w:rPr>
      </w:pPr>
      <w:r>
        <w:rPr>
          <w:rFonts w:eastAsiaTheme="minorEastAsia"/>
          <w:iCs/>
          <w:szCs w:val="24"/>
        </w:rPr>
        <w:tab/>
      </w:r>
      <w:r w:rsidR="00BB7482">
        <w:rPr>
          <w:rFonts w:eastAsiaTheme="minorEastAsia"/>
          <w:iCs/>
          <w:szCs w:val="24"/>
        </w:rPr>
        <w:t>The effect of temperature</w:t>
      </w:r>
      <w:r w:rsidR="000168DE" w:rsidRPr="000168DE">
        <w:rPr>
          <w:rFonts w:eastAsiaTheme="minorEastAsia"/>
          <w:iCs/>
          <w:szCs w:val="24"/>
        </w:rPr>
        <w:t xml:space="preserve"> on removal of methylene blue dye </w:t>
      </w:r>
      <w:r w:rsidR="00B05558">
        <w:rPr>
          <w:rFonts w:eastAsiaTheme="minorEastAsia"/>
          <w:iCs/>
          <w:szCs w:val="24"/>
        </w:rPr>
        <w:t xml:space="preserve">by tire pyrolytic char </w:t>
      </w:r>
      <w:r w:rsidR="000168DE" w:rsidRPr="000168DE">
        <w:rPr>
          <w:rFonts w:eastAsiaTheme="minorEastAsia"/>
          <w:iCs/>
          <w:szCs w:val="24"/>
        </w:rPr>
        <w:t>was determined by varying the</w:t>
      </w:r>
      <w:r w:rsidR="00BB7482">
        <w:rPr>
          <w:rFonts w:eastAsiaTheme="minorEastAsia"/>
          <w:iCs/>
          <w:szCs w:val="24"/>
        </w:rPr>
        <w:t xml:space="preserve"> temperature from 30</w:t>
      </w:r>
      <m:oMath>
        <m:r>
          <w:rPr>
            <w:rFonts w:ascii="Cambria Math" w:eastAsiaTheme="minorEastAsia" w:hAnsi="Cambria Math"/>
            <w:szCs w:val="24"/>
          </w:rPr>
          <m:t xml:space="preserve"> ℃ </m:t>
        </m:r>
      </m:oMath>
      <w:r w:rsidR="00BB7482">
        <w:rPr>
          <w:rFonts w:eastAsiaTheme="minorEastAsia"/>
          <w:iCs/>
          <w:szCs w:val="24"/>
        </w:rPr>
        <w:t>to 80</w:t>
      </w:r>
      <m:oMath>
        <m:r>
          <w:rPr>
            <w:rFonts w:ascii="Cambria Math" w:eastAsiaTheme="minorEastAsia" w:hAnsi="Cambria Math"/>
            <w:szCs w:val="24"/>
          </w:rPr>
          <m:t xml:space="preserve"> ℃</m:t>
        </m:r>
      </m:oMath>
      <w:r w:rsidR="000168DE" w:rsidRPr="000168DE">
        <w:rPr>
          <w:rFonts w:eastAsiaTheme="minorEastAsia"/>
          <w:iCs/>
          <w:szCs w:val="24"/>
        </w:rPr>
        <w:t xml:space="preserve">. </w:t>
      </w:r>
      <w:r w:rsidR="00C663B3">
        <w:rPr>
          <w:rFonts w:eastAsiaTheme="minorEastAsia"/>
          <w:iCs/>
          <w:szCs w:val="24"/>
        </w:rPr>
        <w:t>A 10 ppm</w:t>
      </w:r>
      <w:r w:rsidR="00811FEE">
        <w:rPr>
          <w:rFonts w:eastAsiaTheme="minorEastAsia"/>
          <w:iCs/>
          <w:szCs w:val="24"/>
        </w:rPr>
        <w:t xml:space="preserve"> of</w:t>
      </w:r>
      <w:r w:rsidR="00C663B3">
        <w:rPr>
          <w:rFonts w:eastAsiaTheme="minorEastAsia"/>
          <w:iCs/>
          <w:szCs w:val="24"/>
        </w:rPr>
        <w:t xml:space="preserve"> initial concentration of methylene blue solution was </w:t>
      </w:r>
      <w:r w:rsidR="00E46B3F">
        <w:rPr>
          <w:rFonts w:eastAsiaTheme="minorEastAsia"/>
          <w:iCs/>
          <w:szCs w:val="24"/>
        </w:rPr>
        <w:t>used.</w:t>
      </w:r>
      <w:r w:rsidR="00811FEE">
        <w:rPr>
          <w:rFonts w:eastAsiaTheme="minorEastAsia"/>
          <w:iCs/>
          <w:szCs w:val="24"/>
        </w:rPr>
        <w:t xml:space="preserve"> The experiment was performed in triplicate.</w:t>
      </w:r>
      <w:r w:rsidR="00E46B3F" w:rsidRPr="000168DE">
        <w:rPr>
          <w:rFonts w:eastAsiaTheme="minorEastAsia"/>
          <w:iCs/>
          <w:szCs w:val="24"/>
        </w:rPr>
        <w:t xml:space="preserve"> Final</w:t>
      </w:r>
      <w:r w:rsidR="000168DE" w:rsidRPr="000168DE">
        <w:rPr>
          <w:rFonts w:eastAsiaTheme="minorEastAsia"/>
          <w:iCs/>
          <w:szCs w:val="24"/>
        </w:rPr>
        <w:t xml:space="preserve"> absorbance, concentration of the methylene blue solutions and the dye removal percentage at each adsorb</w:t>
      </w:r>
      <w:r w:rsidR="000F5314">
        <w:rPr>
          <w:rFonts w:eastAsiaTheme="minorEastAsia"/>
          <w:iCs/>
          <w:szCs w:val="24"/>
        </w:rPr>
        <w:t>ent dose of pyrolytic t</w:t>
      </w:r>
      <w:r w:rsidR="00EF789B">
        <w:rPr>
          <w:rFonts w:eastAsiaTheme="minorEastAsia"/>
          <w:iCs/>
          <w:szCs w:val="24"/>
        </w:rPr>
        <w:t>ire char are shown in table 3.16</w:t>
      </w:r>
      <w:r w:rsidR="00E46B3F">
        <w:rPr>
          <w:rFonts w:eastAsiaTheme="minorEastAsia"/>
          <w:iCs/>
          <w:szCs w:val="24"/>
        </w:rPr>
        <w:t>.</w:t>
      </w:r>
    </w:p>
    <w:p w14:paraId="2F01D175" w14:textId="77777777" w:rsidR="00811FEE" w:rsidRPr="003936B9" w:rsidRDefault="00811FEE" w:rsidP="001D16D7">
      <w:pPr>
        <w:pStyle w:val="Caption"/>
        <w:keepNext/>
        <w:spacing w:line="360" w:lineRule="auto"/>
        <w:rPr>
          <w:i w:val="0"/>
          <w:iCs w:val="0"/>
          <w:color w:val="auto"/>
          <w:sz w:val="24"/>
          <w:szCs w:val="30"/>
        </w:rPr>
      </w:pPr>
      <w:bookmarkStart w:id="487" w:name="_Toc80353617"/>
      <w:r w:rsidRPr="003936B9">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16</w:t>
      </w:r>
      <w:r w:rsidR="009449F2">
        <w:rPr>
          <w:b/>
          <w:bCs/>
          <w:i w:val="0"/>
          <w:iCs w:val="0"/>
          <w:color w:val="auto"/>
          <w:sz w:val="24"/>
          <w:szCs w:val="24"/>
        </w:rPr>
        <w:fldChar w:fldCharType="end"/>
      </w:r>
      <w:r w:rsidRPr="003936B9">
        <w:rPr>
          <w:i w:val="0"/>
          <w:iCs w:val="0"/>
          <w:color w:val="auto"/>
          <w:sz w:val="24"/>
          <w:szCs w:val="24"/>
        </w:rPr>
        <w:t>. Average</w:t>
      </w:r>
      <w:r w:rsidRPr="003936B9">
        <w:rPr>
          <w:i w:val="0"/>
          <w:iCs w:val="0"/>
          <w:color w:val="auto"/>
          <w:sz w:val="24"/>
          <w:szCs w:val="30"/>
        </w:rPr>
        <w:t xml:space="preserve"> data for the effect of temperature on adsorption of methylene blue dye on pyrolysis tire char. Experimental conditions: Agitating speed: 120rpm, Adsorbent dosage: 0.4</w:t>
      </w:r>
      <w:r w:rsidR="002B7C24">
        <w:rPr>
          <w:i w:val="0"/>
          <w:iCs w:val="0"/>
          <w:color w:val="auto"/>
          <w:sz w:val="24"/>
          <w:szCs w:val="30"/>
        </w:rPr>
        <w:t xml:space="preserve"> </w:t>
      </w:r>
      <w:r w:rsidRPr="003936B9">
        <w:rPr>
          <w:i w:val="0"/>
          <w:iCs w:val="0"/>
          <w:color w:val="auto"/>
          <w:sz w:val="24"/>
          <w:szCs w:val="30"/>
        </w:rPr>
        <w:t>g, Contact time: 20 min.</w:t>
      </w:r>
      <w:bookmarkEnd w:id="487"/>
    </w:p>
    <w:p w14:paraId="73CD411B" w14:textId="77777777" w:rsidR="00811FEE" w:rsidRPr="00811FEE" w:rsidRDefault="00811FEE" w:rsidP="001D16D7">
      <w:pPr>
        <w:tabs>
          <w:tab w:val="left" w:pos="1785"/>
        </w:tabs>
        <w:spacing w:line="360" w:lineRule="auto"/>
        <w:jc w:val="both"/>
        <w:rPr>
          <w:szCs w:val="24"/>
        </w:rPr>
      </w:pPr>
      <w:r>
        <w:rPr>
          <w:szCs w:val="24"/>
        </w:rPr>
        <w:t>Initial absorbance-1.895</w:t>
      </w:r>
    </w:p>
    <w:tbl>
      <w:tblPr>
        <w:tblStyle w:val="TableGrid"/>
        <w:tblW w:w="8599" w:type="dxa"/>
        <w:tblLook w:val="04A0" w:firstRow="1" w:lastRow="0" w:firstColumn="1" w:lastColumn="0" w:noHBand="0" w:noVBand="1"/>
      </w:tblPr>
      <w:tblGrid>
        <w:gridCol w:w="2165"/>
        <w:gridCol w:w="1822"/>
        <w:gridCol w:w="2308"/>
        <w:gridCol w:w="2304"/>
      </w:tblGrid>
      <w:tr w:rsidR="002F1DBC" w:rsidRPr="003A1FE8" w14:paraId="25C15D2F" w14:textId="77777777" w:rsidTr="002F1DBC">
        <w:trPr>
          <w:trHeight w:val="561"/>
        </w:trPr>
        <w:tc>
          <w:tcPr>
            <w:tcW w:w="2165" w:type="dxa"/>
            <w:noWrap/>
            <w:vAlign w:val="center"/>
          </w:tcPr>
          <w:p w14:paraId="24478D37" w14:textId="77777777" w:rsidR="002F1DBC" w:rsidRPr="003A1FE8" w:rsidRDefault="002F1DBC" w:rsidP="001D16D7">
            <w:pPr>
              <w:tabs>
                <w:tab w:val="left" w:pos="1785"/>
              </w:tabs>
              <w:spacing w:line="360" w:lineRule="auto"/>
              <w:jc w:val="center"/>
              <w:rPr>
                <w:rFonts w:ascii="Calibri" w:eastAsia="Times New Roman" w:hAnsi="Calibri" w:cs="Calibri"/>
                <w:color w:val="000000"/>
                <w:szCs w:val="24"/>
                <w:lang w:bidi="si-LK"/>
              </w:rPr>
            </w:pPr>
          </w:p>
          <w:p w14:paraId="680139BD" w14:textId="77777777" w:rsidR="002F1DBC" w:rsidRPr="003A1FE8" w:rsidRDefault="002F1DBC" w:rsidP="001D16D7">
            <w:pPr>
              <w:spacing w:line="360" w:lineRule="auto"/>
              <w:jc w:val="center"/>
              <w:rPr>
                <w:lang w:bidi="si-LK"/>
              </w:rPr>
            </w:pPr>
            <w:r w:rsidRPr="003A1FE8">
              <w:rPr>
                <w:lang w:bidi="si-LK"/>
              </w:rPr>
              <w:t xml:space="preserve">Temperature/ </w:t>
            </w:r>
            <m:oMath>
              <m:r>
                <m:rPr>
                  <m:sty m:val="p"/>
                </m:rPr>
                <w:rPr>
                  <w:rFonts w:ascii="Cambria Math" w:hAnsi="Cambria Math"/>
                </w:rPr>
                <w:br/>
              </m:r>
            </m:oMath>
            <m:oMathPara>
              <m:oMathParaPr>
                <m:jc m:val="center"/>
              </m:oMathParaPr>
              <m:oMath>
                <m:r>
                  <w:rPr>
                    <w:rFonts w:ascii="Cambria Math" w:hAnsi="Cambria Math"/>
                    <w:lang w:bidi="si-LK"/>
                  </w:rPr>
                  <m:t>℃</m:t>
                </m:r>
              </m:oMath>
            </m:oMathPara>
          </w:p>
          <w:p w14:paraId="121101CC" w14:textId="77777777" w:rsidR="002F1DBC" w:rsidRPr="003A1FE8" w:rsidRDefault="002F1DBC" w:rsidP="001D16D7">
            <w:pPr>
              <w:tabs>
                <w:tab w:val="left" w:pos="1785"/>
              </w:tabs>
              <w:spacing w:line="360" w:lineRule="auto"/>
              <w:jc w:val="center"/>
              <w:rPr>
                <w:szCs w:val="24"/>
              </w:rPr>
            </w:pPr>
          </w:p>
        </w:tc>
        <w:tc>
          <w:tcPr>
            <w:tcW w:w="1822" w:type="dxa"/>
            <w:noWrap/>
            <w:vAlign w:val="center"/>
          </w:tcPr>
          <w:p w14:paraId="317EA56F" w14:textId="77777777" w:rsidR="002F1DBC" w:rsidRPr="003A1FE8" w:rsidRDefault="002F1DBC" w:rsidP="001D16D7">
            <w:pPr>
              <w:spacing w:line="360" w:lineRule="auto"/>
              <w:jc w:val="center"/>
              <w:rPr>
                <w:rFonts w:ascii="Calibri" w:eastAsia="Times New Roman" w:hAnsi="Calibri" w:cs="Calibri"/>
                <w:color w:val="000000"/>
                <w:szCs w:val="24"/>
                <w:lang w:bidi="si-LK"/>
              </w:rPr>
            </w:pPr>
            <w:r w:rsidRPr="003A1FE8">
              <w:rPr>
                <w:rFonts w:ascii="Calibri" w:eastAsia="Times New Roman" w:hAnsi="Calibri" w:cs="Calibri"/>
                <w:color w:val="000000"/>
                <w:szCs w:val="24"/>
                <w:lang w:bidi="si-LK"/>
              </w:rPr>
              <w:t>Final absorbance</w:t>
            </w:r>
          </w:p>
          <w:p w14:paraId="629D613F" w14:textId="77777777" w:rsidR="002F1DBC" w:rsidRPr="003A1FE8" w:rsidRDefault="002F1DBC"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(A</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0.001)</w:t>
            </w:r>
          </w:p>
        </w:tc>
        <w:tc>
          <w:tcPr>
            <w:tcW w:w="2308" w:type="dxa"/>
            <w:noWrap/>
            <w:vAlign w:val="center"/>
          </w:tcPr>
          <w:p w14:paraId="4AA8AA7E" w14:textId="77777777" w:rsidR="002F1DBC" w:rsidRPr="003A1FE8" w:rsidRDefault="002F1DBC"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Fin</w:t>
            </w:r>
            <w:r>
              <w:rPr>
                <w:rFonts w:ascii="Calibri" w:eastAsia="Times New Roman" w:hAnsi="Calibri" w:cs="Calibri"/>
                <w:color w:val="000000"/>
                <w:szCs w:val="24"/>
                <w:lang w:bidi="si-LK"/>
              </w:rPr>
              <w:t>al methylene blue concentration/ppm</w:t>
            </w:r>
          </w:p>
        </w:tc>
        <w:tc>
          <w:tcPr>
            <w:tcW w:w="2304" w:type="dxa"/>
            <w:noWrap/>
            <w:vAlign w:val="center"/>
          </w:tcPr>
          <w:p w14:paraId="43A1803C" w14:textId="77777777" w:rsidR="002F1DBC" w:rsidRPr="003A1FE8" w:rsidRDefault="002F1DBC"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 Dye removal</w:t>
            </w:r>
          </w:p>
        </w:tc>
      </w:tr>
      <w:tr w:rsidR="002F1DBC" w:rsidRPr="003A1FE8" w14:paraId="2F0F220F" w14:textId="77777777" w:rsidTr="002F1DBC">
        <w:trPr>
          <w:trHeight w:val="561"/>
        </w:trPr>
        <w:tc>
          <w:tcPr>
            <w:tcW w:w="2165" w:type="dxa"/>
            <w:noWrap/>
            <w:vAlign w:val="center"/>
            <w:hideMark/>
          </w:tcPr>
          <w:p w14:paraId="06209052" w14:textId="77777777" w:rsidR="002F1DBC" w:rsidRPr="003A1FE8" w:rsidRDefault="002F1DBC" w:rsidP="001D16D7">
            <w:pPr>
              <w:tabs>
                <w:tab w:val="left" w:pos="1785"/>
              </w:tabs>
              <w:spacing w:line="360" w:lineRule="auto"/>
              <w:jc w:val="center"/>
              <w:rPr>
                <w:szCs w:val="24"/>
              </w:rPr>
            </w:pPr>
            <w:r w:rsidRPr="003A1FE8">
              <w:rPr>
                <w:szCs w:val="24"/>
              </w:rPr>
              <w:t>30</w:t>
            </w:r>
          </w:p>
        </w:tc>
        <w:tc>
          <w:tcPr>
            <w:tcW w:w="1822" w:type="dxa"/>
            <w:noWrap/>
            <w:vAlign w:val="center"/>
            <w:hideMark/>
          </w:tcPr>
          <w:p w14:paraId="2A4D4EC4" w14:textId="77777777" w:rsidR="002F1DBC" w:rsidRPr="003A1FE8" w:rsidRDefault="002F1DBC" w:rsidP="001D16D7">
            <w:pPr>
              <w:tabs>
                <w:tab w:val="left" w:pos="1785"/>
              </w:tabs>
              <w:spacing w:line="360" w:lineRule="auto"/>
              <w:jc w:val="center"/>
              <w:rPr>
                <w:szCs w:val="24"/>
              </w:rPr>
            </w:pPr>
            <w:r w:rsidRPr="003A1FE8">
              <w:rPr>
                <w:szCs w:val="24"/>
              </w:rPr>
              <w:t>0.161</w:t>
            </w:r>
          </w:p>
        </w:tc>
        <w:tc>
          <w:tcPr>
            <w:tcW w:w="2308" w:type="dxa"/>
            <w:noWrap/>
            <w:vAlign w:val="center"/>
            <w:hideMark/>
          </w:tcPr>
          <w:p w14:paraId="72D378C9" w14:textId="77777777" w:rsidR="002F1DBC" w:rsidRPr="003A1FE8" w:rsidRDefault="002F1DBC" w:rsidP="001D16D7">
            <w:pPr>
              <w:tabs>
                <w:tab w:val="left" w:pos="1785"/>
              </w:tabs>
              <w:spacing w:line="360" w:lineRule="auto"/>
              <w:jc w:val="center"/>
              <w:rPr>
                <w:szCs w:val="24"/>
              </w:rPr>
            </w:pPr>
            <w:r>
              <w:rPr>
                <w:szCs w:val="24"/>
              </w:rPr>
              <w:t>0.79</w:t>
            </w:r>
          </w:p>
        </w:tc>
        <w:tc>
          <w:tcPr>
            <w:tcW w:w="2304" w:type="dxa"/>
            <w:noWrap/>
            <w:vAlign w:val="center"/>
            <w:hideMark/>
          </w:tcPr>
          <w:p w14:paraId="35CDB114" w14:textId="77777777" w:rsidR="002F1DBC" w:rsidRPr="003A1FE8" w:rsidRDefault="002F1DBC" w:rsidP="001D16D7">
            <w:pPr>
              <w:tabs>
                <w:tab w:val="left" w:pos="1785"/>
              </w:tabs>
              <w:spacing w:line="360" w:lineRule="auto"/>
              <w:jc w:val="center"/>
              <w:rPr>
                <w:szCs w:val="24"/>
              </w:rPr>
            </w:pPr>
            <w:r w:rsidRPr="003A1FE8">
              <w:rPr>
                <w:szCs w:val="24"/>
              </w:rPr>
              <w:t>92.10</w:t>
            </w:r>
            <w:r>
              <w:rPr>
                <w:szCs w:val="24"/>
              </w:rPr>
              <w:t xml:space="preserve"> </w:t>
            </w:r>
            <m:oMath>
              <m:r>
                <w:rPr>
                  <w:rFonts w:ascii="Cambria Math" w:hAnsi="Cambria Math"/>
                  <w:szCs w:val="24"/>
                </w:rPr>
                <m:t>±</m:t>
              </m:r>
            </m:oMath>
            <w:r>
              <w:rPr>
                <w:rFonts w:eastAsiaTheme="minorEastAsia"/>
                <w:szCs w:val="24"/>
              </w:rPr>
              <w:t xml:space="preserve"> 0.02</w:t>
            </w:r>
          </w:p>
        </w:tc>
      </w:tr>
      <w:tr w:rsidR="002F1DBC" w:rsidRPr="003A1FE8" w14:paraId="786C5CF1" w14:textId="77777777" w:rsidTr="002F1DBC">
        <w:trPr>
          <w:trHeight w:val="561"/>
        </w:trPr>
        <w:tc>
          <w:tcPr>
            <w:tcW w:w="2165" w:type="dxa"/>
            <w:noWrap/>
            <w:vAlign w:val="center"/>
            <w:hideMark/>
          </w:tcPr>
          <w:p w14:paraId="729A7276" w14:textId="77777777" w:rsidR="002F1DBC" w:rsidRPr="003A1FE8" w:rsidRDefault="002F1DBC" w:rsidP="001D16D7">
            <w:pPr>
              <w:tabs>
                <w:tab w:val="left" w:pos="1785"/>
              </w:tabs>
              <w:spacing w:line="360" w:lineRule="auto"/>
              <w:jc w:val="center"/>
              <w:rPr>
                <w:szCs w:val="24"/>
              </w:rPr>
            </w:pPr>
            <w:r w:rsidRPr="003A1FE8">
              <w:rPr>
                <w:szCs w:val="24"/>
              </w:rPr>
              <w:t>40</w:t>
            </w:r>
          </w:p>
        </w:tc>
        <w:tc>
          <w:tcPr>
            <w:tcW w:w="1822" w:type="dxa"/>
            <w:noWrap/>
            <w:vAlign w:val="center"/>
            <w:hideMark/>
          </w:tcPr>
          <w:p w14:paraId="2A2610FB" w14:textId="77777777" w:rsidR="002F1DBC" w:rsidRPr="003A1FE8" w:rsidRDefault="002F1DBC" w:rsidP="001D16D7">
            <w:pPr>
              <w:tabs>
                <w:tab w:val="left" w:pos="1785"/>
              </w:tabs>
              <w:spacing w:line="360" w:lineRule="auto"/>
              <w:jc w:val="center"/>
              <w:rPr>
                <w:szCs w:val="24"/>
              </w:rPr>
            </w:pPr>
            <w:r w:rsidRPr="003A1FE8">
              <w:rPr>
                <w:szCs w:val="24"/>
              </w:rPr>
              <w:t>0.119</w:t>
            </w:r>
          </w:p>
        </w:tc>
        <w:tc>
          <w:tcPr>
            <w:tcW w:w="2308" w:type="dxa"/>
            <w:noWrap/>
            <w:vAlign w:val="center"/>
            <w:hideMark/>
          </w:tcPr>
          <w:p w14:paraId="11662742" w14:textId="77777777" w:rsidR="002F1DBC" w:rsidRPr="003A1FE8" w:rsidRDefault="002F1DBC" w:rsidP="001D16D7">
            <w:pPr>
              <w:tabs>
                <w:tab w:val="left" w:pos="1785"/>
              </w:tabs>
              <w:spacing w:line="360" w:lineRule="auto"/>
              <w:jc w:val="center"/>
              <w:rPr>
                <w:szCs w:val="24"/>
              </w:rPr>
            </w:pPr>
            <w:r>
              <w:rPr>
                <w:szCs w:val="24"/>
              </w:rPr>
              <w:t>0.58</w:t>
            </w:r>
          </w:p>
        </w:tc>
        <w:tc>
          <w:tcPr>
            <w:tcW w:w="2304" w:type="dxa"/>
            <w:noWrap/>
            <w:vAlign w:val="center"/>
            <w:hideMark/>
          </w:tcPr>
          <w:p w14:paraId="16FCB9B0" w14:textId="77777777" w:rsidR="002F1DBC" w:rsidRPr="003A1FE8" w:rsidRDefault="002F1DBC" w:rsidP="001D16D7">
            <w:pPr>
              <w:tabs>
                <w:tab w:val="left" w:pos="1785"/>
              </w:tabs>
              <w:spacing w:line="360" w:lineRule="auto"/>
              <w:jc w:val="center"/>
              <w:rPr>
                <w:szCs w:val="24"/>
              </w:rPr>
            </w:pPr>
            <w:r w:rsidRPr="003A1FE8">
              <w:rPr>
                <w:szCs w:val="24"/>
              </w:rPr>
              <w:t>94.19</w:t>
            </w:r>
            <w:r>
              <w:rPr>
                <w:szCs w:val="24"/>
              </w:rPr>
              <w:t xml:space="preserve"> </w:t>
            </w:r>
            <m:oMath>
              <m:r>
                <w:rPr>
                  <w:rFonts w:ascii="Cambria Math" w:hAnsi="Cambria Math"/>
                  <w:szCs w:val="24"/>
                </w:rPr>
                <m:t>±</m:t>
              </m:r>
            </m:oMath>
            <w:r>
              <w:rPr>
                <w:rFonts w:eastAsiaTheme="minorEastAsia"/>
                <w:szCs w:val="24"/>
              </w:rPr>
              <w:t xml:space="preserve"> 0.01</w:t>
            </w:r>
          </w:p>
        </w:tc>
      </w:tr>
      <w:tr w:rsidR="002F1DBC" w:rsidRPr="003A1FE8" w14:paraId="6C91BD56" w14:textId="77777777" w:rsidTr="002F1DBC">
        <w:trPr>
          <w:trHeight w:val="561"/>
        </w:trPr>
        <w:tc>
          <w:tcPr>
            <w:tcW w:w="2165" w:type="dxa"/>
            <w:noWrap/>
            <w:vAlign w:val="center"/>
            <w:hideMark/>
          </w:tcPr>
          <w:p w14:paraId="703678BE" w14:textId="77777777" w:rsidR="002F1DBC" w:rsidRPr="003A1FE8" w:rsidRDefault="002F1DBC" w:rsidP="001D16D7">
            <w:pPr>
              <w:tabs>
                <w:tab w:val="left" w:pos="1785"/>
              </w:tabs>
              <w:spacing w:line="360" w:lineRule="auto"/>
              <w:jc w:val="center"/>
              <w:rPr>
                <w:szCs w:val="24"/>
              </w:rPr>
            </w:pPr>
            <w:r w:rsidRPr="003A1FE8">
              <w:rPr>
                <w:szCs w:val="24"/>
              </w:rPr>
              <w:t>50</w:t>
            </w:r>
          </w:p>
        </w:tc>
        <w:tc>
          <w:tcPr>
            <w:tcW w:w="1822" w:type="dxa"/>
            <w:noWrap/>
            <w:vAlign w:val="center"/>
            <w:hideMark/>
          </w:tcPr>
          <w:p w14:paraId="74C30024" w14:textId="77777777" w:rsidR="002F1DBC" w:rsidRPr="003A1FE8" w:rsidRDefault="002F1DBC" w:rsidP="001D16D7">
            <w:pPr>
              <w:tabs>
                <w:tab w:val="left" w:pos="1785"/>
              </w:tabs>
              <w:spacing w:line="360" w:lineRule="auto"/>
              <w:jc w:val="center"/>
              <w:rPr>
                <w:szCs w:val="24"/>
              </w:rPr>
            </w:pPr>
            <w:r w:rsidRPr="003A1FE8">
              <w:rPr>
                <w:szCs w:val="24"/>
              </w:rPr>
              <w:t>0.098</w:t>
            </w:r>
          </w:p>
        </w:tc>
        <w:tc>
          <w:tcPr>
            <w:tcW w:w="2308" w:type="dxa"/>
            <w:noWrap/>
            <w:vAlign w:val="center"/>
            <w:hideMark/>
          </w:tcPr>
          <w:p w14:paraId="77E94D4D" w14:textId="77777777" w:rsidR="002F1DBC" w:rsidRPr="003A1FE8" w:rsidRDefault="002F1DBC" w:rsidP="001D16D7">
            <w:pPr>
              <w:tabs>
                <w:tab w:val="left" w:pos="1785"/>
              </w:tabs>
              <w:spacing w:line="360" w:lineRule="auto"/>
              <w:jc w:val="center"/>
              <w:rPr>
                <w:szCs w:val="24"/>
              </w:rPr>
            </w:pPr>
            <w:r>
              <w:rPr>
                <w:szCs w:val="24"/>
              </w:rPr>
              <w:t>0.48</w:t>
            </w:r>
          </w:p>
        </w:tc>
        <w:tc>
          <w:tcPr>
            <w:tcW w:w="2304" w:type="dxa"/>
            <w:noWrap/>
            <w:vAlign w:val="center"/>
            <w:hideMark/>
          </w:tcPr>
          <w:p w14:paraId="4C477649" w14:textId="77777777" w:rsidR="002F1DBC" w:rsidRPr="003A1FE8" w:rsidRDefault="002F1DBC" w:rsidP="001D16D7">
            <w:pPr>
              <w:tabs>
                <w:tab w:val="left" w:pos="1785"/>
              </w:tabs>
              <w:spacing w:line="360" w:lineRule="auto"/>
              <w:jc w:val="center"/>
              <w:rPr>
                <w:szCs w:val="24"/>
              </w:rPr>
            </w:pPr>
            <w:r w:rsidRPr="003A1FE8">
              <w:rPr>
                <w:szCs w:val="24"/>
              </w:rPr>
              <w:t>95.20</w:t>
            </w:r>
            <w:r>
              <w:rPr>
                <w:szCs w:val="24"/>
              </w:rPr>
              <w:t xml:space="preserve"> </w:t>
            </w:r>
            <m:oMath>
              <m:r>
                <w:rPr>
                  <w:rFonts w:ascii="Cambria Math" w:hAnsi="Cambria Math"/>
                  <w:szCs w:val="24"/>
                </w:rPr>
                <m:t>±</m:t>
              </m:r>
            </m:oMath>
            <w:r>
              <w:rPr>
                <w:rFonts w:eastAsiaTheme="minorEastAsia"/>
                <w:szCs w:val="24"/>
              </w:rPr>
              <w:t xml:space="preserve"> 0.03</w:t>
            </w:r>
          </w:p>
        </w:tc>
      </w:tr>
      <w:tr w:rsidR="002F1DBC" w:rsidRPr="003A1FE8" w14:paraId="58D23076" w14:textId="77777777" w:rsidTr="002F1DBC">
        <w:trPr>
          <w:trHeight w:val="561"/>
        </w:trPr>
        <w:tc>
          <w:tcPr>
            <w:tcW w:w="2165" w:type="dxa"/>
            <w:noWrap/>
            <w:vAlign w:val="center"/>
            <w:hideMark/>
          </w:tcPr>
          <w:p w14:paraId="2E197EE2" w14:textId="77777777" w:rsidR="002F1DBC" w:rsidRPr="003A1FE8" w:rsidRDefault="002F1DBC" w:rsidP="001D16D7">
            <w:pPr>
              <w:tabs>
                <w:tab w:val="left" w:pos="1785"/>
              </w:tabs>
              <w:spacing w:line="360" w:lineRule="auto"/>
              <w:jc w:val="center"/>
              <w:rPr>
                <w:szCs w:val="24"/>
              </w:rPr>
            </w:pPr>
            <w:r w:rsidRPr="003A1FE8">
              <w:rPr>
                <w:szCs w:val="24"/>
              </w:rPr>
              <w:t>60</w:t>
            </w:r>
          </w:p>
        </w:tc>
        <w:tc>
          <w:tcPr>
            <w:tcW w:w="1822" w:type="dxa"/>
            <w:noWrap/>
            <w:vAlign w:val="center"/>
            <w:hideMark/>
          </w:tcPr>
          <w:p w14:paraId="23257AA5" w14:textId="77777777" w:rsidR="002F1DBC" w:rsidRPr="003A1FE8" w:rsidRDefault="002F1DBC" w:rsidP="001D16D7">
            <w:pPr>
              <w:tabs>
                <w:tab w:val="left" w:pos="1785"/>
              </w:tabs>
              <w:spacing w:line="360" w:lineRule="auto"/>
              <w:jc w:val="center"/>
              <w:rPr>
                <w:szCs w:val="24"/>
              </w:rPr>
            </w:pPr>
            <w:r w:rsidRPr="003A1FE8">
              <w:rPr>
                <w:szCs w:val="24"/>
              </w:rPr>
              <w:t>0.089</w:t>
            </w:r>
          </w:p>
        </w:tc>
        <w:tc>
          <w:tcPr>
            <w:tcW w:w="2308" w:type="dxa"/>
            <w:noWrap/>
            <w:vAlign w:val="center"/>
            <w:hideMark/>
          </w:tcPr>
          <w:p w14:paraId="6FDEDDE9" w14:textId="77777777" w:rsidR="002F1DBC" w:rsidRPr="003A1FE8" w:rsidRDefault="002F1DBC" w:rsidP="001D16D7">
            <w:pPr>
              <w:tabs>
                <w:tab w:val="left" w:pos="1785"/>
              </w:tabs>
              <w:spacing w:line="360" w:lineRule="auto"/>
              <w:jc w:val="center"/>
              <w:rPr>
                <w:szCs w:val="24"/>
              </w:rPr>
            </w:pPr>
            <w:r>
              <w:rPr>
                <w:szCs w:val="24"/>
              </w:rPr>
              <w:t>0.43</w:t>
            </w:r>
          </w:p>
        </w:tc>
        <w:tc>
          <w:tcPr>
            <w:tcW w:w="2304" w:type="dxa"/>
            <w:noWrap/>
            <w:vAlign w:val="center"/>
            <w:hideMark/>
          </w:tcPr>
          <w:p w14:paraId="53F428E8" w14:textId="77777777" w:rsidR="002F1DBC" w:rsidRPr="003A1FE8" w:rsidRDefault="002F1DBC" w:rsidP="001D16D7">
            <w:pPr>
              <w:tabs>
                <w:tab w:val="left" w:pos="1785"/>
              </w:tabs>
              <w:spacing w:line="360" w:lineRule="auto"/>
              <w:jc w:val="center"/>
              <w:rPr>
                <w:szCs w:val="24"/>
              </w:rPr>
            </w:pPr>
            <w:r w:rsidRPr="003A1FE8">
              <w:rPr>
                <w:szCs w:val="24"/>
              </w:rPr>
              <w:t>95.65</w:t>
            </w:r>
            <w:r>
              <w:rPr>
                <w:szCs w:val="24"/>
              </w:rPr>
              <w:t xml:space="preserve"> </w:t>
            </w:r>
            <m:oMath>
              <m:r>
                <w:rPr>
                  <w:rFonts w:ascii="Cambria Math" w:hAnsi="Cambria Math"/>
                  <w:szCs w:val="24"/>
                </w:rPr>
                <m:t>±</m:t>
              </m:r>
            </m:oMath>
            <w:r>
              <w:rPr>
                <w:rFonts w:eastAsiaTheme="minorEastAsia"/>
                <w:szCs w:val="24"/>
              </w:rPr>
              <w:t xml:space="preserve"> 0.04</w:t>
            </w:r>
          </w:p>
        </w:tc>
      </w:tr>
      <w:tr w:rsidR="002F1DBC" w:rsidRPr="003A1FE8" w14:paraId="3B1A14CB" w14:textId="77777777" w:rsidTr="002F1DBC">
        <w:trPr>
          <w:trHeight w:val="561"/>
        </w:trPr>
        <w:tc>
          <w:tcPr>
            <w:tcW w:w="2165" w:type="dxa"/>
            <w:noWrap/>
            <w:vAlign w:val="center"/>
            <w:hideMark/>
          </w:tcPr>
          <w:p w14:paraId="1299F317" w14:textId="77777777" w:rsidR="002F1DBC" w:rsidRPr="003A1FE8" w:rsidRDefault="002F1DBC" w:rsidP="001D16D7">
            <w:pPr>
              <w:tabs>
                <w:tab w:val="left" w:pos="1785"/>
              </w:tabs>
              <w:spacing w:line="360" w:lineRule="auto"/>
              <w:jc w:val="center"/>
              <w:rPr>
                <w:szCs w:val="24"/>
              </w:rPr>
            </w:pPr>
            <w:r w:rsidRPr="003A1FE8">
              <w:rPr>
                <w:szCs w:val="24"/>
              </w:rPr>
              <w:t>70</w:t>
            </w:r>
          </w:p>
        </w:tc>
        <w:tc>
          <w:tcPr>
            <w:tcW w:w="1822" w:type="dxa"/>
            <w:noWrap/>
            <w:vAlign w:val="center"/>
            <w:hideMark/>
          </w:tcPr>
          <w:p w14:paraId="370F7320" w14:textId="77777777" w:rsidR="002F1DBC" w:rsidRPr="003A1FE8" w:rsidRDefault="002F1DBC" w:rsidP="001D16D7">
            <w:pPr>
              <w:tabs>
                <w:tab w:val="left" w:pos="1785"/>
              </w:tabs>
              <w:spacing w:line="360" w:lineRule="auto"/>
              <w:jc w:val="center"/>
              <w:rPr>
                <w:szCs w:val="24"/>
              </w:rPr>
            </w:pPr>
            <w:r w:rsidRPr="003A1FE8">
              <w:rPr>
                <w:szCs w:val="24"/>
              </w:rPr>
              <w:t>0.104</w:t>
            </w:r>
          </w:p>
        </w:tc>
        <w:tc>
          <w:tcPr>
            <w:tcW w:w="2308" w:type="dxa"/>
            <w:noWrap/>
            <w:vAlign w:val="center"/>
            <w:hideMark/>
          </w:tcPr>
          <w:p w14:paraId="66C06E2F" w14:textId="77777777" w:rsidR="002F1DBC" w:rsidRPr="003A1FE8" w:rsidRDefault="002F1DBC" w:rsidP="001D16D7">
            <w:pPr>
              <w:tabs>
                <w:tab w:val="left" w:pos="1785"/>
              </w:tabs>
              <w:spacing w:line="360" w:lineRule="auto"/>
              <w:jc w:val="center"/>
              <w:rPr>
                <w:szCs w:val="24"/>
              </w:rPr>
            </w:pPr>
            <w:r>
              <w:rPr>
                <w:szCs w:val="24"/>
              </w:rPr>
              <w:t>0.51</w:t>
            </w:r>
          </w:p>
        </w:tc>
        <w:tc>
          <w:tcPr>
            <w:tcW w:w="2304" w:type="dxa"/>
            <w:noWrap/>
            <w:vAlign w:val="center"/>
            <w:hideMark/>
          </w:tcPr>
          <w:p w14:paraId="7F4FFFED" w14:textId="77777777" w:rsidR="002F1DBC" w:rsidRPr="003A1FE8" w:rsidRDefault="002F1DBC" w:rsidP="001D16D7">
            <w:pPr>
              <w:tabs>
                <w:tab w:val="left" w:pos="1785"/>
              </w:tabs>
              <w:spacing w:line="360" w:lineRule="auto"/>
              <w:jc w:val="center"/>
              <w:rPr>
                <w:szCs w:val="24"/>
              </w:rPr>
            </w:pPr>
            <w:r w:rsidRPr="003A1FE8">
              <w:rPr>
                <w:szCs w:val="24"/>
              </w:rPr>
              <w:t>94.92</w:t>
            </w:r>
            <w:r>
              <w:rPr>
                <w:szCs w:val="24"/>
              </w:rPr>
              <w:t xml:space="preserve"> </w:t>
            </w:r>
            <m:oMath>
              <m:r>
                <w:rPr>
                  <w:rFonts w:ascii="Cambria Math" w:hAnsi="Cambria Math"/>
                  <w:szCs w:val="24"/>
                </w:rPr>
                <m:t>±</m:t>
              </m:r>
            </m:oMath>
            <w:r>
              <w:rPr>
                <w:rFonts w:eastAsiaTheme="minorEastAsia"/>
                <w:szCs w:val="24"/>
              </w:rPr>
              <w:t xml:space="preserve"> 0.04</w:t>
            </w:r>
          </w:p>
        </w:tc>
      </w:tr>
      <w:tr w:rsidR="002F1DBC" w:rsidRPr="003A1FE8" w14:paraId="0EAA090E" w14:textId="77777777" w:rsidTr="002F1DBC">
        <w:trPr>
          <w:trHeight w:val="561"/>
        </w:trPr>
        <w:tc>
          <w:tcPr>
            <w:tcW w:w="2165" w:type="dxa"/>
            <w:noWrap/>
            <w:vAlign w:val="center"/>
            <w:hideMark/>
          </w:tcPr>
          <w:p w14:paraId="729C8696" w14:textId="77777777" w:rsidR="002F1DBC" w:rsidRPr="003A1FE8" w:rsidRDefault="002F1DBC" w:rsidP="001D16D7">
            <w:pPr>
              <w:tabs>
                <w:tab w:val="left" w:pos="1785"/>
              </w:tabs>
              <w:spacing w:line="360" w:lineRule="auto"/>
              <w:jc w:val="center"/>
              <w:rPr>
                <w:szCs w:val="24"/>
              </w:rPr>
            </w:pPr>
            <w:r w:rsidRPr="003A1FE8">
              <w:rPr>
                <w:szCs w:val="24"/>
              </w:rPr>
              <w:t>80</w:t>
            </w:r>
          </w:p>
        </w:tc>
        <w:tc>
          <w:tcPr>
            <w:tcW w:w="1822" w:type="dxa"/>
            <w:noWrap/>
            <w:vAlign w:val="center"/>
            <w:hideMark/>
          </w:tcPr>
          <w:p w14:paraId="79E41655" w14:textId="77777777" w:rsidR="002F1DBC" w:rsidRPr="003A1FE8" w:rsidRDefault="002F1DBC" w:rsidP="001D16D7">
            <w:pPr>
              <w:tabs>
                <w:tab w:val="left" w:pos="1785"/>
              </w:tabs>
              <w:spacing w:line="360" w:lineRule="auto"/>
              <w:jc w:val="center"/>
              <w:rPr>
                <w:szCs w:val="24"/>
              </w:rPr>
            </w:pPr>
            <w:r w:rsidRPr="003A1FE8">
              <w:rPr>
                <w:szCs w:val="24"/>
              </w:rPr>
              <w:t>0.108</w:t>
            </w:r>
          </w:p>
        </w:tc>
        <w:tc>
          <w:tcPr>
            <w:tcW w:w="2308" w:type="dxa"/>
            <w:noWrap/>
            <w:vAlign w:val="center"/>
            <w:hideMark/>
          </w:tcPr>
          <w:p w14:paraId="3E39C62C" w14:textId="77777777" w:rsidR="002F1DBC" w:rsidRPr="003A1FE8" w:rsidRDefault="002F1DBC" w:rsidP="001D16D7">
            <w:pPr>
              <w:tabs>
                <w:tab w:val="left" w:pos="1785"/>
              </w:tabs>
              <w:spacing w:line="360" w:lineRule="auto"/>
              <w:jc w:val="center"/>
              <w:rPr>
                <w:szCs w:val="24"/>
              </w:rPr>
            </w:pPr>
            <w:r>
              <w:rPr>
                <w:szCs w:val="24"/>
              </w:rPr>
              <w:t>0.53</w:t>
            </w:r>
          </w:p>
        </w:tc>
        <w:tc>
          <w:tcPr>
            <w:tcW w:w="2304" w:type="dxa"/>
            <w:noWrap/>
            <w:vAlign w:val="center"/>
            <w:hideMark/>
          </w:tcPr>
          <w:p w14:paraId="4974533C" w14:textId="77777777" w:rsidR="002F1DBC" w:rsidRPr="003A1FE8" w:rsidRDefault="002F1DBC" w:rsidP="001D16D7">
            <w:pPr>
              <w:tabs>
                <w:tab w:val="left" w:pos="1785"/>
              </w:tabs>
              <w:spacing w:line="360" w:lineRule="auto"/>
              <w:jc w:val="center"/>
              <w:rPr>
                <w:szCs w:val="24"/>
              </w:rPr>
            </w:pPr>
            <w:r w:rsidRPr="003A1FE8">
              <w:rPr>
                <w:szCs w:val="24"/>
              </w:rPr>
              <w:t>94.70</w:t>
            </w:r>
            <w:r>
              <w:rPr>
                <w:szCs w:val="24"/>
              </w:rPr>
              <w:t xml:space="preserve"> </w:t>
            </w:r>
            <m:oMath>
              <m:r>
                <w:rPr>
                  <w:rFonts w:ascii="Cambria Math" w:hAnsi="Cambria Math"/>
                  <w:szCs w:val="24"/>
                </w:rPr>
                <m:t>±</m:t>
              </m:r>
            </m:oMath>
            <w:r>
              <w:rPr>
                <w:rFonts w:eastAsiaTheme="minorEastAsia"/>
                <w:szCs w:val="24"/>
              </w:rPr>
              <w:t xml:space="preserve"> 0.02</w:t>
            </w:r>
          </w:p>
        </w:tc>
      </w:tr>
    </w:tbl>
    <w:p w14:paraId="2C2A12E9" w14:textId="77777777" w:rsidR="003A1FE8" w:rsidRDefault="003A1FE8" w:rsidP="001D16D7">
      <w:pPr>
        <w:tabs>
          <w:tab w:val="left" w:pos="1785"/>
        </w:tabs>
        <w:spacing w:line="360" w:lineRule="auto"/>
        <w:jc w:val="both"/>
      </w:pPr>
    </w:p>
    <w:p w14:paraId="652450A8" w14:textId="77777777" w:rsidR="003A1FE8" w:rsidRPr="002F1DBC" w:rsidRDefault="003936B9" w:rsidP="003936B9">
      <w:pPr>
        <w:tabs>
          <w:tab w:val="left" w:pos="720"/>
          <w:tab w:val="left" w:pos="1785"/>
        </w:tabs>
        <w:spacing w:line="360" w:lineRule="auto"/>
        <w:jc w:val="both"/>
        <w:rPr>
          <w:rFonts w:eastAsiaTheme="minorEastAsia"/>
          <w:iCs/>
          <w:szCs w:val="24"/>
        </w:rPr>
      </w:pPr>
      <w:r>
        <w:rPr>
          <w:rFonts w:eastAsiaTheme="minorEastAsia"/>
          <w:iCs/>
          <w:szCs w:val="24"/>
        </w:rPr>
        <w:tab/>
      </w:r>
      <w:r w:rsidR="00C663B3" w:rsidRPr="00C663B3">
        <w:rPr>
          <w:rFonts w:eastAsiaTheme="minorEastAsia"/>
          <w:iCs/>
          <w:szCs w:val="24"/>
        </w:rPr>
        <w:t>Temperature was varied from 30</w:t>
      </w:r>
      <w:r w:rsidR="002F1DBC">
        <w:rPr>
          <w:rFonts w:eastAsiaTheme="minorEastAsia"/>
          <w:iCs/>
          <w:szCs w:val="24"/>
        </w:rPr>
        <w:t xml:space="preserve"> </w:t>
      </w:r>
      <w:r w:rsidR="00C663B3" w:rsidRPr="00C663B3">
        <w:rPr>
          <w:rFonts w:eastAsiaTheme="minorEastAsia"/>
          <w:iCs/>
          <w:szCs w:val="24"/>
        </w:rPr>
        <w:t>°C to 80</w:t>
      </w:r>
      <w:r w:rsidR="002F1DBC">
        <w:rPr>
          <w:rFonts w:eastAsiaTheme="minorEastAsia"/>
          <w:iCs/>
          <w:szCs w:val="24"/>
        </w:rPr>
        <w:t xml:space="preserve"> </w:t>
      </w:r>
      <w:r w:rsidR="00C663B3" w:rsidRPr="00C663B3">
        <w:rPr>
          <w:rFonts w:eastAsiaTheme="minorEastAsia"/>
          <w:iCs/>
          <w:szCs w:val="24"/>
        </w:rPr>
        <w:t>°C to see how it affected the removal of methylene blue dye by</w:t>
      </w:r>
      <w:r w:rsidR="00C663B3">
        <w:rPr>
          <w:rFonts w:eastAsiaTheme="minorEastAsia"/>
          <w:iCs/>
          <w:szCs w:val="24"/>
        </w:rPr>
        <w:t xml:space="preserve"> demineralized tire char. </w:t>
      </w:r>
      <w:r w:rsidR="002F1DBC">
        <w:rPr>
          <w:rFonts w:eastAsiaTheme="minorEastAsia"/>
          <w:iCs/>
          <w:szCs w:val="24"/>
        </w:rPr>
        <w:t>The i</w:t>
      </w:r>
      <w:r w:rsidR="00C663B3">
        <w:rPr>
          <w:rFonts w:eastAsiaTheme="minorEastAsia"/>
          <w:iCs/>
          <w:szCs w:val="24"/>
        </w:rPr>
        <w:t>nitial methylene blue concentration was 20 ppm.</w:t>
      </w:r>
      <w:r w:rsidR="002F1DBC">
        <w:rPr>
          <w:rFonts w:eastAsiaTheme="minorEastAsia"/>
          <w:iCs/>
          <w:szCs w:val="24"/>
        </w:rPr>
        <w:t xml:space="preserve"> The experiment was done in triplicate. </w:t>
      </w:r>
      <w:r w:rsidR="00EF789B">
        <w:rPr>
          <w:rFonts w:eastAsiaTheme="minorEastAsia"/>
          <w:iCs/>
          <w:szCs w:val="24"/>
        </w:rPr>
        <w:t>Table 3.17</w:t>
      </w:r>
      <w:r w:rsidR="00C663B3" w:rsidRPr="00C663B3">
        <w:rPr>
          <w:rFonts w:eastAsiaTheme="minorEastAsia"/>
          <w:iCs/>
          <w:szCs w:val="24"/>
        </w:rPr>
        <w:t xml:space="preserve"> shows the final absorbance, concentration of methylene blue solutions, and dye removal percentage for each adsorbent dose of</w:t>
      </w:r>
      <w:r w:rsidR="00C663B3">
        <w:rPr>
          <w:rFonts w:eastAsiaTheme="minorEastAsia"/>
          <w:iCs/>
          <w:szCs w:val="24"/>
        </w:rPr>
        <w:t xml:space="preserve"> demineralized tire char</w:t>
      </w:r>
      <w:r w:rsidR="00C663B3" w:rsidRPr="00C663B3">
        <w:rPr>
          <w:rFonts w:eastAsiaTheme="minorEastAsia"/>
          <w:iCs/>
          <w:szCs w:val="24"/>
        </w:rPr>
        <w:t>.</w:t>
      </w:r>
    </w:p>
    <w:p w14:paraId="3D3718F8" w14:textId="77777777" w:rsidR="002F1DBC" w:rsidRPr="003936B9" w:rsidRDefault="002F1DBC" w:rsidP="001D16D7">
      <w:pPr>
        <w:pStyle w:val="Caption"/>
        <w:keepNext/>
        <w:spacing w:line="360" w:lineRule="auto"/>
        <w:rPr>
          <w:i w:val="0"/>
          <w:iCs w:val="0"/>
          <w:color w:val="auto"/>
          <w:sz w:val="24"/>
          <w:szCs w:val="30"/>
        </w:rPr>
      </w:pPr>
      <w:bookmarkStart w:id="488" w:name="_Toc80353618"/>
      <w:r w:rsidRPr="003936B9">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17</w:t>
      </w:r>
      <w:r w:rsidR="009449F2">
        <w:rPr>
          <w:b/>
          <w:bCs/>
          <w:i w:val="0"/>
          <w:iCs w:val="0"/>
          <w:color w:val="auto"/>
          <w:sz w:val="24"/>
          <w:szCs w:val="24"/>
        </w:rPr>
        <w:fldChar w:fldCharType="end"/>
      </w:r>
      <w:r w:rsidRPr="003936B9">
        <w:rPr>
          <w:i w:val="0"/>
          <w:iCs w:val="0"/>
          <w:color w:val="auto"/>
          <w:sz w:val="24"/>
          <w:szCs w:val="24"/>
        </w:rPr>
        <w:t>. Average</w:t>
      </w:r>
      <w:r w:rsidRPr="003936B9">
        <w:rPr>
          <w:i w:val="0"/>
          <w:iCs w:val="0"/>
          <w:color w:val="auto"/>
          <w:sz w:val="24"/>
          <w:szCs w:val="30"/>
        </w:rPr>
        <w:t xml:space="preserve"> data for the effect of temperature on adsorption of methylene blue dye on demineralized tire char. Experimental conditions: Agitating speed: 120 rpm, Adsorbent dosage: 0.2 g, Contact time: 20 min</w:t>
      </w:r>
      <w:bookmarkEnd w:id="488"/>
    </w:p>
    <w:p w14:paraId="05C5B711" w14:textId="77777777" w:rsidR="002F1DBC" w:rsidRPr="002F1DBC" w:rsidRDefault="002F1DBC" w:rsidP="001D16D7">
      <w:pPr>
        <w:tabs>
          <w:tab w:val="left" w:pos="1785"/>
        </w:tabs>
        <w:spacing w:line="360" w:lineRule="auto"/>
        <w:jc w:val="both"/>
        <w:rPr>
          <w:szCs w:val="24"/>
        </w:rPr>
      </w:pPr>
      <w:r>
        <w:rPr>
          <w:szCs w:val="24"/>
        </w:rPr>
        <w:t>Initial absorbance-2.982</w:t>
      </w:r>
    </w:p>
    <w:tbl>
      <w:tblPr>
        <w:tblStyle w:val="TableGrid"/>
        <w:tblW w:w="8580" w:type="dxa"/>
        <w:tblLayout w:type="fixed"/>
        <w:tblLook w:val="04A0" w:firstRow="1" w:lastRow="0" w:firstColumn="1" w:lastColumn="0" w:noHBand="0" w:noVBand="1"/>
      </w:tblPr>
      <w:tblGrid>
        <w:gridCol w:w="2145"/>
        <w:gridCol w:w="2145"/>
        <w:gridCol w:w="2145"/>
        <w:gridCol w:w="2145"/>
      </w:tblGrid>
      <w:tr w:rsidR="002F1DBC" w:rsidRPr="003A1FE8" w14:paraId="7D7844DF" w14:textId="77777777" w:rsidTr="002F1DBC">
        <w:trPr>
          <w:trHeight w:val="594"/>
        </w:trPr>
        <w:tc>
          <w:tcPr>
            <w:tcW w:w="2145" w:type="dxa"/>
            <w:noWrap/>
            <w:vAlign w:val="center"/>
          </w:tcPr>
          <w:p w14:paraId="0D0CB9E8" w14:textId="77777777" w:rsidR="002F1DBC" w:rsidRPr="003A1FE8" w:rsidRDefault="002F1DBC" w:rsidP="001D16D7">
            <w:pPr>
              <w:tabs>
                <w:tab w:val="left" w:pos="1785"/>
              </w:tabs>
              <w:spacing w:line="360" w:lineRule="auto"/>
              <w:jc w:val="center"/>
              <w:rPr>
                <w:rFonts w:ascii="Calibri" w:eastAsia="Times New Roman" w:hAnsi="Calibri" w:cs="Calibri"/>
                <w:color w:val="000000"/>
                <w:szCs w:val="24"/>
                <w:lang w:bidi="si-LK"/>
              </w:rPr>
            </w:pPr>
          </w:p>
          <w:p w14:paraId="3C44ABA2" w14:textId="77777777" w:rsidR="002F1DBC" w:rsidRPr="003A1FE8" w:rsidRDefault="002F1DBC" w:rsidP="001D16D7">
            <w:pPr>
              <w:tabs>
                <w:tab w:val="left" w:pos="1785"/>
              </w:tabs>
              <w:spacing w:line="360" w:lineRule="auto"/>
              <w:jc w:val="center"/>
              <w:rPr>
                <w:rFonts w:ascii="Calibri" w:eastAsia="Times New Roman" w:hAnsi="Calibri" w:cs="Calibri"/>
                <w:color w:val="000000"/>
                <w:szCs w:val="24"/>
                <w:lang w:bidi="si-LK"/>
              </w:rPr>
            </w:pPr>
            <w:r w:rsidRPr="003A1FE8">
              <w:rPr>
                <w:rFonts w:ascii="Calibri" w:eastAsia="Times New Roman" w:hAnsi="Calibri" w:cs="Calibri"/>
                <w:color w:val="000000"/>
                <w:szCs w:val="24"/>
                <w:lang w:bidi="si-LK"/>
              </w:rPr>
              <w:t xml:space="preserve">Temperature/ </w:t>
            </w:r>
            <m:oMath>
              <m:r>
                <w:rPr>
                  <w:rFonts w:ascii="Cambria Math" w:eastAsia="Times New Roman" w:hAnsi="Cambria Math" w:cs="Calibri"/>
                  <w:color w:val="000000"/>
                  <w:szCs w:val="24"/>
                  <w:lang w:bidi="si-LK"/>
                </w:rPr>
                <m:t>℃</m:t>
              </m:r>
            </m:oMath>
          </w:p>
          <w:p w14:paraId="31794217" w14:textId="77777777" w:rsidR="002F1DBC" w:rsidRPr="003A1FE8" w:rsidRDefault="002F1DBC" w:rsidP="001D16D7">
            <w:pPr>
              <w:tabs>
                <w:tab w:val="left" w:pos="1785"/>
              </w:tabs>
              <w:spacing w:line="360" w:lineRule="auto"/>
              <w:jc w:val="center"/>
              <w:rPr>
                <w:szCs w:val="24"/>
              </w:rPr>
            </w:pPr>
          </w:p>
        </w:tc>
        <w:tc>
          <w:tcPr>
            <w:tcW w:w="2145" w:type="dxa"/>
            <w:noWrap/>
            <w:vAlign w:val="center"/>
          </w:tcPr>
          <w:p w14:paraId="13E936D6" w14:textId="77777777" w:rsidR="002F1DBC" w:rsidRPr="003A1FE8" w:rsidRDefault="002F1DBC" w:rsidP="001D16D7">
            <w:pPr>
              <w:spacing w:line="360" w:lineRule="auto"/>
              <w:jc w:val="center"/>
              <w:rPr>
                <w:rFonts w:ascii="Calibri" w:eastAsia="Times New Roman" w:hAnsi="Calibri" w:cs="Calibri"/>
                <w:color w:val="000000"/>
                <w:szCs w:val="24"/>
                <w:lang w:bidi="si-LK"/>
              </w:rPr>
            </w:pPr>
            <w:r w:rsidRPr="003A1FE8">
              <w:rPr>
                <w:rFonts w:ascii="Calibri" w:eastAsia="Times New Roman" w:hAnsi="Calibri" w:cs="Calibri"/>
                <w:color w:val="000000"/>
                <w:szCs w:val="24"/>
                <w:lang w:bidi="si-LK"/>
              </w:rPr>
              <w:t>Final absorbance</w:t>
            </w:r>
          </w:p>
          <w:p w14:paraId="74E97858" w14:textId="77777777" w:rsidR="002F1DBC" w:rsidRPr="003A1FE8" w:rsidRDefault="002F1DBC"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(A</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0.001)</w:t>
            </w:r>
          </w:p>
        </w:tc>
        <w:tc>
          <w:tcPr>
            <w:tcW w:w="2145" w:type="dxa"/>
            <w:noWrap/>
            <w:vAlign w:val="center"/>
          </w:tcPr>
          <w:p w14:paraId="3BBAC88C" w14:textId="77777777" w:rsidR="002F1DBC" w:rsidRPr="003A1FE8" w:rsidRDefault="002F1DBC"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Final</w:t>
            </w:r>
            <w:r>
              <w:rPr>
                <w:rFonts w:ascii="Calibri" w:eastAsia="Times New Roman" w:hAnsi="Calibri" w:cs="Calibri"/>
                <w:color w:val="000000"/>
                <w:szCs w:val="24"/>
                <w:lang w:bidi="si-LK"/>
              </w:rPr>
              <w:t xml:space="preserve"> methylene blue concentration/ppm</w:t>
            </w:r>
          </w:p>
        </w:tc>
        <w:tc>
          <w:tcPr>
            <w:tcW w:w="2145" w:type="dxa"/>
            <w:noWrap/>
            <w:vAlign w:val="center"/>
          </w:tcPr>
          <w:p w14:paraId="07AC7103" w14:textId="77777777" w:rsidR="002F1DBC" w:rsidRPr="003A1FE8" w:rsidRDefault="002F1DBC"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 Dye removal</w:t>
            </w:r>
          </w:p>
        </w:tc>
      </w:tr>
      <w:tr w:rsidR="002F1DBC" w:rsidRPr="003A1FE8" w14:paraId="00A2DDEA" w14:textId="77777777" w:rsidTr="002F1DBC">
        <w:trPr>
          <w:trHeight w:val="594"/>
        </w:trPr>
        <w:tc>
          <w:tcPr>
            <w:tcW w:w="2145" w:type="dxa"/>
            <w:noWrap/>
            <w:vAlign w:val="center"/>
            <w:hideMark/>
          </w:tcPr>
          <w:p w14:paraId="09F7157A" w14:textId="77777777" w:rsidR="002F1DBC" w:rsidRPr="003A1FE8" w:rsidRDefault="002F1DBC" w:rsidP="001D16D7">
            <w:pPr>
              <w:tabs>
                <w:tab w:val="left" w:pos="1785"/>
              </w:tabs>
              <w:spacing w:line="360" w:lineRule="auto"/>
              <w:jc w:val="center"/>
              <w:rPr>
                <w:szCs w:val="24"/>
              </w:rPr>
            </w:pPr>
            <w:r w:rsidRPr="003A1FE8">
              <w:rPr>
                <w:szCs w:val="24"/>
              </w:rPr>
              <w:t>30</w:t>
            </w:r>
          </w:p>
        </w:tc>
        <w:tc>
          <w:tcPr>
            <w:tcW w:w="2145" w:type="dxa"/>
            <w:noWrap/>
            <w:vAlign w:val="center"/>
            <w:hideMark/>
          </w:tcPr>
          <w:p w14:paraId="66FFA38A" w14:textId="77777777" w:rsidR="002F1DBC" w:rsidRPr="003A1FE8" w:rsidRDefault="002F1DBC" w:rsidP="001D16D7">
            <w:pPr>
              <w:tabs>
                <w:tab w:val="left" w:pos="1785"/>
              </w:tabs>
              <w:spacing w:line="360" w:lineRule="auto"/>
              <w:jc w:val="center"/>
              <w:rPr>
                <w:szCs w:val="24"/>
              </w:rPr>
            </w:pPr>
            <w:r w:rsidRPr="003A1FE8">
              <w:rPr>
                <w:szCs w:val="24"/>
              </w:rPr>
              <w:t>0.267</w:t>
            </w:r>
          </w:p>
        </w:tc>
        <w:tc>
          <w:tcPr>
            <w:tcW w:w="2145" w:type="dxa"/>
            <w:noWrap/>
            <w:vAlign w:val="center"/>
            <w:hideMark/>
          </w:tcPr>
          <w:p w14:paraId="7831C424" w14:textId="77777777" w:rsidR="002F1DBC" w:rsidRPr="003A1FE8" w:rsidRDefault="002F1DBC" w:rsidP="001D16D7">
            <w:pPr>
              <w:tabs>
                <w:tab w:val="left" w:pos="1785"/>
              </w:tabs>
              <w:spacing w:line="360" w:lineRule="auto"/>
              <w:jc w:val="center"/>
              <w:rPr>
                <w:szCs w:val="24"/>
              </w:rPr>
            </w:pPr>
            <w:r w:rsidRPr="003A1FE8">
              <w:rPr>
                <w:szCs w:val="24"/>
              </w:rPr>
              <w:t>1.30</w:t>
            </w:r>
          </w:p>
        </w:tc>
        <w:tc>
          <w:tcPr>
            <w:tcW w:w="2145" w:type="dxa"/>
            <w:noWrap/>
            <w:vAlign w:val="center"/>
            <w:hideMark/>
          </w:tcPr>
          <w:p w14:paraId="283E7F35" w14:textId="77777777" w:rsidR="002F1DBC" w:rsidRPr="003A1FE8" w:rsidRDefault="002F1DBC" w:rsidP="001D16D7">
            <w:pPr>
              <w:tabs>
                <w:tab w:val="left" w:pos="1785"/>
              </w:tabs>
              <w:spacing w:line="360" w:lineRule="auto"/>
              <w:jc w:val="center"/>
              <w:rPr>
                <w:szCs w:val="24"/>
              </w:rPr>
            </w:pPr>
            <w:r w:rsidRPr="003A1FE8">
              <w:rPr>
                <w:szCs w:val="24"/>
              </w:rPr>
              <w:t>93.48</w:t>
            </w:r>
            <w:r>
              <w:rPr>
                <w:szCs w:val="24"/>
              </w:rPr>
              <w:t xml:space="preserve"> </w:t>
            </w:r>
            <m:oMath>
              <m:r>
                <w:rPr>
                  <w:rFonts w:ascii="Cambria Math" w:hAnsi="Cambria Math"/>
                  <w:szCs w:val="24"/>
                </w:rPr>
                <m:t>±</m:t>
              </m:r>
            </m:oMath>
            <w:r>
              <w:rPr>
                <w:rFonts w:eastAsiaTheme="minorEastAsia"/>
                <w:szCs w:val="24"/>
              </w:rPr>
              <w:t xml:space="preserve"> 0.04</w:t>
            </w:r>
          </w:p>
        </w:tc>
      </w:tr>
      <w:tr w:rsidR="002F1DBC" w:rsidRPr="003A1FE8" w14:paraId="0CD99351" w14:textId="77777777" w:rsidTr="002F1DBC">
        <w:trPr>
          <w:trHeight w:val="594"/>
        </w:trPr>
        <w:tc>
          <w:tcPr>
            <w:tcW w:w="2145" w:type="dxa"/>
            <w:noWrap/>
            <w:vAlign w:val="center"/>
            <w:hideMark/>
          </w:tcPr>
          <w:p w14:paraId="0327FC54" w14:textId="77777777" w:rsidR="002F1DBC" w:rsidRPr="003A1FE8" w:rsidRDefault="002F1DBC" w:rsidP="001D16D7">
            <w:pPr>
              <w:tabs>
                <w:tab w:val="left" w:pos="1785"/>
              </w:tabs>
              <w:spacing w:line="360" w:lineRule="auto"/>
              <w:jc w:val="center"/>
              <w:rPr>
                <w:szCs w:val="24"/>
              </w:rPr>
            </w:pPr>
            <w:r w:rsidRPr="003A1FE8">
              <w:rPr>
                <w:szCs w:val="24"/>
              </w:rPr>
              <w:t>40</w:t>
            </w:r>
          </w:p>
        </w:tc>
        <w:tc>
          <w:tcPr>
            <w:tcW w:w="2145" w:type="dxa"/>
            <w:noWrap/>
            <w:vAlign w:val="center"/>
            <w:hideMark/>
          </w:tcPr>
          <w:p w14:paraId="3007DD56" w14:textId="77777777" w:rsidR="002F1DBC" w:rsidRPr="003A1FE8" w:rsidRDefault="002F1DBC" w:rsidP="001D16D7">
            <w:pPr>
              <w:tabs>
                <w:tab w:val="left" w:pos="1785"/>
              </w:tabs>
              <w:spacing w:line="360" w:lineRule="auto"/>
              <w:jc w:val="center"/>
              <w:rPr>
                <w:szCs w:val="24"/>
              </w:rPr>
            </w:pPr>
            <w:r w:rsidRPr="003A1FE8">
              <w:rPr>
                <w:szCs w:val="24"/>
              </w:rPr>
              <w:t>0.041</w:t>
            </w:r>
          </w:p>
        </w:tc>
        <w:tc>
          <w:tcPr>
            <w:tcW w:w="2145" w:type="dxa"/>
            <w:noWrap/>
            <w:vAlign w:val="center"/>
            <w:hideMark/>
          </w:tcPr>
          <w:p w14:paraId="38C301C5" w14:textId="77777777" w:rsidR="002F1DBC" w:rsidRPr="003A1FE8" w:rsidRDefault="002F1DBC" w:rsidP="001D16D7">
            <w:pPr>
              <w:tabs>
                <w:tab w:val="left" w:pos="1785"/>
              </w:tabs>
              <w:spacing w:line="360" w:lineRule="auto"/>
              <w:jc w:val="center"/>
              <w:rPr>
                <w:szCs w:val="24"/>
              </w:rPr>
            </w:pPr>
            <w:r w:rsidRPr="003A1FE8">
              <w:rPr>
                <w:szCs w:val="24"/>
              </w:rPr>
              <w:t>0.20</w:t>
            </w:r>
          </w:p>
        </w:tc>
        <w:tc>
          <w:tcPr>
            <w:tcW w:w="2145" w:type="dxa"/>
            <w:noWrap/>
            <w:vAlign w:val="center"/>
            <w:hideMark/>
          </w:tcPr>
          <w:p w14:paraId="2C27C5BC" w14:textId="77777777" w:rsidR="002F1DBC" w:rsidRPr="003A1FE8" w:rsidRDefault="002F1DBC" w:rsidP="001D16D7">
            <w:pPr>
              <w:tabs>
                <w:tab w:val="left" w:pos="1785"/>
              </w:tabs>
              <w:spacing w:line="360" w:lineRule="auto"/>
              <w:jc w:val="center"/>
              <w:rPr>
                <w:szCs w:val="24"/>
              </w:rPr>
            </w:pPr>
            <w:r w:rsidRPr="003A1FE8">
              <w:rPr>
                <w:szCs w:val="24"/>
              </w:rPr>
              <w:t>98.99</w:t>
            </w:r>
            <w:r>
              <w:rPr>
                <w:szCs w:val="24"/>
              </w:rPr>
              <w:t xml:space="preserve"> </w:t>
            </w:r>
            <m:oMath>
              <m:r>
                <w:rPr>
                  <w:rFonts w:ascii="Cambria Math" w:hAnsi="Cambria Math"/>
                  <w:szCs w:val="24"/>
                </w:rPr>
                <m:t xml:space="preserve">± </m:t>
              </m:r>
            </m:oMath>
            <w:r>
              <w:rPr>
                <w:rFonts w:eastAsiaTheme="minorEastAsia"/>
                <w:szCs w:val="24"/>
              </w:rPr>
              <w:t>0.01</w:t>
            </w:r>
          </w:p>
        </w:tc>
      </w:tr>
      <w:tr w:rsidR="002F1DBC" w:rsidRPr="003A1FE8" w14:paraId="3E35402E" w14:textId="77777777" w:rsidTr="002F1DBC">
        <w:trPr>
          <w:trHeight w:val="594"/>
        </w:trPr>
        <w:tc>
          <w:tcPr>
            <w:tcW w:w="2145" w:type="dxa"/>
            <w:noWrap/>
            <w:vAlign w:val="center"/>
            <w:hideMark/>
          </w:tcPr>
          <w:p w14:paraId="11F551FC" w14:textId="77777777" w:rsidR="002F1DBC" w:rsidRPr="003A1FE8" w:rsidRDefault="002F1DBC" w:rsidP="001D16D7">
            <w:pPr>
              <w:tabs>
                <w:tab w:val="left" w:pos="1785"/>
              </w:tabs>
              <w:spacing w:line="360" w:lineRule="auto"/>
              <w:jc w:val="center"/>
              <w:rPr>
                <w:szCs w:val="24"/>
              </w:rPr>
            </w:pPr>
            <w:r w:rsidRPr="003A1FE8">
              <w:rPr>
                <w:szCs w:val="24"/>
              </w:rPr>
              <w:t>50</w:t>
            </w:r>
          </w:p>
        </w:tc>
        <w:tc>
          <w:tcPr>
            <w:tcW w:w="2145" w:type="dxa"/>
            <w:noWrap/>
            <w:vAlign w:val="center"/>
            <w:hideMark/>
          </w:tcPr>
          <w:p w14:paraId="0B56F5EF" w14:textId="77777777" w:rsidR="002F1DBC" w:rsidRPr="003A1FE8" w:rsidRDefault="002F1DBC" w:rsidP="001D16D7">
            <w:pPr>
              <w:tabs>
                <w:tab w:val="left" w:pos="1785"/>
              </w:tabs>
              <w:spacing w:line="360" w:lineRule="auto"/>
              <w:jc w:val="center"/>
              <w:rPr>
                <w:szCs w:val="24"/>
              </w:rPr>
            </w:pPr>
            <w:r w:rsidRPr="003A1FE8">
              <w:rPr>
                <w:szCs w:val="24"/>
              </w:rPr>
              <w:t>0.077</w:t>
            </w:r>
          </w:p>
        </w:tc>
        <w:tc>
          <w:tcPr>
            <w:tcW w:w="2145" w:type="dxa"/>
            <w:noWrap/>
            <w:vAlign w:val="center"/>
            <w:hideMark/>
          </w:tcPr>
          <w:p w14:paraId="22258CF2" w14:textId="77777777" w:rsidR="002F1DBC" w:rsidRPr="003A1FE8" w:rsidRDefault="002F1DBC" w:rsidP="001D16D7">
            <w:pPr>
              <w:tabs>
                <w:tab w:val="left" w:pos="1785"/>
              </w:tabs>
              <w:spacing w:line="360" w:lineRule="auto"/>
              <w:jc w:val="center"/>
              <w:rPr>
                <w:szCs w:val="24"/>
              </w:rPr>
            </w:pPr>
            <w:r w:rsidRPr="003A1FE8">
              <w:rPr>
                <w:szCs w:val="24"/>
              </w:rPr>
              <w:t>0.38</w:t>
            </w:r>
          </w:p>
        </w:tc>
        <w:tc>
          <w:tcPr>
            <w:tcW w:w="2145" w:type="dxa"/>
            <w:noWrap/>
            <w:vAlign w:val="center"/>
            <w:hideMark/>
          </w:tcPr>
          <w:p w14:paraId="159CDF75" w14:textId="77777777" w:rsidR="002F1DBC" w:rsidRPr="003A1FE8" w:rsidRDefault="002F1DBC" w:rsidP="001D16D7">
            <w:pPr>
              <w:tabs>
                <w:tab w:val="left" w:pos="1785"/>
              </w:tabs>
              <w:spacing w:line="360" w:lineRule="auto"/>
              <w:jc w:val="center"/>
              <w:rPr>
                <w:szCs w:val="24"/>
              </w:rPr>
            </w:pPr>
            <w:r w:rsidRPr="003A1FE8">
              <w:rPr>
                <w:szCs w:val="24"/>
              </w:rPr>
              <w:t>98.10</w:t>
            </w:r>
            <w:r>
              <w:rPr>
                <w:szCs w:val="24"/>
              </w:rPr>
              <w:t xml:space="preserve"> </w:t>
            </w:r>
            <m:oMath>
              <m:r>
                <w:rPr>
                  <w:rFonts w:ascii="Cambria Math" w:hAnsi="Cambria Math"/>
                  <w:szCs w:val="24"/>
                </w:rPr>
                <m:t>±</m:t>
              </m:r>
            </m:oMath>
            <w:r>
              <w:rPr>
                <w:rFonts w:eastAsiaTheme="minorEastAsia"/>
                <w:szCs w:val="24"/>
              </w:rPr>
              <w:t xml:space="preserve"> 0.02</w:t>
            </w:r>
          </w:p>
        </w:tc>
      </w:tr>
      <w:tr w:rsidR="002F1DBC" w:rsidRPr="003A1FE8" w14:paraId="1EE5C5E2" w14:textId="77777777" w:rsidTr="002F1DBC">
        <w:trPr>
          <w:trHeight w:val="594"/>
        </w:trPr>
        <w:tc>
          <w:tcPr>
            <w:tcW w:w="2145" w:type="dxa"/>
            <w:noWrap/>
            <w:vAlign w:val="center"/>
            <w:hideMark/>
          </w:tcPr>
          <w:p w14:paraId="1BEBF2CA" w14:textId="77777777" w:rsidR="002F1DBC" w:rsidRPr="003A1FE8" w:rsidRDefault="002F1DBC" w:rsidP="001D16D7">
            <w:pPr>
              <w:tabs>
                <w:tab w:val="left" w:pos="1785"/>
              </w:tabs>
              <w:spacing w:line="360" w:lineRule="auto"/>
              <w:jc w:val="center"/>
              <w:rPr>
                <w:szCs w:val="24"/>
              </w:rPr>
            </w:pPr>
            <w:r w:rsidRPr="003A1FE8">
              <w:rPr>
                <w:szCs w:val="24"/>
              </w:rPr>
              <w:t>60</w:t>
            </w:r>
          </w:p>
        </w:tc>
        <w:tc>
          <w:tcPr>
            <w:tcW w:w="2145" w:type="dxa"/>
            <w:noWrap/>
            <w:vAlign w:val="center"/>
            <w:hideMark/>
          </w:tcPr>
          <w:p w14:paraId="45CDED33" w14:textId="77777777" w:rsidR="002F1DBC" w:rsidRPr="003A1FE8" w:rsidRDefault="002F1DBC" w:rsidP="001D16D7">
            <w:pPr>
              <w:tabs>
                <w:tab w:val="left" w:pos="1785"/>
              </w:tabs>
              <w:spacing w:line="360" w:lineRule="auto"/>
              <w:jc w:val="center"/>
              <w:rPr>
                <w:szCs w:val="24"/>
              </w:rPr>
            </w:pPr>
            <w:r w:rsidRPr="003A1FE8">
              <w:rPr>
                <w:szCs w:val="24"/>
              </w:rPr>
              <w:t>0.116</w:t>
            </w:r>
          </w:p>
        </w:tc>
        <w:tc>
          <w:tcPr>
            <w:tcW w:w="2145" w:type="dxa"/>
            <w:noWrap/>
            <w:vAlign w:val="center"/>
            <w:hideMark/>
          </w:tcPr>
          <w:p w14:paraId="081191C0" w14:textId="77777777" w:rsidR="002F1DBC" w:rsidRPr="003A1FE8" w:rsidRDefault="002F1DBC" w:rsidP="001D16D7">
            <w:pPr>
              <w:tabs>
                <w:tab w:val="left" w:pos="1785"/>
              </w:tabs>
              <w:spacing w:line="360" w:lineRule="auto"/>
              <w:jc w:val="center"/>
              <w:rPr>
                <w:szCs w:val="24"/>
              </w:rPr>
            </w:pPr>
            <w:r w:rsidRPr="003A1FE8">
              <w:rPr>
                <w:szCs w:val="24"/>
              </w:rPr>
              <w:t>0.56</w:t>
            </w:r>
          </w:p>
        </w:tc>
        <w:tc>
          <w:tcPr>
            <w:tcW w:w="2145" w:type="dxa"/>
            <w:noWrap/>
            <w:vAlign w:val="center"/>
            <w:hideMark/>
          </w:tcPr>
          <w:p w14:paraId="25112C86" w14:textId="77777777" w:rsidR="002F1DBC" w:rsidRPr="003A1FE8" w:rsidRDefault="002F1DBC" w:rsidP="001D16D7">
            <w:pPr>
              <w:tabs>
                <w:tab w:val="left" w:pos="1785"/>
              </w:tabs>
              <w:spacing w:line="360" w:lineRule="auto"/>
              <w:jc w:val="center"/>
              <w:rPr>
                <w:szCs w:val="24"/>
              </w:rPr>
            </w:pPr>
            <w:r w:rsidRPr="003A1FE8">
              <w:rPr>
                <w:szCs w:val="24"/>
              </w:rPr>
              <w:t>97.16</w:t>
            </w:r>
            <w:r>
              <w:rPr>
                <w:szCs w:val="24"/>
              </w:rPr>
              <w:t xml:space="preserve"> </w:t>
            </w:r>
            <m:oMath>
              <m:r>
                <w:rPr>
                  <w:rFonts w:ascii="Cambria Math" w:hAnsi="Cambria Math"/>
                  <w:szCs w:val="24"/>
                </w:rPr>
                <m:t>±</m:t>
              </m:r>
            </m:oMath>
            <w:r>
              <w:rPr>
                <w:rFonts w:eastAsiaTheme="minorEastAsia"/>
                <w:szCs w:val="24"/>
              </w:rPr>
              <w:t xml:space="preserve"> 0.05</w:t>
            </w:r>
          </w:p>
        </w:tc>
      </w:tr>
      <w:tr w:rsidR="002F1DBC" w:rsidRPr="003A1FE8" w14:paraId="307FF0E3" w14:textId="77777777" w:rsidTr="002F1DBC">
        <w:trPr>
          <w:trHeight w:val="594"/>
        </w:trPr>
        <w:tc>
          <w:tcPr>
            <w:tcW w:w="2145" w:type="dxa"/>
            <w:noWrap/>
            <w:vAlign w:val="center"/>
            <w:hideMark/>
          </w:tcPr>
          <w:p w14:paraId="6FE5213A" w14:textId="77777777" w:rsidR="002F1DBC" w:rsidRPr="003A1FE8" w:rsidRDefault="002F1DBC" w:rsidP="001D16D7">
            <w:pPr>
              <w:tabs>
                <w:tab w:val="left" w:pos="1785"/>
              </w:tabs>
              <w:spacing w:line="360" w:lineRule="auto"/>
              <w:jc w:val="center"/>
              <w:rPr>
                <w:szCs w:val="24"/>
              </w:rPr>
            </w:pPr>
            <w:r w:rsidRPr="003A1FE8">
              <w:rPr>
                <w:szCs w:val="24"/>
              </w:rPr>
              <w:t>70</w:t>
            </w:r>
          </w:p>
        </w:tc>
        <w:tc>
          <w:tcPr>
            <w:tcW w:w="2145" w:type="dxa"/>
            <w:noWrap/>
            <w:vAlign w:val="center"/>
            <w:hideMark/>
          </w:tcPr>
          <w:p w14:paraId="44389BC4" w14:textId="77777777" w:rsidR="002F1DBC" w:rsidRPr="003A1FE8" w:rsidRDefault="002F1DBC" w:rsidP="001D16D7">
            <w:pPr>
              <w:tabs>
                <w:tab w:val="left" w:pos="1785"/>
              </w:tabs>
              <w:spacing w:line="360" w:lineRule="auto"/>
              <w:jc w:val="center"/>
              <w:rPr>
                <w:szCs w:val="24"/>
              </w:rPr>
            </w:pPr>
            <w:r w:rsidRPr="003A1FE8">
              <w:rPr>
                <w:szCs w:val="24"/>
              </w:rPr>
              <w:t>0.121</w:t>
            </w:r>
          </w:p>
        </w:tc>
        <w:tc>
          <w:tcPr>
            <w:tcW w:w="2145" w:type="dxa"/>
            <w:noWrap/>
            <w:vAlign w:val="center"/>
            <w:hideMark/>
          </w:tcPr>
          <w:p w14:paraId="4ABC850B" w14:textId="77777777" w:rsidR="002F1DBC" w:rsidRPr="003A1FE8" w:rsidRDefault="002F1DBC" w:rsidP="001D16D7">
            <w:pPr>
              <w:tabs>
                <w:tab w:val="left" w:pos="1785"/>
              </w:tabs>
              <w:spacing w:line="360" w:lineRule="auto"/>
              <w:jc w:val="center"/>
              <w:rPr>
                <w:szCs w:val="24"/>
              </w:rPr>
            </w:pPr>
            <w:r w:rsidRPr="003A1FE8">
              <w:rPr>
                <w:szCs w:val="24"/>
              </w:rPr>
              <w:t>0.59</w:t>
            </w:r>
          </w:p>
        </w:tc>
        <w:tc>
          <w:tcPr>
            <w:tcW w:w="2145" w:type="dxa"/>
            <w:noWrap/>
            <w:vAlign w:val="center"/>
            <w:hideMark/>
          </w:tcPr>
          <w:p w14:paraId="3D48E4D7" w14:textId="77777777" w:rsidR="002F1DBC" w:rsidRPr="003A1FE8" w:rsidRDefault="002F1DBC" w:rsidP="001D16D7">
            <w:pPr>
              <w:tabs>
                <w:tab w:val="left" w:pos="1785"/>
              </w:tabs>
              <w:spacing w:line="360" w:lineRule="auto"/>
              <w:jc w:val="center"/>
              <w:rPr>
                <w:szCs w:val="24"/>
              </w:rPr>
            </w:pPr>
            <w:r w:rsidRPr="003A1FE8">
              <w:rPr>
                <w:szCs w:val="24"/>
              </w:rPr>
              <w:t>97.04</w:t>
            </w:r>
            <w:r>
              <w:rPr>
                <w:szCs w:val="24"/>
              </w:rPr>
              <w:t xml:space="preserve"> </w:t>
            </w:r>
            <m:oMath>
              <m:r>
                <w:rPr>
                  <w:rFonts w:ascii="Cambria Math" w:hAnsi="Cambria Math"/>
                  <w:szCs w:val="24"/>
                </w:rPr>
                <m:t>±</m:t>
              </m:r>
            </m:oMath>
            <w:r>
              <w:rPr>
                <w:rFonts w:eastAsiaTheme="minorEastAsia"/>
                <w:szCs w:val="24"/>
              </w:rPr>
              <w:t xml:space="preserve"> 0.02</w:t>
            </w:r>
          </w:p>
        </w:tc>
      </w:tr>
      <w:tr w:rsidR="002F1DBC" w:rsidRPr="003A1FE8" w14:paraId="376FB676" w14:textId="77777777" w:rsidTr="002F1DBC">
        <w:trPr>
          <w:trHeight w:val="594"/>
        </w:trPr>
        <w:tc>
          <w:tcPr>
            <w:tcW w:w="2145" w:type="dxa"/>
            <w:noWrap/>
            <w:vAlign w:val="center"/>
            <w:hideMark/>
          </w:tcPr>
          <w:p w14:paraId="3748F3B5" w14:textId="77777777" w:rsidR="002F1DBC" w:rsidRPr="003A1FE8" w:rsidRDefault="002F1DBC" w:rsidP="001D16D7">
            <w:pPr>
              <w:tabs>
                <w:tab w:val="left" w:pos="1785"/>
              </w:tabs>
              <w:spacing w:line="360" w:lineRule="auto"/>
              <w:jc w:val="center"/>
              <w:rPr>
                <w:szCs w:val="24"/>
              </w:rPr>
            </w:pPr>
            <w:r w:rsidRPr="003A1FE8">
              <w:rPr>
                <w:szCs w:val="24"/>
              </w:rPr>
              <w:t>80</w:t>
            </w:r>
          </w:p>
        </w:tc>
        <w:tc>
          <w:tcPr>
            <w:tcW w:w="2145" w:type="dxa"/>
            <w:noWrap/>
            <w:vAlign w:val="center"/>
            <w:hideMark/>
          </w:tcPr>
          <w:p w14:paraId="04BA25EC" w14:textId="77777777" w:rsidR="002F1DBC" w:rsidRPr="003A1FE8" w:rsidRDefault="002F1DBC" w:rsidP="001D16D7">
            <w:pPr>
              <w:tabs>
                <w:tab w:val="left" w:pos="1785"/>
              </w:tabs>
              <w:spacing w:line="360" w:lineRule="auto"/>
              <w:jc w:val="center"/>
              <w:rPr>
                <w:szCs w:val="24"/>
              </w:rPr>
            </w:pPr>
            <w:r w:rsidRPr="003A1FE8">
              <w:rPr>
                <w:szCs w:val="24"/>
              </w:rPr>
              <w:t>0.128</w:t>
            </w:r>
          </w:p>
        </w:tc>
        <w:tc>
          <w:tcPr>
            <w:tcW w:w="2145" w:type="dxa"/>
            <w:noWrap/>
            <w:vAlign w:val="center"/>
            <w:hideMark/>
          </w:tcPr>
          <w:p w14:paraId="744D86ED" w14:textId="77777777" w:rsidR="002F1DBC" w:rsidRPr="003A1FE8" w:rsidRDefault="002F1DBC" w:rsidP="001D16D7">
            <w:pPr>
              <w:tabs>
                <w:tab w:val="left" w:pos="1785"/>
              </w:tabs>
              <w:spacing w:line="360" w:lineRule="auto"/>
              <w:jc w:val="center"/>
              <w:rPr>
                <w:szCs w:val="24"/>
              </w:rPr>
            </w:pPr>
            <w:r w:rsidRPr="003A1FE8">
              <w:rPr>
                <w:szCs w:val="24"/>
              </w:rPr>
              <w:t>0.62</w:t>
            </w:r>
          </w:p>
        </w:tc>
        <w:tc>
          <w:tcPr>
            <w:tcW w:w="2145" w:type="dxa"/>
            <w:noWrap/>
            <w:vAlign w:val="center"/>
            <w:hideMark/>
          </w:tcPr>
          <w:p w14:paraId="5D3E3B24" w14:textId="77777777" w:rsidR="002F1DBC" w:rsidRPr="003A1FE8" w:rsidRDefault="002F1DBC" w:rsidP="001D16D7">
            <w:pPr>
              <w:tabs>
                <w:tab w:val="left" w:pos="1785"/>
              </w:tabs>
              <w:spacing w:line="360" w:lineRule="auto"/>
              <w:jc w:val="center"/>
              <w:rPr>
                <w:szCs w:val="24"/>
              </w:rPr>
            </w:pPr>
            <w:r w:rsidRPr="003A1FE8">
              <w:rPr>
                <w:szCs w:val="24"/>
              </w:rPr>
              <w:t>96.87</w:t>
            </w:r>
            <w:r>
              <w:rPr>
                <w:szCs w:val="24"/>
              </w:rPr>
              <w:t xml:space="preserve"> </w:t>
            </w:r>
            <m:oMath>
              <m:r>
                <w:rPr>
                  <w:rFonts w:ascii="Cambria Math" w:hAnsi="Cambria Math"/>
                  <w:szCs w:val="24"/>
                </w:rPr>
                <m:t>±</m:t>
              </m:r>
            </m:oMath>
            <w:r>
              <w:rPr>
                <w:rFonts w:eastAsiaTheme="minorEastAsia"/>
                <w:szCs w:val="24"/>
              </w:rPr>
              <w:t xml:space="preserve"> 0.03</w:t>
            </w:r>
          </w:p>
        </w:tc>
      </w:tr>
    </w:tbl>
    <w:p w14:paraId="53B7934D" w14:textId="77777777" w:rsidR="00DD04C5" w:rsidRDefault="00DD04C5" w:rsidP="001D16D7">
      <w:pPr>
        <w:tabs>
          <w:tab w:val="left" w:pos="1785"/>
        </w:tabs>
        <w:spacing w:line="360" w:lineRule="auto"/>
        <w:jc w:val="both"/>
        <w:rPr>
          <w:b/>
          <w:bCs/>
          <w:szCs w:val="24"/>
        </w:rPr>
      </w:pPr>
    </w:p>
    <w:p w14:paraId="449AC0EC" w14:textId="77777777" w:rsidR="00DC1EA0" w:rsidRDefault="003936B9" w:rsidP="003936B9">
      <w:pPr>
        <w:tabs>
          <w:tab w:val="left" w:pos="720"/>
        </w:tabs>
        <w:spacing w:line="360" w:lineRule="auto"/>
        <w:jc w:val="both"/>
        <w:rPr>
          <w:szCs w:val="24"/>
        </w:rPr>
      </w:pPr>
      <w:r>
        <w:rPr>
          <w:szCs w:val="24"/>
        </w:rPr>
        <w:tab/>
      </w:r>
      <w:r w:rsidR="00C663B3" w:rsidRPr="00C663B3">
        <w:rPr>
          <w:szCs w:val="24"/>
        </w:rPr>
        <w:t>By adjusting the temperature from 30</w:t>
      </w:r>
      <w:r w:rsidR="002F1DBC">
        <w:rPr>
          <w:szCs w:val="24"/>
        </w:rPr>
        <w:t xml:space="preserve"> </w:t>
      </w:r>
      <w:r w:rsidR="00C663B3" w:rsidRPr="00C663B3">
        <w:rPr>
          <w:szCs w:val="24"/>
        </w:rPr>
        <w:t>°C to 80</w:t>
      </w:r>
      <w:r w:rsidR="002F1DBC">
        <w:rPr>
          <w:szCs w:val="24"/>
        </w:rPr>
        <w:t xml:space="preserve"> </w:t>
      </w:r>
      <w:r w:rsidR="00C663B3" w:rsidRPr="00C663B3">
        <w:rPr>
          <w:szCs w:val="24"/>
        </w:rPr>
        <w:t xml:space="preserve">°C, the effect of temperature on the </w:t>
      </w:r>
      <w:r w:rsidR="00C663B3">
        <w:rPr>
          <w:szCs w:val="24"/>
        </w:rPr>
        <w:t xml:space="preserve">removal </w:t>
      </w:r>
      <w:r w:rsidR="00C663B3" w:rsidRPr="00C663B3">
        <w:rPr>
          <w:szCs w:val="24"/>
        </w:rPr>
        <w:t xml:space="preserve">of methylene blue dye by </w:t>
      </w:r>
      <w:r w:rsidR="00C663B3">
        <w:rPr>
          <w:szCs w:val="24"/>
        </w:rPr>
        <w:t xml:space="preserve">activated tire was studied. Initial methylene blue concentration was 50 ppm. </w:t>
      </w:r>
      <w:r w:rsidR="002F1DBC">
        <w:rPr>
          <w:szCs w:val="24"/>
        </w:rPr>
        <w:t xml:space="preserve">The experiment was done in triplicate. </w:t>
      </w:r>
      <w:r w:rsidR="00EF789B">
        <w:rPr>
          <w:szCs w:val="24"/>
        </w:rPr>
        <w:t>Table 3.18</w:t>
      </w:r>
      <w:r w:rsidR="00C663B3">
        <w:rPr>
          <w:szCs w:val="24"/>
        </w:rPr>
        <w:t xml:space="preserve"> </w:t>
      </w:r>
      <w:r w:rsidR="00C663B3" w:rsidRPr="00C663B3">
        <w:rPr>
          <w:szCs w:val="24"/>
        </w:rPr>
        <w:t xml:space="preserve">shows the dye removal %, final absorbance, and concentration of methylene blue solutions at each adsorbent dose of </w:t>
      </w:r>
      <w:r w:rsidR="00C663B3">
        <w:rPr>
          <w:szCs w:val="24"/>
        </w:rPr>
        <w:t>activated tire char.</w:t>
      </w:r>
    </w:p>
    <w:p w14:paraId="7FE7F04D" w14:textId="77777777" w:rsidR="003936B9" w:rsidRDefault="003936B9" w:rsidP="003936B9">
      <w:pPr>
        <w:tabs>
          <w:tab w:val="left" w:pos="720"/>
        </w:tabs>
        <w:spacing w:line="360" w:lineRule="auto"/>
        <w:jc w:val="both"/>
        <w:rPr>
          <w:szCs w:val="24"/>
        </w:rPr>
      </w:pPr>
    </w:p>
    <w:p w14:paraId="7FFAC09D" w14:textId="77777777" w:rsidR="003936B9" w:rsidRDefault="003936B9" w:rsidP="003936B9">
      <w:pPr>
        <w:tabs>
          <w:tab w:val="left" w:pos="720"/>
        </w:tabs>
        <w:spacing w:line="360" w:lineRule="auto"/>
        <w:jc w:val="both"/>
        <w:rPr>
          <w:szCs w:val="24"/>
        </w:rPr>
      </w:pPr>
    </w:p>
    <w:p w14:paraId="51BC56F9" w14:textId="77777777" w:rsidR="003936B9" w:rsidRDefault="003936B9" w:rsidP="003936B9">
      <w:pPr>
        <w:tabs>
          <w:tab w:val="left" w:pos="720"/>
        </w:tabs>
        <w:spacing w:line="360" w:lineRule="auto"/>
        <w:jc w:val="both"/>
        <w:rPr>
          <w:szCs w:val="24"/>
        </w:rPr>
      </w:pPr>
    </w:p>
    <w:p w14:paraId="416165C0" w14:textId="77777777" w:rsidR="003936B9" w:rsidRDefault="003936B9" w:rsidP="003936B9">
      <w:pPr>
        <w:tabs>
          <w:tab w:val="left" w:pos="720"/>
        </w:tabs>
        <w:spacing w:line="360" w:lineRule="auto"/>
        <w:jc w:val="both"/>
        <w:rPr>
          <w:szCs w:val="24"/>
        </w:rPr>
      </w:pPr>
    </w:p>
    <w:p w14:paraId="508941AD" w14:textId="77777777" w:rsidR="003936B9" w:rsidRDefault="003936B9" w:rsidP="003936B9">
      <w:pPr>
        <w:tabs>
          <w:tab w:val="left" w:pos="720"/>
        </w:tabs>
        <w:spacing w:line="360" w:lineRule="auto"/>
        <w:jc w:val="both"/>
        <w:rPr>
          <w:b/>
          <w:bCs/>
          <w:szCs w:val="24"/>
        </w:rPr>
      </w:pPr>
    </w:p>
    <w:p w14:paraId="3CA97C44" w14:textId="77777777" w:rsidR="003936B9" w:rsidRPr="003936B9" w:rsidRDefault="002F1DBC" w:rsidP="003936B9">
      <w:pPr>
        <w:pStyle w:val="Caption"/>
        <w:keepNext/>
        <w:spacing w:line="360" w:lineRule="auto"/>
        <w:rPr>
          <w:i w:val="0"/>
          <w:iCs w:val="0"/>
          <w:color w:val="auto"/>
          <w:sz w:val="24"/>
          <w:szCs w:val="24"/>
        </w:rPr>
      </w:pPr>
      <w:bookmarkStart w:id="489" w:name="_Toc80353619"/>
      <w:r w:rsidRPr="003936B9">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18</w:t>
      </w:r>
      <w:r w:rsidR="009449F2">
        <w:rPr>
          <w:b/>
          <w:bCs/>
          <w:i w:val="0"/>
          <w:iCs w:val="0"/>
          <w:color w:val="auto"/>
          <w:sz w:val="24"/>
          <w:szCs w:val="24"/>
        </w:rPr>
        <w:fldChar w:fldCharType="end"/>
      </w:r>
      <w:r w:rsidRPr="003936B9">
        <w:rPr>
          <w:i w:val="0"/>
          <w:iCs w:val="0"/>
          <w:color w:val="auto"/>
          <w:sz w:val="24"/>
          <w:szCs w:val="24"/>
        </w:rPr>
        <w:t>. Average data for the effect of temperature on adsorption of methylene blue dye on activated tire char. Experimental conditions: Agitating speed: 120 rpm, Adsorbent dosage: 0.1 g, Contact time: 20 min</w:t>
      </w:r>
      <w:bookmarkEnd w:id="489"/>
      <w:r w:rsidRPr="003936B9">
        <w:rPr>
          <w:i w:val="0"/>
          <w:iCs w:val="0"/>
          <w:color w:val="auto"/>
          <w:sz w:val="24"/>
          <w:szCs w:val="24"/>
        </w:rPr>
        <w:t xml:space="preserve"> </w:t>
      </w:r>
    </w:p>
    <w:p w14:paraId="4D10FE31" w14:textId="77777777" w:rsidR="002F1DBC" w:rsidRPr="00DD1B7F" w:rsidRDefault="00DD1B7F" w:rsidP="001D16D7">
      <w:pPr>
        <w:tabs>
          <w:tab w:val="left" w:pos="1785"/>
        </w:tabs>
        <w:spacing w:line="360" w:lineRule="auto"/>
        <w:jc w:val="both"/>
        <w:rPr>
          <w:szCs w:val="24"/>
        </w:rPr>
      </w:pPr>
      <w:r>
        <w:rPr>
          <w:szCs w:val="24"/>
        </w:rPr>
        <w:t>Initial absorbance-3.457</w:t>
      </w:r>
    </w:p>
    <w:tbl>
      <w:tblPr>
        <w:tblStyle w:val="TableGrid"/>
        <w:tblW w:w="8642" w:type="dxa"/>
        <w:tblLayout w:type="fixed"/>
        <w:tblLook w:val="04A0" w:firstRow="1" w:lastRow="0" w:firstColumn="1" w:lastColumn="0" w:noHBand="0" w:noVBand="1"/>
      </w:tblPr>
      <w:tblGrid>
        <w:gridCol w:w="2159"/>
        <w:gridCol w:w="2161"/>
        <w:gridCol w:w="2161"/>
        <w:gridCol w:w="2161"/>
      </w:tblGrid>
      <w:tr w:rsidR="00DD1B7F" w:rsidRPr="003A1FE8" w14:paraId="14D634CA" w14:textId="77777777" w:rsidTr="00DD1B7F">
        <w:trPr>
          <w:trHeight w:val="632"/>
        </w:trPr>
        <w:tc>
          <w:tcPr>
            <w:tcW w:w="2159" w:type="dxa"/>
            <w:noWrap/>
            <w:vAlign w:val="center"/>
          </w:tcPr>
          <w:p w14:paraId="1FF46E33" w14:textId="77777777" w:rsidR="00DD1B7F" w:rsidRPr="003A1FE8" w:rsidRDefault="00DD1B7F" w:rsidP="001D16D7">
            <w:pPr>
              <w:tabs>
                <w:tab w:val="left" w:pos="1785"/>
              </w:tabs>
              <w:spacing w:line="360" w:lineRule="auto"/>
              <w:jc w:val="center"/>
              <w:rPr>
                <w:szCs w:val="24"/>
              </w:rPr>
            </w:pPr>
          </w:p>
          <w:p w14:paraId="7F34708B" w14:textId="77777777" w:rsidR="00DD1B7F" w:rsidRPr="003A1FE8" w:rsidRDefault="00DD1B7F" w:rsidP="001D16D7">
            <w:pPr>
              <w:tabs>
                <w:tab w:val="left" w:pos="1785"/>
              </w:tabs>
              <w:spacing w:line="360" w:lineRule="auto"/>
              <w:jc w:val="center"/>
              <w:rPr>
                <w:szCs w:val="24"/>
              </w:rPr>
            </w:pPr>
            <w:r w:rsidRPr="003A1FE8">
              <w:rPr>
                <w:szCs w:val="24"/>
              </w:rPr>
              <w:t xml:space="preserve">Temperature/ </w:t>
            </w:r>
            <m:oMath>
              <m:r>
                <m:rPr>
                  <m:sty m:val="p"/>
                </m:rPr>
                <w:rPr>
                  <w:rFonts w:ascii="Cambria Math" w:hAnsi="Cambria Math"/>
                  <w:szCs w:val="24"/>
                </w:rPr>
                <w:br/>
              </m:r>
            </m:oMath>
            <m:oMathPara>
              <m:oMath>
                <m:r>
                  <w:rPr>
                    <w:rFonts w:ascii="Cambria Math" w:hAnsi="Cambria Math"/>
                    <w:szCs w:val="24"/>
                  </w:rPr>
                  <m:t>℃</m:t>
                </m:r>
              </m:oMath>
            </m:oMathPara>
          </w:p>
          <w:p w14:paraId="19CE726B" w14:textId="77777777" w:rsidR="00DD1B7F" w:rsidRPr="003A1FE8" w:rsidRDefault="00DD1B7F" w:rsidP="001D16D7">
            <w:pPr>
              <w:tabs>
                <w:tab w:val="left" w:pos="1785"/>
              </w:tabs>
              <w:spacing w:line="360" w:lineRule="auto"/>
              <w:jc w:val="center"/>
              <w:rPr>
                <w:szCs w:val="24"/>
              </w:rPr>
            </w:pPr>
          </w:p>
        </w:tc>
        <w:tc>
          <w:tcPr>
            <w:tcW w:w="2161" w:type="dxa"/>
            <w:noWrap/>
            <w:vAlign w:val="center"/>
          </w:tcPr>
          <w:p w14:paraId="20083855" w14:textId="77777777" w:rsidR="00DD1B7F" w:rsidRPr="003A1FE8" w:rsidRDefault="00DD1B7F" w:rsidP="001D16D7">
            <w:pPr>
              <w:tabs>
                <w:tab w:val="left" w:pos="1785"/>
              </w:tabs>
              <w:spacing w:line="360" w:lineRule="auto"/>
              <w:jc w:val="center"/>
              <w:rPr>
                <w:szCs w:val="24"/>
              </w:rPr>
            </w:pPr>
            <w:r w:rsidRPr="003A1FE8">
              <w:rPr>
                <w:szCs w:val="24"/>
              </w:rPr>
              <w:t>Final absorbance</w:t>
            </w:r>
          </w:p>
          <w:p w14:paraId="7665D6F6" w14:textId="77777777" w:rsidR="00DD1B7F" w:rsidRPr="003A1FE8" w:rsidRDefault="00DD1B7F" w:rsidP="001D16D7">
            <w:pPr>
              <w:tabs>
                <w:tab w:val="left" w:pos="1785"/>
              </w:tabs>
              <w:spacing w:line="360" w:lineRule="auto"/>
              <w:jc w:val="center"/>
              <w:rPr>
                <w:szCs w:val="24"/>
              </w:rPr>
            </w:pPr>
            <w:r w:rsidRPr="003A1FE8">
              <w:rPr>
                <w:szCs w:val="24"/>
              </w:rPr>
              <w:t>(A</w:t>
            </w:r>
            <m:oMath>
              <m:r>
                <w:rPr>
                  <w:rFonts w:ascii="Cambria Math" w:hAnsi="Cambria Math"/>
                  <w:szCs w:val="24"/>
                </w:rPr>
                <m:t>±</m:t>
              </m:r>
            </m:oMath>
            <w:r w:rsidRPr="003A1FE8">
              <w:rPr>
                <w:szCs w:val="24"/>
              </w:rPr>
              <w:t>0.001)</w:t>
            </w:r>
          </w:p>
        </w:tc>
        <w:tc>
          <w:tcPr>
            <w:tcW w:w="2161" w:type="dxa"/>
            <w:noWrap/>
            <w:vAlign w:val="center"/>
          </w:tcPr>
          <w:p w14:paraId="3BF4A383" w14:textId="77777777" w:rsidR="00DD1B7F" w:rsidRPr="003A1FE8" w:rsidRDefault="00DD1B7F" w:rsidP="001D16D7">
            <w:pPr>
              <w:tabs>
                <w:tab w:val="left" w:pos="1785"/>
              </w:tabs>
              <w:spacing w:line="360" w:lineRule="auto"/>
              <w:jc w:val="center"/>
              <w:rPr>
                <w:szCs w:val="24"/>
              </w:rPr>
            </w:pPr>
            <w:r w:rsidRPr="003A1FE8">
              <w:rPr>
                <w:szCs w:val="24"/>
              </w:rPr>
              <w:t>Final methylene blue concentration</w:t>
            </w:r>
            <w:r>
              <w:rPr>
                <w:szCs w:val="24"/>
              </w:rPr>
              <w:t>/ppm</w:t>
            </w:r>
          </w:p>
        </w:tc>
        <w:tc>
          <w:tcPr>
            <w:tcW w:w="2161" w:type="dxa"/>
            <w:noWrap/>
            <w:vAlign w:val="center"/>
          </w:tcPr>
          <w:p w14:paraId="3331B414" w14:textId="77777777" w:rsidR="00DD1B7F" w:rsidRPr="003A1FE8" w:rsidRDefault="00DD1B7F" w:rsidP="001D16D7">
            <w:pPr>
              <w:tabs>
                <w:tab w:val="left" w:pos="1785"/>
              </w:tabs>
              <w:spacing w:line="360" w:lineRule="auto"/>
              <w:jc w:val="center"/>
              <w:rPr>
                <w:szCs w:val="24"/>
              </w:rPr>
            </w:pPr>
            <w:r w:rsidRPr="003A1FE8">
              <w:rPr>
                <w:szCs w:val="24"/>
              </w:rPr>
              <w:t>% Dye removal</w:t>
            </w:r>
          </w:p>
        </w:tc>
      </w:tr>
      <w:tr w:rsidR="00DD1B7F" w:rsidRPr="003A1FE8" w14:paraId="58222C2A" w14:textId="77777777" w:rsidTr="00DD1B7F">
        <w:trPr>
          <w:trHeight w:val="632"/>
        </w:trPr>
        <w:tc>
          <w:tcPr>
            <w:tcW w:w="2159" w:type="dxa"/>
            <w:noWrap/>
            <w:vAlign w:val="center"/>
            <w:hideMark/>
          </w:tcPr>
          <w:p w14:paraId="78B3F4D5" w14:textId="77777777" w:rsidR="00DD1B7F" w:rsidRPr="003A1FE8" w:rsidRDefault="00DD1B7F" w:rsidP="001D16D7">
            <w:pPr>
              <w:tabs>
                <w:tab w:val="left" w:pos="1785"/>
              </w:tabs>
              <w:spacing w:line="360" w:lineRule="auto"/>
              <w:jc w:val="center"/>
              <w:rPr>
                <w:szCs w:val="24"/>
              </w:rPr>
            </w:pPr>
            <w:r w:rsidRPr="003A1FE8">
              <w:rPr>
                <w:szCs w:val="24"/>
              </w:rPr>
              <w:t>30</w:t>
            </w:r>
          </w:p>
        </w:tc>
        <w:tc>
          <w:tcPr>
            <w:tcW w:w="2161" w:type="dxa"/>
            <w:noWrap/>
            <w:vAlign w:val="center"/>
            <w:hideMark/>
          </w:tcPr>
          <w:p w14:paraId="2AC48C36" w14:textId="77777777" w:rsidR="00DD1B7F" w:rsidRPr="003A1FE8" w:rsidRDefault="00DD1B7F" w:rsidP="001D16D7">
            <w:pPr>
              <w:tabs>
                <w:tab w:val="left" w:pos="1785"/>
              </w:tabs>
              <w:spacing w:line="360" w:lineRule="auto"/>
              <w:jc w:val="center"/>
              <w:rPr>
                <w:szCs w:val="24"/>
              </w:rPr>
            </w:pPr>
            <w:r w:rsidRPr="003A1FE8">
              <w:rPr>
                <w:szCs w:val="24"/>
              </w:rPr>
              <w:t>1.725</w:t>
            </w:r>
          </w:p>
        </w:tc>
        <w:tc>
          <w:tcPr>
            <w:tcW w:w="2161" w:type="dxa"/>
            <w:noWrap/>
            <w:vAlign w:val="center"/>
            <w:hideMark/>
          </w:tcPr>
          <w:p w14:paraId="5143BEC5" w14:textId="77777777" w:rsidR="00DD1B7F" w:rsidRPr="003A1FE8" w:rsidRDefault="00DD1B7F" w:rsidP="001D16D7">
            <w:pPr>
              <w:tabs>
                <w:tab w:val="left" w:pos="1785"/>
              </w:tabs>
              <w:spacing w:line="360" w:lineRule="auto"/>
              <w:jc w:val="center"/>
              <w:rPr>
                <w:szCs w:val="24"/>
              </w:rPr>
            </w:pPr>
            <w:r>
              <w:rPr>
                <w:szCs w:val="24"/>
              </w:rPr>
              <w:t>8.41</w:t>
            </w:r>
          </w:p>
        </w:tc>
        <w:tc>
          <w:tcPr>
            <w:tcW w:w="2161" w:type="dxa"/>
            <w:noWrap/>
            <w:vAlign w:val="center"/>
            <w:hideMark/>
          </w:tcPr>
          <w:p w14:paraId="2EFA6C86" w14:textId="77777777" w:rsidR="00DD1B7F" w:rsidRPr="003A1FE8" w:rsidRDefault="00DD1B7F" w:rsidP="001D16D7">
            <w:pPr>
              <w:tabs>
                <w:tab w:val="left" w:pos="1785"/>
              </w:tabs>
              <w:spacing w:line="360" w:lineRule="auto"/>
              <w:jc w:val="center"/>
              <w:rPr>
                <w:szCs w:val="24"/>
              </w:rPr>
            </w:pPr>
            <w:r w:rsidRPr="003A1FE8">
              <w:rPr>
                <w:szCs w:val="24"/>
              </w:rPr>
              <w:t>83.17</w:t>
            </w:r>
            <w:r>
              <w:rPr>
                <w:szCs w:val="24"/>
              </w:rPr>
              <w:t xml:space="preserve"> </w:t>
            </w:r>
            <m:oMath>
              <m:r>
                <w:rPr>
                  <w:rFonts w:ascii="Cambria Math" w:hAnsi="Cambria Math"/>
                  <w:szCs w:val="24"/>
                </w:rPr>
                <m:t>±</m:t>
              </m:r>
            </m:oMath>
            <w:r>
              <w:rPr>
                <w:rFonts w:eastAsiaTheme="minorEastAsia"/>
                <w:szCs w:val="24"/>
              </w:rPr>
              <w:t xml:space="preserve"> 0.02</w:t>
            </w:r>
          </w:p>
        </w:tc>
      </w:tr>
      <w:tr w:rsidR="00DD1B7F" w:rsidRPr="003A1FE8" w14:paraId="7066BE13" w14:textId="77777777" w:rsidTr="00DD1B7F">
        <w:trPr>
          <w:trHeight w:val="632"/>
        </w:trPr>
        <w:tc>
          <w:tcPr>
            <w:tcW w:w="2159" w:type="dxa"/>
            <w:noWrap/>
            <w:vAlign w:val="center"/>
            <w:hideMark/>
          </w:tcPr>
          <w:p w14:paraId="32053F25" w14:textId="77777777" w:rsidR="00DD1B7F" w:rsidRPr="003A1FE8" w:rsidRDefault="00DD1B7F" w:rsidP="001D16D7">
            <w:pPr>
              <w:tabs>
                <w:tab w:val="left" w:pos="1785"/>
              </w:tabs>
              <w:spacing w:line="360" w:lineRule="auto"/>
              <w:jc w:val="center"/>
              <w:rPr>
                <w:szCs w:val="24"/>
              </w:rPr>
            </w:pPr>
            <w:r w:rsidRPr="003A1FE8">
              <w:rPr>
                <w:szCs w:val="24"/>
              </w:rPr>
              <w:t>40</w:t>
            </w:r>
          </w:p>
        </w:tc>
        <w:tc>
          <w:tcPr>
            <w:tcW w:w="2161" w:type="dxa"/>
            <w:noWrap/>
            <w:vAlign w:val="center"/>
            <w:hideMark/>
          </w:tcPr>
          <w:p w14:paraId="0E5439E6" w14:textId="77777777" w:rsidR="00DD1B7F" w:rsidRPr="003A1FE8" w:rsidRDefault="00DD1B7F" w:rsidP="001D16D7">
            <w:pPr>
              <w:tabs>
                <w:tab w:val="left" w:pos="1785"/>
              </w:tabs>
              <w:spacing w:line="360" w:lineRule="auto"/>
              <w:jc w:val="center"/>
              <w:rPr>
                <w:szCs w:val="24"/>
              </w:rPr>
            </w:pPr>
            <w:r w:rsidRPr="003A1FE8">
              <w:rPr>
                <w:szCs w:val="24"/>
              </w:rPr>
              <w:t>1.251</w:t>
            </w:r>
          </w:p>
        </w:tc>
        <w:tc>
          <w:tcPr>
            <w:tcW w:w="2161" w:type="dxa"/>
            <w:noWrap/>
            <w:vAlign w:val="center"/>
            <w:hideMark/>
          </w:tcPr>
          <w:p w14:paraId="503DDCA8" w14:textId="77777777" w:rsidR="00DD1B7F" w:rsidRPr="003A1FE8" w:rsidRDefault="00DD1B7F" w:rsidP="001D16D7">
            <w:pPr>
              <w:tabs>
                <w:tab w:val="left" w:pos="1785"/>
              </w:tabs>
              <w:spacing w:line="360" w:lineRule="auto"/>
              <w:jc w:val="center"/>
              <w:rPr>
                <w:szCs w:val="24"/>
              </w:rPr>
            </w:pPr>
            <w:r>
              <w:rPr>
                <w:szCs w:val="24"/>
              </w:rPr>
              <w:t>6.10</w:t>
            </w:r>
          </w:p>
        </w:tc>
        <w:tc>
          <w:tcPr>
            <w:tcW w:w="2161" w:type="dxa"/>
            <w:noWrap/>
            <w:vAlign w:val="center"/>
            <w:hideMark/>
          </w:tcPr>
          <w:p w14:paraId="70470A65" w14:textId="77777777" w:rsidR="00DD1B7F" w:rsidRPr="003A1FE8" w:rsidRDefault="00DD1B7F" w:rsidP="001D16D7">
            <w:pPr>
              <w:tabs>
                <w:tab w:val="left" w:pos="1785"/>
              </w:tabs>
              <w:spacing w:line="360" w:lineRule="auto"/>
              <w:jc w:val="center"/>
              <w:rPr>
                <w:szCs w:val="24"/>
              </w:rPr>
            </w:pPr>
            <w:r w:rsidRPr="003A1FE8">
              <w:rPr>
                <w:szCs w:val="24"/>
              </w:rPr>
              <w:t>87.79</w:t>
            </w:r>
            <w:r>
              <w:rPr>
                <w:szCs w:val="24"/>
              </w:rPr>
              <w:t xml:space="preserve"> </w:t>
            </w:r>
            <m:oMath>
              <m:r>
                <w:rPr>
                  <w:rFonts w:ascii="Cambria Math" w:hAnsi="Cambria Math"/>
                  <w:szCs w:val="24"/>
                </w:rPr>
                <m:t>±</m:t>
              </m:r>
            </m:oMath>
            <w:r>
              <w:rPr>
                <w:rFonts w:eastAsiaTheme="minorEastAsia"/>
                <w:szCs w:val="24"/>
              </w:rPr>
              <w:t xml:space="preserve"> 0.02</w:t>
            </w:r>
          </w:p>
        </w:tc>
      </w:tr>
      <w:tr w:rsidR="00DD1B7F" w:rsidRPr="003A1FE8" w14:paraId="24B0F0BA" w14:textId="77777777" w:rsidTr="00DD1B7F">
        <w:trPr>
          <w:trHeight w:val="632"/>
        </w:trPr>
        <w:tc>
          <w:tcPr>
            <w:tcW w:w="2159" w:type="dxa"/>
            <w:noWrap/>
            <w:vAlign w:val="center"/>
            <w:hideMark/>
          </w:tcPr>
          <w:p w14:paraId="3096C2A2" w14:textId="77777777" w:rsidR="00DD1B7F" w:rsidRPr="003A1FE8" w:rsidRDefault="00DD1B7F" w:rsidP="001D16D7">
            <w:pPr>
              <w:tabs>
                <w:tab w:val="left" w:pos="1785"/>
              </w:tabs>
              <w:spacing w:line="360" w:lineRule="auto"/>
              <w:jc w:val="center"/>
              <w:rPr>
                <w:szCs w:val="24"/>
              </w:rPr>
            </w:pPr>
            <w:r w:rsidRPr="003A1FE8">
              <w:rPr>
                <w:szCs w:val="24"/>
              </w:rPr>
              <w:t>50</w:t>
            </w:r>
          </w:p>
        </w:tc>
        <w:tc>
          <w:tcPr>
            <w:tcW w:w="2161" w:type="dxa"/>
            <w:noWrap/>
            <w:vAlign w:val="center"/>
            <w:hideMark/>
          </w:tcPr>
          <w:p w14:paraId="22B591B4" w14:textId="77777777" w:rsidR="00DD1B7F" w:rsidRPr="003A1FE8" w:rsidRDefault="00DD1B7F" w:rsidP="001D16D7">
            <w:pPr>
              <w:tabs>
                <w:tab w:val="left" w:pos="1785"/>
              </w:tabs>
              <w:spacing w:line="360" w:lineRule="auto"/>
              <w:jc w:val="center"/>
              <w:rPr>
                <w:szCs w:val="24"/>
              </w:rPr>
            </w:pPr>
            <w:r w:rsidRPr="003A1FE8">
              <w:rPr>
                <w:szCs w:val="24"/>
              </w:rPr>
              <w:t>0.825</w:t>
            </w:r>
          </w:p>
        </w:tc>
        <w:tc>
          <w:tcPr>
            <w:tcW w:w="2161" w:type="dxa"/>
            <w:noWrap/>
            <w:vAlign w:val="center"/>
            <w:hideMark/>
          </w:tcPr>
          <w:p w14:paraId="2AA3597E" w14:textId="77777777" w:rsidR="00DD1B7F" w:rsidRPr="003A1FE8" w:rsidRDefault="00DD1B7F" w:rsidP="001D16D7">
            <w:pPr>
              <w:tabs>
                <w:tab w:val="left" w:pos="1785"/>
              </w:tabs>
              <w:spacing w:line="360" w:lineRule="auto"/>
              <w:jc w:val="center"/>
              <w:rPr>
                <w:szCs w:val="24"/>
              </w:rPr>
            </w:pPr>
            <w:r>
              <w:rPr>
                <w:szCs w:val="24"/>
              </w:rPr>
              <w:t>4.02</w:t>
            </w:r>
          </w:p>
        </w:tc>
        <w:tc>
          <w:tcPr>
            <w:tcW w:w="2161" w:type="dxa"/>
            <w:noWrap/>
            <w:vAlign w:val="center"/>
            <w:hideMark/>
          </w:tcPr>
          <w:p w14:paraId="57AD0BF7" w14:textId="77777777" w:rsidR="00DD1B7F" w:rsidRPr="003A1FE8" w:rsidRDefault="00DD1B7F" w:rsidP="001D16D7">
            <w:pPr>
              <w:tabs>
                <w:tab w:val="left" w:pos="1785"/>
              </w:tabs>
              <w:spacing w:line="360" w:lineRule="auto"/>
              <w:jc w:val="center"/>
              <w:rPr>
                <w:szCs w:val="24"/>
              </w:rPr>
            </w:pPr>
            <w:r w:rsidRPr="003A1FE8">
              <w:rPr>
                <w:szCs w:val="24"/>
              </w:rPr>
              <w:t>91.95</w:t>
            </w:r>
            <w:r>
              <w:rPr>
                <w:szCs w:val="24"/>
              </w:rPr>
              <w:t xml:space="preserve"> </w:t>
            </w:r>
            <m:oMath>
              <m:r>
                <w:rPr>
                  <w:rFonts w:ascii="Cambria Math" w:hAnsi="Cambria Math"/>
                  <w:szCs w:val="24"/>
                </w:rPr>
                <m:t>±</m:t>
              </m:r>
            </m:oMath>
            <w:r>
              <w:rPr>
                <w:rFonts w:eastAsiaTheme="minorEastAsia"/>
                <w:szCs w:val="24"/>
              </w:rPr>
              <w:t xml:space="preserve"> 0.01</w:t>
            </w:r>
          </w:p>
        </w:tc>
      </w:tr>
      <w:tr w:rsidR="00DD1B7F" w:rsidRPr="003A1FE8" w14:paraId="47C3C501" w14:textId="77777777" w:rsidTr="00DD1B7F">
        <w:trPr>
          <w:trHeight w:val="632"/>
        </w:trPr>
        <w:tc>
          <w:tcPr>
            <w:tcW w:w="2159" w:type="dxa"/>
            <w:noWrap/>
            <w:vAlign w:val="center"/>
            <w:hideMark/>
          </w:tcPr>
          <w:p w14:paraId="330FDBEC" w14:textId="77777777" w:rsidR="00DD1B7F" w:rsidRPr="003A1FE8" w:rsidRDefault="00DD1B7F" w:rsidP="001D16D7">
            <w:pPr>
              <w:tabs>
                <w:tab w:val="left" w:pos="1785"/>
              </w:tabs>
              <w:spacing w:line="360" w:lineRule="auto"/>
              <w:jc w:val="center"/>
              <w:rPr>
                <w:szCs w:val="24"/>
              </w:rPr>
            </w:pPr>
            <w:r w:rsidRPr="003A1FE8">
              <w:rPr>
                <w:szCs w:val="24"/>
              </w:rPr>
              <w:t>60</w:t>
            </w:r>
          </w:p>
        </w:tc>
        <w:tc>
          <w:tcPr>
            <w:tcW w:w="2161" w:type="dxa"/>
            <w:noWrap/>
            <w:vAlign w:val="center"/>
            <w:hideMark/>
          </w:tcPr>
          <w:p w14:paraId="0274CA19" w14:textId="77777777" w:rsidR="00DD1B7F" w:rsidRPr="003A1FE8" w:rsidRDefault="00DD1B7F" w:rsidP="001D16D7">
            <w:pPr>
              <w:tabs>
                <w:tab w:val="left" w:pos="1785"/>
              </w:tabs>
              <w:spacing w:line="360" w:lineRule="auto"/>
              <w:jc w:val="center"/>
              <w:rPr>
                <w:szCs w:val="24"/>
              </w:rPr>
            </w:pPr>
            <w:r w:rsidRPr="003A1FE8">
              <w:rPr>
                <w:szCs w:val="24"/>
              </w:rPr>
              <w:t>0.701</w:t>
            </w:r>
          </w:p>
        </w:tc>
        <w:tc>
          <w:tcPr>
            <w:tcW w:w="2161" w:type="dxa"/>
            <w:noWrap/>
            <w:vAlign w:val="center"/>
            <w:hideMark/>
          </w:tcPr>
          <w:p w14:paraId="5579E0FF" w14:textId="77777777" w:rsidR="00DD1B7F" w:rsidRPr="003A1FE8" w:rsidRDefault="00DD1B7F" w:rsidP="001D16D7">
            <w:pPr>
              <w:tabs>
                <w:tab w:val="left" w:pos="1785"/>
              </w:tabs>
              <w:spacing w:line="360" w:lineRule="auto"/>
              <w:jc w:val="center"/>
              <w:rPr>
                <w:szCs w:val="24"/>
              </w:rPr>
            </w:pPr>
            <w:r>
              <w:rPr>
                <w:szCs w:val="24"/>
              </w:rPr>
              <w:t>3.41</w:t>
            </w:r>
          </w:p>
        </w:tc>
        <w:tc>
          <w:tcPr>
            <w:tcW w:w="2161" w:type="dxa"/>
            <w:noWrap/>
            <w:vAlign w:val="center"/>
            <w:hideMark/>
          </w:tcPr>
          <w:p w14:paraId="3FB96E28" w14:textId="77777777" w:rsidR="00DD1B7F" w:rsidRPr="003A1FE8" w:rsidRDefault="00DD1B7F" w:rsidP="001D16D7">
            <w:pPr>
              <w:tabs>
                <w:tab w:val="left" w:pos="1785"/>
              </w:tabs>
              <w:spacing w:line="360" w:lineRule="auto"/>
              <w:jc w:val="center"/>
              <w:rPr>
                <w:szCs w:val="24"/>
              </w:rPr>
            </w:pPr>
            <w:r w:rsidRPr="003A1FE8">
              <w:rPr>
                <w:szCs w:val="24"/>
              </w:rPr>
              <w:t>93.16</w:t>
            </w:r>
            <w:r>
              <w:rPr>
                <w:szCs w:val="24"/>
              </w:rPr>
              <w:t xml:space="preserve"> </w:t>
            </w:r>
            <m:oMath>
              <m:r>
                <w:rPr>
                  <w:rFonts w:ascii="Cambria Math" w:hAnsi="Cambria Math"/>
                  <w:szCs w:val="24"/>
                </w:rPr>
                <m:t>±</m:t>
              </m:r>
            </m:oMath>
            <w:r>
              <w:rPr>
                <w:rFonts w:eastAsiaTheme="minorEastAsia"/>
                <w:szCs w:val="24"/>
              </w:rPr>
              <w:t xml:space="preserve"> 0.05</w:t>
            </w:r>
          </w:p>
        </w:tc>
      </w:tr>
      <w:tr w:rsidR="00DD1B7F" w:rsidRPr="003A1FE8" w14:paraId="22D31BA7" w14:textId="77777777" w:rsidTr="00DD1B7F">
        <w:trPr>
          <w:trHeight w:val="632"/>
        </w:trPr>
        <w:tc>
          <w:tcPr>
            <w:tcW w:w="2159" w:type="dxa"/>
            <w:noWrap/>
            <w:vAlign w:val="center"/>
            <w:hideMark/>
          </w:tcPr>
          <w:p w14:paraId="3C69945A" w14:textId="77777777" w:rsidR="00DD1B7F" w:rsidRPr="003A1FE8" w:rsidRDefault="00DD1B7F" w:rsidP="001D16D7">
            <w:pPr>
              <w:tabs>
                <w:tab w:val="left" w:pos="1785"/>
              </w:tabs>
              <w:spacing w:line="360" w:lineRule="auto"/>
              <w:jc w:val="center"/>
              <w:rPr>
                <w:szCs w:val="24"/>
              </w:rPr>
            </w:pPr>
            <w:r w:rsidRPr="003A1FE8">
              <w:rPr>
                <w:szCs w:val="24"/>
              </w:rPr>
              <w:t>70</w:t>
            </w:r>
          </w:p>
        </w:tc>
        <w:tc>
          <w:tcPr>
            <w:tcW w:w="2161" w:type="dxa"/>
            <w:noWrap/>
            <w:vAlign w:val="center"/>
            <w:hideMark/>
          </w:tcPr>
          <w:p w14:paraId="396D0422" w14:textId="77777777" w:rsidR="00DD1B7F" w:rsidRPr="003A1FE8" w:rsidRDefault="00DD1B7F" w:rsidP="001D16D7">
            <w:pPr>
              <w:tabs>
                <w:tab w:val="left" w:pos="1785"/>
              </w:tabs>
              <w:spacing w:line="360" w:lineRule="auto"/>
              <w:jc w:val="center"/>
              <w:rPr>
                <w:szCs w:val="24"/>
              </w:rPr>
            </w:pPr>
            <w:r w:rsidRPr="003A1FE8">
              <w:rPr>
                <w:szCs w:val="24"/>
              </w:rPr>
              <w:t>0.509</w:t>
            </w:r>
          </w:p>
        </w:tc>
        <w:tc>
          <w:tcPr>
            <w:tcW w:w="2161" w:type="dxa"/>
            <w:noWrap/>
            <w:vAlign w:val="center"/>
            <w:hideMark/>
          </w:tcPr>
          <w:p w14:paraId="2644521D" w14:textId="77777777" w:rsidR="00DD1B7F" w:rsidRPr="003A1FE8" w:rsidRDefault="00DD1B7F" w:rsidP="001D16D7">
            <w:pPr>
              <w:tabs>
                <w:tab w:val="left" w:pos="1785"/>
              </w:tabs>
              <w:spacing w:line="360" w:lineRule="auto"/>
              <w:jc w:val="center"/>
              <w:rPr>
                <w:szCs w:val="24"/>
              </w:rPr>
            </w:pPr>
            <w:r>
              <w:rPr>
                <w:szCs w:val="24"/>
              </w:rPr>
              <w:t>2.48</w:t>
            </w:r>
          </w:p>
        </w:tc>
        <w:tc>
          <w:tcPr>
            <w:tcW w:w="2161" w:type="dxa"/>
            <w:noWrap/>
            <w:vAlign w:val="center"/>
            <w:hideMark/>
          </w:tcPr>
          <w:p w14:paraId="260EDA22" w14:textId="77777777" w:rsidR="00DD1B7F" w:rsidRPr="003A1FE8" w:rsidRDefault="00DD1B7F" w:rsidP="001D16D7">
            <w:pPr>
              <w:tabs>
                <w:tab w:val="left" w:pos="1785"/>
              </w:tabs>
              <w:spacing w:line="360" w:lineRule="auto"/>
              <w:jc w:val="center"/>
              <w:rPr>
                <w:szCs w:val="24"/>
              </w:rPr>
            </w:pPr>
            <w:r w:rsidRPr="003A1FE8">
              <w:rPr>
                <w:szCs w:val="24"/>
              </w:rPr>
              <w:t>95.03</w:t>
            </w:r>
            <w:r>
              <w:rPr>
                <w:szCs w:val="24"/>
              </w:rPr>
              <w:t xml:space="preserve"> </w:t>
            </w:r>
            <m:oMath>
              <m:r>
                <w:rPr>
                  <w:rFonts w:ascii="Cambria Math" w:hAnsi="Cambria Math"/>
                  <w:szCs w:val="24"/>
                </w:rPr>
                <m:t>±</m:t>
              </m:r>
            </m:oMath>
            <w:r>
              <w:rPr>
                <w:rFonts w:eastAsiaTheme="minorEastAsia"/>
                <w:szCs w:val="24"/>
              </w:rPr>
              <w:t xml:space="preserve"> 0.03</w:t>
            </w:r>
          </w:p>
        </w:tc>
      </w:tr>
      <w:tr w:rsidR="00DD1B7F" w:rsidRPr="003A1FE8" w14:paraId="762CA708" w14:textId="77777777" w:rsidTr="00DD1B7F">
        <w:trPr>
          <w:trHeight w:val="632"/>
        </w:trPr>
        <w:tc>
          <w:tcPr>
            <w:tcW w:w="2159" w:type="dxa"/>
            <w:noWrap/>
            <w:vAlign w:val="center"/>
            <w:hideMark/>
          </w:tcPr>
          <w:p w14:paraId="17D88C38" w14:textId="77777777" w:rsidR="00DD1B7F" w:rsidRPr="003A1FE8" w:rsidRDefault="00DD1B7F" w:rsidP="001D16D7">
            <w:pPr>
              <w:tabs>
                <w:tab w:val="left" w:pos="1785"/>
              </w:tabs>
              <w:spacing w:line="360" w:lineRule="auto"/>
              <w:jc w:val="center"/>
              <w:rPr>
                <w:szCs w:val="24"/>
              </w:rPr>
            </w:pPr>
            <w:r w:rsidRPr="003A1FE8">
              <w:rPr>
                <w:szCs w:val="24"/>
              </w:rPr>
              <w:t>80</w:t>
            </w:r>
          </w:p>
        </w:tc>
        <w:tc>
          <w:tcPr>
            <w:tcW w:w="2161" w:type="dxa"/>
            <w:noWrap/>
            <w:vAlign w:val="center"/>
            <w:hideMark/>
          </w:tcPr>
          <w:p w14:paraId="6987FCCF" w14:textId="77777777" w:rsidR="00DD1B7F" w:rsidRPr="003A1FE8" w:rsidRDefault="00DD1B7F" w:rsidP="001D16D7">
            <w:pPr>
              <w:tabs>
                <w:tab w:val="left" w:pos="1785"/>
              </w:tabs>
              <w:spacing w:line="360" w:lineRule="auto"/>
              <w:jc w:val="center"/>
              <w:rPr>
                <w:szCs w:val="24"/>
              </w:rPr>
            </w:pPr>
            <w:r w:rsidRPr="003A1FE8">
              <w:rPr>
                <w:szCs w:val="24"/>
              </w:rPr>
              <w:t>0.741</w:t>
            </w:r>
          </w:p>
        </w:tc>
        <w:tc>
          <w:tcPr>
            <w:tcW w:w="2161" w:type="dxa"/>
            <w:noWrap/>
            <w:vAlign w:val="center"/>
            <w:hideMark/>
          </w:tcPr>
          <w:p w14:paraId="20FA8172" w14:textId="77777777" w:rsidR="00DD1B7F" w:rsidRPr="003A1FE8" w:rsidRDefault="00DD1B7F" w:rsidP="001D16D7">
            <w:pPr>
              <w:tabs>
                <w:tab w:val="left" w:pos="1785"/>
              </w:tabs>
              <w:spacing w:line="360" w:lineRule="auto"/>
              <w:jc w:val="center"/>
              <w:rPr>
                <w:szCs w:val="24"/>
              </w:rPr>
            </w:pPr>
            <w:r>
              <w:rPr>
                <w:szCs w:val="24"/>
              </w:rPr>
              <w:t>3.61</w:t>
            </w:r>
          </w:p>
        </w:tc>
        <w:tc>
          <w:tcPr>
            <w:tcW w:w="2161" w:type="dxa"/>
            <w:noWrap/>
            <w:vAlign w:val="center"/>
            <w:hideMark/>
          </w:tcPr>
          <w:p w14:paraId="4544A9A3" w14:textId="77777777" w:rsidR="00DD1B7F" w:rsidRPr="003A1FE8" w:rsidRDefault="00DD1B7F" w:rsidP="001D16D7">
            <w:pPr>
              <w:tabs>
                <w:tab w:val="left" w:pos="1785"/>
              </w:tabs>
              <w:spacing w:line="360" w:lineRule="auto"/>
              <w:jc w:val="center"/>
              <w:rPr>
                <w:szCs w:val="24"/>
              </w:rPr>
            </w:pPr>
            <w:r w:rsidRPr="003A1FE8">
              <w:rPr>
                <w:szCs w:val="24"/>
              </w:rPr>
              <w:t>92.76</w:t>
            </w:r>
            <w:r>
              <w:rPr>
                <w:szCs w:val="24"/>
              </w:rPr>
              <w:t xml:space="preserve"> </w:t>
            </w:r>
            <m:oMath>
              <m:r>
                <w:rPr>
                  <w:rFonts w:ascii="Cambria Math" w:hAnsi="Cambria Math"/>
                  <w:szCs w:val="24"/>
                </w:rPr>
                <m:t>±</m:t>
              </m:r>
            </m:oMath>
            <w:r>
              <w:rPr>
                <w:rFonts w:eastAsiaTheme="minorEastAsia"/>
                <w:szCs w:val="24"/>
              </w:rPr>
              <w:t xml:space="preserve"> 0.02</w:t>
            </w:r>
          </w:p>
        </w:tc>
      </w:tr>
    </w:tbl>
    <w:p w14:paraId="2A10CF6D" w14:textId="77777777" w:rsidR="00DD1B7F" w:rsidRDefault="00DD1B7F" w:rsidP="001D16D7">
      <w:pPr>
        <w:tabs>
          <w:tab w:val="left" w:pos="1785"/>
        </w:tabs>
        <w:spacing w:line="360" w:lineRule="auto"/>
        <w:jc w:val="both"/>
      </w:pPr>
    </w:p>
    <w:p w14:paraId="61F24344" w14:textId="77777777" w:rsidR="00B804F2" w:rsidRDefault="003936B9" w:rsidP="003936B9">
      <w:pPr>
        <w:tabs>
          <w:tab w:val="left" w:pos="720"/>
        </w:tabs>
        <w:spacing w:line="360" w:lineRule="auto"/>
        <w:jc w:val="both"/>
        <w:rPr>
          <w:rFonts w:eastAsiaTheme="minorEastAsia"/>
          <w:iCs/>
          <w:szCs w:val="24"/>
        </w:rPr>
      </w:pPr>
      <w:r>
        <w:rPr>
          <w:rFonts w:eastAsiaTheme="minorEastAsia"/>
          <w:iCs/>
          <w:szCs w:val="24"/>
        </w:rPr>
        <w:tab/>
      </w:r>
      <w:r w:rsidR="00C663B3" w:rsidRPr="00C663B3">
        <w:rPr>
          <w:rFonts w:eastAsiaTheme="minorEastAsia"/>
          <w:iCs/>
          <w:szCs w:val="24"/>
        </w:rPr>
        <w:t xml:space="preserve">Temperature effects on methylene blue dye removal by </w:t>
      </w:r>
      <w:r w:rsidR="00C663B3">
        <w:rPr>
          <w:rFonts w:eastAsiaTheme="minorEastAsia"/>
          <w:iCs/>
          <w:szCs w:val="24"/>
        </w:rPr>
        <w:t xml:space="preserve">commercial carbon black </w:t>
      </w:r>
      <w:r w:rsidR="00C663B3" w:rsidRPr="00C663B3">
        <w:rPr>
          <w:rFonts w:eastAsiaTheme="minorEastAsia"/>
          <w:iCs/>
          <w:szCs w:val="24"/>
        </w:rPr>
        <w:t>were investigated by increasing the temperature from 30</w:t>
      </w:r>
      <w:r w:rsidR="00DD1B7F">
        <w:rPr>
          <w:rFonts w:eastAsiaTheme="minorEastAsia"/>
          <w:iCs/>
          <w:szCs w:val="24"/>
        </w:rPr>
        <w:t xml:space="preserve"> </w:t>
      </w:r>
      <w:r w:rsidR="00C663B3" w:rsidRPr="00C663B3">
        <w:rPr>
          <w:rFonts w:eastAsiaTheme="minorEastAsia"/>
          <w:iCs/>
          <w:szCs w:val="24"/>
        </w:rPr>
        <w:t>°C to 80</w:t>
      </w:r>
      <w:r w:rsidR="00DD1B7F">
        <w:rPr>
          <w:rFonts w:eastAsiaTheme="minorEastAsia"/>
          <w:iCs/>
          <w:szCs w:val="24"/>
        </w:rPr>
        <w:t xml:space="preserve"> </w:t>
      </w:r>
      <w:r w:rsidR="00C663B3" w:rsidRPr="00C663B3">
        <w:rPr>
          <w:rFonts w:eastAsiaTheme="minorEastAsia"/>
          <w:iCs/>
          <w:szCs w:val="24"/>
        </w:rPr>
        <w:t xml:space="preserve">°C. </w:t>
      </w:r>
      <w:r w:rsidR="00DD1B7F">
        <w:rPr>
          <w:rFonts w:eastAsiaTheme="minorEastAsia"/>
          <w:iCs/>
          <w:szCs w:val="24"/>
        </w:rPr>
        <w:t>The i</w:t>
      </w:r>
      <w:r w:rsidR="00E46B3F">
        <w:rPr>
          <w:rFonts w:eastAsiaTheme="minorEastAsia"/>
          <w:iCs/>
          <w:szCs w:val="24"/>
        </w:rPr>
        <w:t>nitial</w:t>
      </w:r>
      <w:r w:rsidR="00C663B3">
        <w:rPr>
          <w:rFonts w:eastAsiaTheme="minorEastAsia"/>
          <w:iCs/>
          <w:szCs w:val="24"/>
        </w:rPr>
        <w:t xml:space="preserve"> concentration of the methylene blue solution was 50 ppm.</w:t>
      </w:r>
      <w:r w:rsidR="00DD1B7F">
        <w:rPr>
          <w:rFonts w:eastAsiaTheme="minorEastAsia"/>
          <w:iCs/>
          <w:szCs w:val="24"/>
        </w:rPr>
        <w:t xml:space="preserve"> The experiment was carried out in triplicate. </w:t>
      </w:r>
      <w:r w:rsidR="00EF789B">
        <w:rPr>
          <w:rFonts w:eastAsiaTheme="minorEastAsia"/>
          <w:iCs/>
          <w:szCs w:val="24"/>
        </w:rPr>
        <w:t>Table 3.19</w:t>
      </w:r>
      <w:r w:rsidR="00C663B3" w:rsidRPr="00C663B3">
        <w:rPr>
          <w:rFonts w:eastAsiaTheme="minorEastAsia"/>
          <w:iCs/>
          <w:szCs w:val="24"/>
        </w:rPr>
        <w:t xml:space="preserve"> shows the final absorbance, </w:t>
      </w:r>
      <w:r w:rsidR="00E46B3F">
        <w:rPr>
          <w:rFonts w:eastAsiaTheme="minorEastAsia"/>
          <w:iCs/>
          <w:szCs w:val="24"/>
        </w:rPr>
        <w:t xml:space="preserve">concentration of methylene blue solution </w:t>
      </w:r>
      <w:r w:rsidR="00C663B3" w:rsidRPr="00C663B3">
        <w:rPr>
          <w:rFonts w:eastAsiaTheme="minorEastAsia"/>
          <w:iCs/>
          <w:szCs w:val="24"/>
        </w:rPr>
        <w:t xml:space="preserve">and dye removal percentage for each adsorbent dose of </w:t>
      </w:r>
      <w:r w:rsidR="00E46B3F">
        <w:rPr>
          <w:rFonts w:eastAsiaTheme="minorEastAsia"/>
          <w:iCs/>
          <w:szCs w:val="24"/>
        </w:rPr>
        <w:t>commercial carbon black.</w:t>
      </w:r>
    </w:p>
    <w:p w14:paraId="260B6A29" w14:textId="77777777" w:rsidR="003936B9" w:rsidRDefault="003936B9" w:rsidP="003936B9">
      <w:pPr>
        <w:tabs>
          <w:tab w:val="left" w:pos="720"/>
        </w:tabs>
        <w:spacing w:line="360" w:lineRule="auto"/>
        <w:jc w:val="both"/>
        <w:rPr>
          <w:rFonts w:eastAsiaTheme="minorEastAsia"/>
          <w:iCs/>
          <w:szCs w:val="24"/>
        </w:rPr>
      </w:pPr>
    </w:p>
    <w:p w14:paraId="1EF4744C" w14:textId="77777777" w:rsidR="003936B9" w:rsidRDefault="003936B9" w:rsidP="003936B9">
      <w:pPr>
        <w:tabs>
          <w:tab w:val="left" w:pos="720"/>
        </w:tabs>
        <w:spacing w:line="360" w:lineRule="auto"/>
        <w:jc w:val="both"/>
        <w:rPr>
          <w:rFonts w:eastAsiaTheme="minorEastAsia"/>
          <w:iCs/>
          <w:szCs w:val="24"/>
        </w:rPr>
      </w:pPr>
    </w:p>
    <w:p w14:paraId="231E5370" w14:textId="77777777" w:rsidR="00DD1B7F" w:rsidRPr="003936B9" w:rsidRDefault="00DD1B7F" w:rsidP="001D16D7">
      <w:pPr>
        <w:pStyle w:val="Caption"/>
        <w:keepNext/>
        <w:spacing w:line="360" w:lineRule="auto"/>
        <w:rPr>
          <w:i w:val="0"/>
          <w:iCs w:val="0"/>
          <w:color w:val="auto"/>
          <w:sz w:val="24"/>
          <w:szCs w:val="24"/>
        </w:rPr>
      </w:pPr>
      <w:bookmarkStart w:id="490" w:name="_Toc80353620"/>
      <w:r w:rsidRPr="003936B9">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19</w:t>
      </w:r>
      <w:r w:rsidR="009449F2">
        <w:rPr>
          <w:b/>
          <w:bCs/>
          <w:i w:val="0"/>
          <w:iCs w:val="0"/>
          <w:color w:val="auto"/>
          <w:sz w:val="24"/>
          <w:szCs w:val="24"/>
        </w:rPr>
        <w:fldChar w:fldCharType="end"/>
      </w:r>
      <w:r w:rsidRPr="003936B9">
        <w:rPr>
          <w:i w:val="0"/>
          <w:iCs w:val="0"/>
          <w:color w:val="auto"/>
          <w:sz w:val="24"/>
          <w:szCs w:val="24"/>
        </w:rPr>
        <w:t>. Average</w:t>
      </w:r>
      <w:r w:rsidRPr="003936B9">
        <w:rPr>
          <w:i w:val="0"/>
          <w:iCs w:val="0"/>
          <w:color w:val="auto"/>
          <w:sz w:val="24"/>
          <w:szCs w:val="30"/>
        </w:rPr>
        <w:t xml:space="preserve"> </w:t>
      </w:r>
      <w:r w:rsidRPr="003936B9">
        <w:rPr>
          <w:i w:val="0"/>
          <w:iCs w:val="0"/>
          <w:color w:val="auto"/>
          <w:sz w:val="24"/>
          <w:szCs w:val="24"/>
        </w:rPr>
        <w:t>data for the effect of temperature on adsorption of methylene blue dye on commercial carbon black. Experimental conditions: Agitating speed: 120 rpm, Adsorbent dosage: 0.4 g, Contact time: 20 min</w:t>
      </w:r>
      <w:bookmarkEnd w:id="490"/>
      <w:r w:rsidRPr="003936B9">
        <w:rPr>
          <w:i w:val="0"/>
          <w:iCs w:val="0"/>
          <w:color w:val="auto"/>
          <w:sz w:val="24"/>
          <w:szCs w:val="24"/>
        </w:rPr>
        <w:t xml:space="preserve"> </w:t>
      </w:r>
    </w:p>
    <w:p w14:paraId="5D73C2A2" w14:textId="77777777" w:rsidR="00DD1B7F" w:rsidRPr="00DD1B7F" w:rsidRDefault="00DD1B7F" w:rsidP="001D16D7">
      <w:pPr>
        <w:tabs>
          <w:tab w:val="left" w:pos="1785"/>
        </w:tabs>
        <w:spacing w:line="360" w:lineRule="auto"/>
        <w:jc w:val="both"/>
        <w:rPr>
          <w:szCs w:val="24"/>
        </w:rPr>
      </w:pPr>
      <w:r>
        <w:rPr>
          <w:szCs w:val="24"/>
        </w:rPr>
        <w:t>Initial absorbance-3.458</w:t>
      </w:r>
    </w:p>
    <w:tbl>
      <w:tblPr>
        <w:tblStyle w:val="TableGrid"/>
        <w:tblW w:w="8560" w:type="dxa"/>
        <w:tblLayout w:type="fixed"/>
        <w:tblLook w:val="04A0" w:firstRow="1" w:lastRow="0" w:firstColumn="1" w:lastColumn="0" w:noHBand="0" w:noVBand="1"/>
      </w:tblPr>
      <w:tblGrid>
        <w:gridCol w:w="2140"/>
        <w:gridCol w:w="2140"/>
        <w:gridCol w:w="2140"/>
        <w:gridCol w:w="2140"/>
      </w:tblGrid>
      <w:tr w:rsidR="00DD1B7F" w:rsidRPr="003A1FE8" w14:paraId="0D72D4EE" w14:textId="77777777" w:rsidTr="00DD1B7F">
        <w:trPr>
          <w:trHeight w:val="612"/>
        </w:trPr>
        <w:tc>
          <w:tcPr>
            <w:tcW w:w="2140" w:type="dxa"/>
            <w:noWrap/>
            <w:vAlign w:val="center"/>
          </w:tcPr>
          <w:p w14:paraId="3CFE9D9D" w14:textId="77777777" w:rsidR="00DD1B7F" w:rsidRPr="003A1FE8" w:rsidRDefault="00DD1B7F" w:rsidP="001D16D7">
            <w:pPr>
              <w:tabs>
                <w:tab w:val="left" w:pos="1785"/>
              </w:tabs>
              <w:spacing w:line="360" w:lineRule="auto"/>
              <w:jc w:val="center"/>
              <w:rPr>
                <w:rFonts w:ascii="Calibri" w:eastAsia="Times New Roman" w:hAnsi="Calibri" w:cs="Calibri"/>
                <w:color w:val="000000"/>
                <w:szCs w:val="24"/>
                <w:lang w:bidi="si-LK"/>
              </w:rPr>
            </w:pPr>
          </w:p>
          <w:p w14:paraId="0EF164EF" w14:textId="77777777" w:rsidR="00DD1B7F" w:rsidRPr="003A1FE8" w:rsidRDefault="00DD1B7F" w:rsidP="001D16D7">
            <w:pPr>
              <w:tabs>
                <w:tab w:val="left" w:pos="1785"/>
              </w:tabs>
              <w:spacing w:line="360" w:lineRule="auto"/>
              <w:jc w:val="center"/>
              <w:rPr>
                <w:rFonts w:ascii="Calibri" w:eastAsia="Times New Roman" w:hAnsi="Calibri" w:cs="Calibri"/>
                <w:color w:val="000000"/>
                <w:szCs w:val="24"/>
                <w:lang w:bidi="si-LK"/>
              </w:rPr>
            </w:pPr>
            <w:r w:rsidRPr="003A1FE8">
              <w:rPr>
                <w:rFonts w:ascii="Calibri" w:eastAsia="Times New Roman" w:hAnsi="Calibri" w:cs="Calibri"/>
                <w:color w:val="000000"/>
                <w:szCs w:val="24"/>
                <w:lang w:bidi="si-LK"/>
              </w:rPr>
              <w:t xml:space="preserve">Temperature/ </w:t>
            </w:r>
            <m:oMath>
              <m:r>
                <w:rPr>
                  <w:rFonts w:ascii="Cambria Math" w:eastAsia="Times New Roman" w:hAnsi="Cambria Math" w:cs="Calibri"/>
                  <w:color w:val="000000"/>
                  <w:szCs w:val="24"/>
                  <w:lang w:bidi="si-LK"/>
                </w:rPr>
                <m:t>℃</m:t>
              </m:r>
            </m:oMath>
          </w:p>
          <w:p w14:paraId="5DB9D095" w14:textId="77777777" w:rsidR="00DD1B7F" w:rsidRPr="003A1FE8" w:rsidRDefault="00DD1B7F" w:rsidP="001D16D7">
            <w:pPr>
              <w:tabs>
                <w:tab w:val="left" w:pos="1785"/>
              </w:tabs>
              <w:spacing w:line="360" w:lineRule="auto"/>
              <w:jc w:val="center"/>
              <w:rPr>
                <w:szCs w:val="24"/>
              </w:rPr>
            </w:pPr>
          </w:p>
        </w:tc>
        <w:tc>
          <w:tcPr>
            <w:tcW w:w="2140" w:type="dxa"/>
            <w:noWrap/>
            <w:vAlign w:val="center"/>
          </w:tcPr>
          <w:p w14:paraId="3C83C0F7" w14:textId="77777777" w:rsidR="00DD1B7F" w:rsidRPr="003A1FE8" w:rsidRDefault="00DD1B7F" w:rsidP="001D16D7">
            <w:pPr>
              <w:spacing w:line="360" w:lineRule="auto"/>
              <w:jc w:val="center"/>
              <w:rPr>
                <w:rFonts w:ascii="Calibri" w:eastAsia="Times New Roman" w:hAnsi="Calibri" w:cs="Calibri"/>
                <w:color w:val="000000"/>
                <w:szCs w:val="24"/>
                <w:lang w:bidi="si-LK"/>
              </w:rPr>
            </w:pPr>
            <w:r w:rsidRPr="003A1FE8">
              <w:rPr>
                <w:rFonts w:ascii="Calibri" w:eastAsia="Times New Roman" w:hAnsi="Calibri" w:cs="Calibri"/>
                <w:color w:val="000000"/>
                <w:szCs w:val="24"/>
                <w:lang w:bidi="si-LK"/>
              </w:rPr>
              <w:t>Final absorbance</w:t>
            </w:r>
          </w:p>
          <w:p w14:paraId="258E9F98" w14:textId="77777777" w:rsidR="00DD1B7F" w:rsidRPr="003A1FE8" w:rsidRDefault="00DD1B7F"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(A</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0.001)</w:t>
            </w:r>
          </w:p>
        </w:tc>
        <w:tc>
          <w:tcPr>
            <w:tcW w:w="2140" w:type="dxa"/>
            <w:noWrap/>
            <w:vAlign w:val="center"/>
          </w:tcPr>
          <w:p w14:paraId="6B8D5837" w14:textId="77777777" w:rsidR="00DD1B7F" w:rsidRPr="003A1FE8" w:rsidRDefault="00DD1B7F"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Fin</w:t>
            </w:r>
            <w:r>
              <w:rPr>
                <w:rFonts w:ascii="Calibri" w:eastAsia="Times New Roman" w:hAnsi="Calibri" w:cs="Calibri"/>
                <w:color w:val="000000"/>
                <w:szCs w:val="24"/>
                <w:lang w:bidi="si-LK"/>
              </w:rPr>
              <w:t>al methylene blue concentration/ppm</w:t>
            </w:r>
          </w:p>
        </w:tc>
        <w:tc>
          <w:tcPr>
            <w:tcW w:w="2140" w:type="dxa"/>
            <w:noWrap/>
            <w:vAlign w:val="center"/>
          </w:tcPr>
          <w:p w14:paraId="287E398E" w14:textId="77777777" w:rsidR="00DD1B7F" w:rsidRPr="003A1FE8" w:rsidRDefault="00DD1B7F"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 Dye removal</w:t>
            </w:r>
          </w:p>
        </w:tc>
      </w:tr>
      <w:tr w:rsidR="00DD1B7F" w:rsidRPr="003A1FE8" w14:paraId="693D49C9" w14:textId="77777777" w:rsidTr="00DD1B7F">
        <w:trPr>
          <w:trHeight w:val="612"/>
        </w:trPr>
        <w:tc>
          <w:tcPr>
            <w:tcW w:w="2140" w:type="dxa"/>
            <w:noWrap/>
            <w:vAlign w:val="center"/>
            <w:hideMark/>
          </w:tcPr>
          <w:p w14:paraId="095F67DC" w14:textId="77777777" w:rsidR="00DD1B7F" w:rsidRPr="003A1FE8" w:rsidRDefault="00DD1B7F" w:rsidP="001D16D7">
            <w:pPr>
              <w:tabs>
                <w:tab w:val="left" w:pos="1785"/>
              </w:tabs>
              <w:spacing w:line="360" w:lineRule="auto"/>
              <w:jc w:val="center"/>
              <w:rPr>
                <w:szCs w:val="24"/>
              </w:rPr>
            </w:pPr>
            <w:r w:rsidRPr="003A1FE8">
              <w:rPr>
                <w:szCs w:val="24"/>
              </w:rPr>
              <w:t>30</w:t>
            </w:r>
          </w:p>
        </w:tc>
        <w:tc>
          <w:tcPr>
            <w:tcW w:w="2140" w:type="dxa"/>
            <w:noWrap/>
            <w:vAlign w:val="center"/>
            <w:hideMark/>
          </w:tcPr>
          <w:p w14:paraId="2C201BA5" w14:textId="77777777" w:rsidR="00DD1B7F" w:rsidRPr="003A1FE8" w:rsidRDefault="00DD1B7F" w:rsidP="001D16D7">
            <w:pPr>
              <w:tabs>
                <w:tab w:val="left" w:pos="1785"/>
              </w:tabs>
              <w:spacing w:line="360" w:lineRule="auto"/>
              <w:jc w:val="center"/>
              <w:rPr>
                <w:szCs w:val="24"/>
              </w:rPr>
            </w:pPr>
            <w:r w:rsidRPr="003A1FE8">
              <w:rPr>
                <w:szCs w:val="24"/>
              </w:rPr>
              <w:t>2.320</w:t>
            </w:r>
          </w:p>
        </w:tc>
        <w:tc>
          <w:tcPr>
            <w:tcW w:w="2140" w:type="dxa"/>
            <w:noWrap/>
            <w:vAlign w:val="center"/>
            <w:hideMark/>
          </w:tcPr>
          <w:p w14:paraId="66D14FAC" w14:textId="77777777" w:rsidR="00DD1B7F" w:rsidRPr="003A1FE8" w:rsidRDefault="00DD1B7F" w:rsidP="001D16D7">
            <w:pPr>
              <w:tabs>
                <w:tab w:val="left" w:pos="1785"/>
              </w:tabs>
              <w:spacing w:line="360" w:lineRule="auto"/>
              <w:jc w:val="center"/>
              <w:rPr>
                <w:szCs w:val="24"/>
              </w:rPr>
            </w:pPr>
            <w:r>
              <w:rPr>
                <w:szCs w:val="24"/>
              </w:rPr>
              <w:t>11.31</w:t>
            </w:r>
          </w:p>
        </w:tc>
        <w:tc>
          <w:tcPr>
            <w:tcW w:w="2140" w:type="dxa"/>
            <w:noWrap/>
            <w:vAlign w:val="center"/>
            <w:hideMark/>
          </w:tcPr>
          <w:p w14:paraId="06EA654F" w14:textId="77777777" w:rsidR="00DD1B7F" w:rsidRPr="003A1FE8" w:rsidRDefault="00DD1B7F" w:rsidP="001D16D7">
            <w:pPr>
              <w:tabs>
                <w:tab w:val="left" w:pos="1785"/>
              </w:tabs>
              <w:spacing w:line="360" w:lineRule="auto"/>
              <w:jc w:val="center"/>
              <w:rPr>
                <w:szCs w:val="24"/>
              </w:rPr>
            </w:pPr>
            <w:r w:rsidRPr="003A1FE8">
              <w:rPr>
                <w:szCs w:val="24"/>
              </w:rPr>
              <w:t>77.36</w:t>
            </w:r>
            <w:r>
              <w:rPr>
                <w:szCs w:val="24"/>
              </w:rPr>
              <w:t xml:space="preserve"> </w:t>
            </w:r>
            <m:oMath>
              <m:r>
                <w:rPr>
                  <w:rFonts w:ascii="Cambria Math" w:hAnsi="Cambria Math"/>
                  <w:szCs w:val="24"/>
                </w:rPr>
                <m:t>±</m:t>
              </m:r>
            </m:oMath>
            <w:r>
              <w:rPr>
                <w:rFonts w:eastAsiaTheme="minorEastAsia"/>
                <w:szCs w:val="24"/>
              </w:rPr>
              <w:t xml:space="preserve"> 0.05</w:t>
            </w:r>
          </w:p>
        </w:tc>
      </w:tr>
      <w:tr w:rsidR="00DD1B7F" w:rsidRPr="003A1FE8" w14:paraId="0DFBC06D" w14:textId="77777777" w:rsidTr="00DD1B7F">
        <w:trPr>
          <w:trHeight w:val="612"/>
        </w:trPr>
        <w:tc>
          <w:tcPr>
            <w:tcW w:w="2140" w:type="dxa"/>
            <w:noWrap/>
            <w:vAlign w:val="center"/>
            <w:hideMark/>
          </w:tcPr>
          <w:p w14:paraId="6F4485CC" w14:textId="77777777" w:rsidR="00DD1B7F" w:rsidRPr="003A1FE8" w:rsidRDefault="00DD1B7F" w:rsidP="001D16D7">
            <w:pPr>
              <w:tabs>
                <w:tab w:val="left" w:pos="1785"/>
              </w:tabs>
              <w:spacing w:line="360" w:lineRule="auto"/>
              <w:jc w:val="center"/>
              <w:rPr>
                <w:szCs w:val="24"/>
              </w:rPr>
            </w:pPr>
            <w:r w:rsidRPr="003A1FE8">
              <w:rPr>
                <w:szCs w:val="24"/>
              </w:rPr>
              <w:t>40</w:t>
            </w:r>
          </w:p>
        </w:tc>
        <w:tc>
          <w:tcPr>
            <w:tcW w:w="2140" w:type="dxa"/>
            <w:noWrap/>
            <w:vAlign w:val="center"/>
            <w:hideMark/>
          </w:tcPr>
          <w:p w14:paraId="32CDE4E3" w14:textId="77777777" w:rsidR="00DD1B7F" w:rsidRPr="003A1FE8" w:rsidRDefault="00DD1B7F" w:rsidP="001D16D7">
            <w:pPr>
              <w:tabs>
                <w:tab w:val="left" w:pos="1785"/>
              </w:tabs>
              <w:spacing w:line="360" w:lineRule="auto"/>
              <w:jc w:val="center"/>
              <w:rPr>
                <w:szCs w:val="24"/>
              </w:rPr>
            </w:pPr>
            <w:r w:rsidRPr="003A1FE8">
              <w:rPr>
                <w:szCs w:val="24"/>
              </w:rPr>
              <w:t>2.159</w:t>
            </w:r>
          </w:p>
        </w:tc>
        <w:tc>
          <w:tcPr>
            <w:tcW w:w="2140" w:type="dxa"/>
            <w:noWrap/>
            <w:vAlign w:val="center"/>
            <w:hideMark/>
          </w:tcPr>
          <w:p w14:paraId="1FD2A305" w14:textId="77777777" w:rsidR="00DD1B7F" w:rsidRPr="003A1FE8" w:rsidRDefault="00DD1B7F" w:rsidP="001D16D7">
            <w:pPr>
              <w:tabs>
                <w:tab w:val="left" w:pos="1785"/>
              </w:tabs>
              <w:spacing w:line="360" w:lineRule="auto"/>
              <w:jc w:val="center"/>
              <w:rPr>
                <w:szCs w:val="24"/>
              </w:rPr>
            </w:pPr>
            <w:r>
              <w:rPr>
                <w:szCs w:val="24"/>
              </w:rPr>
              <w:t>10.53</w:t>
            </w:r>
          </w:p>
        </w:tc>
        <w:tc>
          <w:tcPr>
            <w:tcW w:w="2140" w:type="dxa"/>
            <w:noWrap/>
            <w:vAlign w:val="center"/>
            <w:hideMark/>
          </w:tcPr>
          <w:p w14:paraId="6EC4C663" w14:textId="77777777" w:rsidR="00DD1B7F" w:rsidRPr="003A1FE8" w:rsidRDefault="00DD1B7F" w:rsidP="001D16D7">
            <w:pPr>
              <w:tabs>
                <w:tab w:val="left" w:pos="1785"/>
              </w:tabs>
              <w:spacing w:line="360" w:lineRule="auto"/>
              <w:jc w:val="center"/>
              <w:rPr>
                <w:szCs w:val="24"/>
              </w:rPr>
            </w:pPr>
            <w:r w:rsidRPr="003A1FE8">
              <w:rPr>
                <w:szCs w:val="24"/>
              </w:rPr>
              <w:t>78.93</w:t>
            </w:r>
            <w:r>
              <w:rPr>
                <w:szCs w:val="24"/>
              </w:rPr>
              <w:t xml:space="preserve"> </w:t>
            </w:r>
            <m:oMath>
              <m:r>
                <w:rPr>
                  <w:rFonts w:ascii="Cambria Math" w:hAnsi="Cambria Math"/>
                  <w:szCs w:val="24"/>
                </w:rPr>
                <m:t>±</m:t>
              </m:r>
            </m:oMath>
            <w:r>
              <w:rPr>
                <w:rFonts w:eastAsiaTheme="minorEastAsia"/>
                <w:szCs w:val="24"/>
              </w:rPr>
              <w:t xml:space="preserve"> 0.02</w:t>
            </w:r>
          </w:p>
        </w:tc>
      </w:tr>
      <w:tr w:rsidR="00DD1B7F" w:rsidRPr="003A1FE8" w14:paraId="5661EADC" w14:textId="77777777" w:rsidTr="00DD1B7F">
        <w:trPr>
          <w:trHeight w:val="612"/>
        </w:trPr>
        <w:tc>
          <w:tcPr>
            <w:tcW w:w="2140" w:type="dxa"/>
            <w:noWrap/>
            <w:vAlign w:val="center"/>
            <w:hideMark/>
          </w:tcPr>
          <w:p w14:paraId="0E11BDD6" w14:textId="77777777" w:rsidR="00DD1B7F" w:rsidRPr="003A1FE8" w:rsidRDefault="00DD1B7F" w:rsidP="001D16D7">
            <w:pPr>
              <w:tabs>
                <w:tab w:val="left" w:pos="1785"/>
              </w:tabs>
              <w:spacing w:line="360" w:lineRule="auto"/>
              <w:jc w:val="center"/>
              <w:rPr>
                <w:szCs w:val="24"/>
              </w:rPr>
            </w:pPr>
            <w:r w:rsidRPr="003A1FE8">
              <w:rPr>
                <w:szCs w:val="24"/>
              </w:rPr>
              <w:t>50</w:t>
            </w:r>
          </w:p>
        </w:tc>
        <w:tc>
          <w:tcPr>
            <w:tcW w:w="2140" w:type="dxa"/>
            <w:noWrap/>
            <w:vAlign w:val="center"/>
            <w:hideMark/>
          </w:tcPr>
          <w:p w14:paraId="59AC82F9" w14:textId="77777777" w:rsidR="00DD1B7F" w:rsidRPr="003A1FE8" w:rsidRDefault="00DD1B7F" w:rsidP="001D16D7">
            <w:pPr>
              <w:tabs>
                <w:tab w:val="left" w:pos="1785"/>
              </w:tabs>
              <w:spacing w:line="360" w:lineRule="auto"/>
              <w:jc w:val="center"/>
              <w:rPr>
                <w:szCs w:val="24"/>
              </w:rPr>
            </w:pPr>
            <w:r w:rsidRPr="003A1FE8">
              <w:rPr>
                <w:szCs w:val="24"/>
              </w:rPr>
              <w:t>1.811</w:t>
            </w:r>
          </w:p>
        </w:tc>
        <w:tc>
          <w:tcPr>
            <w:tcW w:w="2140" w:type="dxa"/>
            <w:noWrap/>
            <w:vAlign w:val="center"/>
            <w:hideMark/>
          </w:tcPr>
          <w:p w14:paraId="4A296831" w14:textId="77777777" w:rsidR="00DD1B7F" w:rsidRPr="003A1FE8" w:rsidRDefault="00DD1B7F" w:rsidP="001D16D7">
            <w:pPr>
              <w:tabs>
                <w:tab w:val="left" w:pos="1785"/>
              </w:tabs>
              <w:spacing w:line="360" w:lineRule="auto"/>
              <w:jc w:val="center"/>
              <w:rPr>
                <w:szCs w:val="24"/>
              </w:rPr>
            </w:pPr>
            <w:r>
              <w:rPr>
                <w:szCs w:val="24"/>
              </w:rPr>
              <w:t>8.83</w:t>
            </w:r>
          </w:p>
        </w:tc>
        <w:tc>
          <w:tcPr>
            <w:tcW w:w="2140" w:type="dxa"/>
            <w:noWrap/>
            <w:vAlign w:val="center"/>
            <w:hideMark/>
          </w:tcPr>
          <w:p w14:paraId="318F028F" w14:textId="77777777" w:rsidR="00DD1B7F" w:rsidRPr="003A1FE8" w:rsidRDefault="00DD1B7F" w:rsidP="001D16D7">
            <w:pPr>
              <w:tabs>
                <w:tab w:val="left" w:pos="1785"/>
              </w:tabs>
              <w:spacing w:line="360" w:lineRule="auto"/>
              <w:jc w:val="center"/>
              <w:rPr>
                <w:szCs w:val="24"/>
              </w:rPr>
            </w:pPr>
            <w:r w:rsidRPr="003A1FE8">
              <w:rPr>
                <w:szCs w:val="24"/>
              </w:rPr>
              <w:t>82.33</w:t>
            </w:r>
            <w:r>
              <w:rPr>
                <w:szCs w:val="24"/>
              </w:rPr>
              <w:t xml:space="preserve"> </w:t>
            </w:r>
            <m:oMath>
              <m:r>
                <w:rPr>
                  <w:rFonts w:ascii="Cambria Math" w:hAnsi="Cambria Math"/>
                  <w:szCs w:val="24"/>
                </w:rPr>
                <m:t>±</m:t>
              </m:r>
            </m:oMath>
            <w:r>
              <w:rPr>
                <w:szCs w:val="24"/>
              </w:rPr>
              <w:t xml:space="preserve">  0.01</w:t>
            </w:r>
          </w:p>
        </w:tc>
      </w:tr>
      <w:tr w:rsidR="00DD1B7F" w:rsidRPr="003A1FE8" w14:paraId="467DBB62" w14:textId="77777777" w:rsidTr="00DD1B7F">
        <w:trPr>
          <w:trHeight w:val="612"/>
        </w:trPr>
        <w:tc>
          <w:tcPr>
            <w:tcW w:w="2140" w:type="dxa"/>
            <w:noWrap/>
            <w:vAlign w:val="center"/>
            <w:hideMark/>
          </w:tcPr>
          <w:p w14:paraId="057BDBA2" w14:textId="77777777" w:rsidR="00DD1B7F" w:rsidRPr="003A1FE8" w:rsidRDefault="00DD1B7F" w:rsidP="001D16D7">
            <w:pPr>
              <w:tabs>
                <w:tab w:val="left" w:pos="1785"/>
              </w:tabs>
              <w:spacing w:line="360" w:lineRule="auto"/>
              <w:jc w:val="center"/>
              <w:rPr>
                <w:szCs w:val="24"/>
              </w:rPr>
            </w:pPr>
            <w:r w:rsidRPr="003A1FE8">
              <w:rPr>
                <w:szCs w:val="24"/>
              </w:rPr>
              <w:t>60</w:t>
            </w:r>
          </w:p>
        </w:tc>
        <w:tc>
          <w:tcPr>
            <w:tcW w:w="2140" w:type="dxa"/>
            <w:noWrap/>
            <w:vAlign w:val="center"/>
            <w:hideMark/>
          </w:tcPr>
          <w:p w14:paraId="7BA583EE" w14:textId="77777777" w:rsidR="00DD1B7F" w:rsidRPr="003A1FE8" w:rsidRDefault="00DD1B7F" w:rsidP="001D16D7">
            <w:pPr>
              <w:tabs>
                <w:tab w:val="left" w:pos="1785"/>
              </w:tabs>
              <w:spacing w:line="360" w:lineRule="auto"/>
              <w:jc w:val="center"/>
              <w:rPr>
                <w:szCs w:val="24"/>
              </w:rPr>
            </w:pPr>
            <w:r w:rsidRPr="003A1FE8">
              <w:rPr>
                <w:szCs w:val="24"/>
              </w:rPr>
              <w:t>1.016</w:t>
            </w:r>
          </w:p>
        </w:tc>
        <w:tc>
          <w:tcPr>
            <w:tcW w:w="2140" w:type="dxa"/>
            <w:noWrap/>
            <w:vAlign w:val="center"/>
            <w:hideMark/>
          </w:tcPr>
          <w:p w14:paraId="17C33680" w14:textId="77777777" w:rsidR="00DD1B7F" w:rsidRPr="003A1FE8" w:rsidRDefault="00DD1B7F" w:rsidP="001D16D7">
            <w:pPr>
              <w:tabs>
                <w:tab w:val="left" w:pos="1785"/>
              </w:tabs>
              <w:spacing w:line="360" w:lineRule="auto"/>
              <w:jc w:val="center"/>
              <w:rPr>
                <w:szCs w:val="24"/>
              </w:rPr>
            </w:pPr>
            <w:r>
              <w:rPr>
                <w:szCs w:val="24"/>
              </w:rPr>
              <w:t>4.95</w:t>
            </w:r>
          </w:p>
        </w:tc>
        <w:tc>
          <w:tcPr>
            <w:tcW w:w="2140" w:type="dxa"/>
            <w:noWrap/>
            <w:vAlign w:val="center"/>
            <w:hideMark/>
          </w:tcPr>
          <w:p w14:paraId="370E9BDA" w14:textId="77777777" w:rsidR="00DD1B7F" w:rsidRPr="003A1FE8" w:rsidRDefault="00DD1B7F" w:rsidP="001D16D7">
            <w:pPr>
              <w:tabs>
                <w:tab w:val="left" w:pos="1785"/>
              </w:tabs>
              <w:spacing w:line="360" w:lineRule="auto"/>
              <w:jc w:val="center"/>
              <w:rPr>
                <w:szCs w:val="24"/>
              </w:rPr>
            </w:pPr>
            <w:r w:rsidRPr="003A1FE8">
              <w:rPr>
                <w:szCs w:val="24"/>
              </w:rPr>
              <w:t>90.08</w:t>
            </w:r>
            <w:r>
              <w:rPr>
                <w:szCs w:val="24"/>
              </w:rPr>
              <w:t xml:space="preserve"> </w:t>
            </w:r>
            <m:oMath>
              <m:r>
                <w:rPr>
                  <w:rFonts w:ascii="Cambria Math" w:hAnsi="Cambria Math"/>
                  <w:szCs w:val="24"/>
                </w:rPr>
                <m:t>±</m:t>
              </m:r>
            </m:oMath>
            <w:r>
              <w:rPr>
                <w:rFonts w:eastAsiaTheme="minorEastAsia"/>
                <w:szCs w:val="24"/>
              </w:rPr>
              <w:t xml:space="preserve"> 0.03</w:t>
            </w:r>
          </w:p>
        </w:tc>
      </w:tr>
      <w:tr w:rsidR="00DD1B7F" w:rsidRPr="003A1FE8" w14:paraId="6341E144" w14:textId="77777777" w:rsidTr="00DD1B7F">
        <w:trPr>
          <w:trHeight w:val="612"/>
        </w:trPr>
        <w:tc>
          <w:tcPr>
            <w:tcW w:w="2140" w:type="dxa"/>
            <w:noWrap/>
            <w:vAlign w:val="center"/>
            <w:hideMark/>
          </w:tcPr>
          <w:p w14:paraId="608A797D" w14:textId="77777777" w:rsidR="00DD1B7F" w:rsidRPr="003A1FE8" w:rsidRDefault="00DD1B7F" w:rsidP="001D16D7">
            <w:pPr>
              <w:tabs>
                <w:tab w:val="left" w:pos="1785"/>
              </w:tabs>
              <w:spacing w:line="360" w:lineRule="auto"/>
              <w:jc w:val="center"/>
              <w:rPr>
                <w:szCs w:val="24"/>
              </w:rPr>
            </w:pPr>
            <w:r w:rsidRPr="003A1FE8">
              <w:rPr>
                <w:szCs w:val="24"/>
              </w:rPr>
              <w:t>70</w:t>
            </w:r>
          </w:p>
        </w:tc>
        <w:tc>
          <w:tcPr>
            <w:tcW w:w="2140" w:type="dxa"/>
            <w:noWrap/>
            <w:vAlign w:val="center"/>
            <w:hideMark/>
          </w:tcPr>
          <w:p w14:paraId="3B6396EA" w14:textId="77777777" w:rsidR="00DD1B7F" w:rsidRPr="003A1FE8" w:rsidRDefault="00DD1B7F" w:rsidP="001D16D7">
            <w:pPr>
              <w:tabs>
                <w:tab w:val="left" w:pos="1785"/>
              </w:tabs>
              <w:spacing w:line="360" w:lineRule="auto"/>
              <w:jc w:val="center"/>
              <w:rPr>
                <w:szCs w:val="24"/>
              </w:rPr>
            </w:pPr>
            <w:r w:rsidRPr="003A1FE8">
              <w:rPr>
                <w:szCs w:val="24"/>
              </w:rPr>
              <w:t>1.411</w:t>
            </w:r>
          </w:p>
        </w:tc>
        <w:tc>
          <w:tcPr>
            <w:tcW w:w="2140" w:type="dxa"/>
            <w:noWrap/>
            <w:vAlign w:val="center"/>
            <w:hideMark/>
          </w:tcPr>
          <w:p w14:paraId="76A15510" w14:textId="77777777" w:rsidR="00DD1B7F" w:rsidRPr="003A1FE8" w:rsidRDefault="00DD1B7F" w:rsidP="001D16D7">
            <w:pPr>
              <w:tabs>
                <w:tab w:val="left" w:pos="1785"/>
              </w:tabs>
              <w:spacing w:line="360" w:lineRule="auto"/>
              <w:jc w:val="center"/>
              <w:rPr>
                <w:szCs w:val="24"/>
              </w:rPr>
            </w:pPr>
            <w:r>
              <w:rPr>
                <w:szCs w:val="24"/>
              </w:rPr>
              <w:t>6.88</w:t>
            </w:r>
          </w:p>
        </w:tc>
        <w:tc>
          <w:tcPr>
            <w:tcW w:w="2140" w:type="dxa"/>
            <w:noWrap/>
            <w:vAlign w:val="center"/>
            <w:hideMark/>
          </w:tcPr>
          <w:p w14:paraId="264940A6" w14:textId="77777777" w:rsidR="00DD1B7F" w:rsidRPr="003A1FE8" w:rsidRDefault="00DD1B7F" w:rsidP="001D16D7">
            <w:pPr>
              <w:tabs>
                <w:tab w:val="left" w:pos="1785"/>
              </w:tabs>
              <w:spacing w:line="360" w:lineRule="auto"/>
              <w:jc w:val="center"/>
              <w:rPr>
                <w:szCs w:val="24"/>
              </w:rPr>
            </w:pPr>
            <w:r w:rsidRPr="003A1FE8">
              <w:rPr>
                <w:szCs w:val="24"/>
              </w:rPr>
              <w:t>86.23</w:t>
            </w:r>
            <w:r>
              <w:rPr>
                <w:szCs w:val="24"/>
              </w:rPr>
              <w:t xml:space="preserve"> </w:t>
            </w:r>
            <m:oMath>
              <m:r>
                <w:rPr>
                  <w:rFonts w:ascii="Cambria Math" w:hAnsi="Cambria Math"/>
                  <w:szCs w:val="24"/>
                </w:rPr>
                <m:t>±</m:t>
              </m:r>
            </m:oMath>
            <w:r>
              <w:rPr>
                <w:rFonts w:eastAsiaTheme="minorEastAsia"/>
                <w:szCs w:val="24"/>
              </w:rPr>
              <w:t xml:space="preserve"> 0.03</w:t>
            </w:r>
          </w:p>
        </w:tc>
      </w:tr>
      <w:tr w:rsidR="00DD1B7F" w:rsidRPr="003A1FE8" w14:paraId="28F15A36" w14:textId="77777777" w:rsidTr="00DD1B7F">
        <w:trPr>
          <w:trHeight w:val="612"/>
        </w:trPr>
        <w:tc>
          <w:tcPr>
            <w:tcW w:w="2140" w:type="dxa"/>
            <w:noWrap/>
            <w:vAlign w:val="center"/>
            <w:hideMark/>
          </w:tcPr>
          <w:p w14:paraId="716BDA0C" w14:textId="77777777" w:rsidR="00DD1B7F" w:rsidRPr="003A1FE8" w:rsidRDefault="00DD1B7F" w:rsidP="001D16D7">
            <w:pPr>
              <w:tabs>
                <w:tab w:val="left" w:pos="1785"/>
              </w:tabs>
              <w:spacing w:line="360" w:lineRule="auto"/>
              <w:jc w:val="center"/>
              <w:rPr>
                <w:szCs w:val="24"/>
              </w:rPr>
            </w:pPr>
            <w:r w:rsidRPr="003A1FE8">
              <w:rPr>
                <w:szCs w:val="24"/>
              </w:rPr>
              <w:t>80</w:t>
            </w:r>
          </w:p>
        </w:tc>
        <w:tc>
          <w:tcPr>
            <w:tcW w:w="2140" w:type="dxa"/>
            <w:noWrap/>
            <w:vAlign w:val="center"/>
            <w:hideMark/>
          </w:tcPr>
          <w:p w14:paraId="5198F139" w14:textId="77777777" w:rsidR="00DD1B7F" w:rsidRPr="003A1FE8" w:rsidRDefault="00DD1B7F" w:rsidP="001D16D7">
            <w:pPr>
              <w:tabs>
                <w:tab w:val="left" w:pos="1785"/>
              </w:tabs>
              <w:spacing w:line="360" w:lineRule="auto"/>
              <w:jc w:val="center"/>
              <w:rPr>
                <w:szCs w:val="24"/>
              </w:rPr>
            </w:pPr>
            <w:r w:rsidRPr="003A1FE8">
              <w:rPr>
                <w:szCs w:val="24"/>
              </w:rPr>
              <w:t>1.543</w:t>
            </w:r>
          </w:p>
        </w:tc>
        <w:tc>
          <w:tcPr>
            <w:tcW w:w="2140" w:type="dxa"/>
            <w:noWrap/>
            <w:vAlign w:val="center"/>
            <w:hideMark/>
          </w:tcPr>
          <w:p w14:paraId="736B0314" w14:textId="77777777" w:rsidR="00DD1B7F" w:rsidRPr="003A1FE8" w:rsidRDefault="00DD1B7F" w:rsidP="001D16D7">
            <w:pPr>
              <w:tabs>
                <w:tab w:val="left" w:pos="1785"/>
              </w:tabs>
              <w:spacing w:line="360" w:lineRule="auto"/>
              <w:jc w:val="center"/>
              <w:rPr>
                <w:szCs w:val="24"/>
              </w:rPr>
            </w:pPr>
            <w:r>
              <w:rPr>
                <w:szCs w:val="24"/>
              </w:rPr>
              <w:t>7.52</w:t>
            </w:r>
          </w:p>
        </w:tc>
        <w:tc>
          <w:tcPr>
            <w:tcW w:w="2140" w:type="dxa"/>
            <w:noWrap/>
            <w:vAlign w:val="center"/>
            <w:hideMark/>
          </w:tcPr>
          <w:p w14:paraId="6B61FB44" w14:textId="77777777" w:rsidR="00DD1B7F" w:rsidRPr="003A1FE8" w:rsidRDefault="00DD1B7F" w:rsidP="001D16D7">
            <w:pPr>
              <w:tabs>
                <w:tab w:val="left" w:pos="1785"/>
              </w:tabs>
              <w:spacing w:line="360" w:lineRule="auto"/>
              <w:jc w:val="center"/>
              <w:rPr>
                <w:szCs w:val="24"/>
              </w:rPr>
            </w:pPr>
            <w:r w:rsidRPr="003A1FE8">
              <w:rPr>
                <w:szCs w:val="24"/>
              </w:rPr>
              <w:t>84.94</w:t>
            </w:r>
            <w:r>
              <w:rPr>
                <w:szCs w:val="24"/>
              </w:rPr>
              <w:t xml:space="preserve"> </w:t>
            </w:r>
            <m:oMath>
              <m:r>
                <w:rPr>
                  <w:rFonts w:ascii="Cambria Math" w:hAnsi="Cambria Math"/>
                  <w:szCs w:val="24"/>
                </w:rPr>
                <m:t>±</m:t>
              </m:r>
            </m:oMath>
            <w:r>
              <w:rPr>
                <w:rFonts w:eastAsiaTheme="minorEastAsia"/>
                <w:szCs w:val="24"/>
              </w:rPr>
              <w:t xml:space="preserve"> 0.02</w:t>
            </w:r>
          </w:p>
        </w:tc>
      </w:tr>
    </w:tbl>
    <w:p w14:paraId="4E1EA2DB" w14:textId="77777777" w:rsidR="003A1FE8" w:rsidRPr="003A1FE8" w:rsidRDefault="003A1FE8" w:rsidP="001D16D7">
      <w:pPr>
        <w:tabs>
          <w:tab w:val="left" w:pos="1785"/>
        </w:tabs>
        <w:spacing w:line="360" w:lineRule="auto"/>
        <w:jc w:val="both"/>
        <w:rPr>
          <w:szCs w:val="24"/>
        </w:rPr>
      </w:pPr>
    </w:p>
    <w:p w14:paraId="085A9237" w14:textId="77777777" w:rsidR="00E0743F" w:rsidRDefault="003936B9" w:rsidP="001D16D7">
      <w:pPr>
        <w:tabs>
          <w:tab w:val="left" w:pos="1785"/>
        </w:tabs>
        <w:spacing w:line="360" w:lineRule="auto"/>
        <w:jc w:val="both"/>
        <w:rPr>
          <w:szCs w:val="24"/>
        </w:rPr>
      </w:pPr>
      <w:r>
        <w:rPr>
          <w:szCs w:val="24"/>
        </w:rPr>
        <w:t xml:space="preserve">Figure 3.14 </w:t>
      </w:r>
      <w:r w:rsidR="00E0743F">
        <w:rPr>
          <w:szCs w:val="24"/>
        </w:rPr>
        <w:t xml:space="preserve">represents the effect of temperature on adsorption of methylene blue dye on tire pyrolytic char, demineralized tire char, activated tire char and commercial carbon black. </w:t>
      </w:r>
    </w:p>
    <w:p w14:paraId="15A7F59D" w14:textId="77777777" w:rsidR="00DD1B7F" w:rsidRDefault="00811FEE" w:rsidP="001D16D7">
      <w:pPr>
        <w:keepNext/>
        <w:tabs>
          <w:tab w:val="left" w:pos="1785"/>
        </w:tabs>
        <w:spacing w:line="360" w:lineRule="auto"/>
        <w:jc w:val="both"/>
      </w:pPr>
      <w:r>
        <w:rPr>
          <w:noProof/>
          <w:lang w:val="en-GB" w:eastAsia="en-GB"/>
        </w:rPr>
        <w:lastRenderedPageBreak/>
        <w:drawing>
          <wp:inline distT="0" distB="0" distL="0" distR="0" wp14:anchorId="3B1F54BA" wp14:editId="3C02420E">
            <wp:extent cx="5038725" cy="5145405"/>
            <wp:effectExtent l="0" t="0" r="9525" b="1714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7865343" w14:textId="77777777" w:rsidR="00B05558" w:rsidRPr="003936B9" w:rsidRDefault="00DD1B7F" w:rsidP="001D16D7">
      <w:pPr>
        <w:pStyle w:val="Caption"/>
        <w:spacing w:line="360" w:lineRule="auto"/>
        <w:jc w:val="both"/>
        <w:rPr>
          <w:i w:val="0"/>
          <w:iCs w:val="0"/>
          <w:color w:val="auto"/>
          <w:sz w:val="24"/>
          <w:szCs w:val="30"/>
        </w:rPr>
      </w:pPr>
      <w:bookmarkStart w:id="491" w:name="_Toc80342687"/>
      <w:commentRangeStart w:id="492"/>
      <w:r w:rsidRPr="003936B9">
        <w:rPr>
          <w:b/>
          <w:bCs/>
          <w:i w:val="0"/>
          <w:iCs w:val="0"/>
          <w:color w:val="auto"/>
          <w:sz w:val="24"/>
          <w:szCs w:val="24"/>
        </w:rPr>
        <w:t xml:space="preserve">Figure </w:t>
      </w:r>
      <w:r w:rsidR="00A25B39" w:rsidRPr="003936B9">
        <w:rPr>
          <w:b/>
          <w:bCs/>
          <w:i w:val="0"/>
          <w:iCs w:val="0"/>
          <w:color w:val="auto"/>
          <w:sz w:val="24"/>
          <w:szCs w:val="24"/>
        </w:rPr>
        <w:fldChar w:fldCharType="begin"/>
      </w:r>
      <w:r w:rsidR="00A25B39" w:rsidRPr="003936B9">
        <w:rPr>
          <w:b/>
          <w:bCs/>
          <w:i w:val="0"/>
          <w:iCs w:val="0"/>
          <w:color w:val="auto"/>
          <w:sz w:val="24"/>
          <w:szCs w:val="24"/>
        </w:rPr>
        <w:instrText xml:space="preserve"> STYLEREF 1 \s </w:instrText>
      </w:r>
      <w:r w:rsidR="00A25B39" w:rsidRPr="003936B9">
        <w:rPr>
          <w:b/>
          <w:bCs/>
          <w:i w:val="0"/>
          <w:iCs w:val="0"/>
          <w:color w:val="auto"/>
          <w:sz w:val="24"/>
          <w:szCs w:val="24"/>
        </w:rPr>
        <w:fldChar w:fldCharType="separate"/>
      </w:r>
      <w:r w:rsidR="00A25B39" w:rsidRPr="003936B9">
        <w:rPr>
          <w:b/>
          <w:bCs/>
          <w:i w:val="0"/>
          <w:iCs w:val="0"/>
          <w:noProof/>
          <w:color w:val="auto"/>
          <w:sz w:val="24"/>
          <w:szCs w:val="24"/>
        </w:rPr>
        <w:t>3</w:t>
      </w:r>
      <w:r w:rsidR="00A25B39" w:rsidRPr="003936B9">
        <w:rPr>
          <w:b/>
          <w:bCs/>
          <w:i w:val="0"/>
          <w:iCs w:val="0"/>
          <w:color w:val="auto"/>
          <w:sz w:val="24"/>
          <w:szCs w:val="24"/>
        </w:rPr>
        <w:fldChar w:fldCharType="end"/>
      </w:r>
      <w:r w:rsidR="00A25B39" w:rsidRPr="003936B9">
        <w:rPr>
          <w:b/>
          <w:bCs/>
          <w:i w:val="0"/>
          <w:iCs w:val="0"/>
          <w:color w:val="auto"/>
          <w:sz w:val="24"/>
          <w:szCs w:val="24"/>
        </w:rPr>
        <w:t>.</w:t>
      </w:r>
      <w:r w:rsidR="00A25B39" w:rsidRPr="003936B9">
        <w:rPr>
          <w:b/>
          <w:bCs/>
          <w:i w:val="0"/>
          <w:iCs w:val="0"/>
          <w:color w:val="auto"/>
          <w:sz w:val="24"/>
          <w:szCs w:val="24"/>
        </w:rPr>
        <w:fldChar w:fldCharType="begin"/>
      </w:r>
      <w:r w:rsidR="00A25B39" w:rsidRPr="003936B9">
        <w:rPr>
          <w:b/>
          <w:bCs/>
          <w:i w:val="0"/>
          <w:iCs w:val="0"/>
          <w:color w:val="auto"/>
          <w:sz w:val="24"/>
          <w:szCs w:val="24"/>
        </w:rPr>
        <w:instrText xml:space="preserve"> SEQ Figure \* ARABIC \s 1 </w:instrText>
      </w:r>
      <w:r w:rsidR="00A25B39" w:rsidRPr="003936B9">
        <w:rPr>
          <w:b/>
          <w:bCs/>
          <w:i w:val="0"/>
          <w:iCs w:val="0"/>
          <w:color w:val="auto"/>
          <w:sz w:val="24"/>
          <w:szCs w:val="24"/>
        </w:rPr>
        <w:fldChar w:fldCharType="separate"/>
      </w:r>
      <w:r w:rsidR="00A25B39" w:rsidRPr="003936B9">
        <w:rPr>
          <w:b/>
          <w:bCs/>
          <w:i w:val="0"/>
          <w:iCs w:val="0"/>
          <w:noProof/>
          <w:color w:val="auto"/>
          <w:sz w:val="24"/>
          <w:szCs w:val="24"/>
        </w:rPr>
        <w:t>14</w:t>
      </w:r>
      <w:r w:rsidR="00A25B39" w:rsidRPr="003936B9">
        <w:rPr>
          <w:b/>
          <w:bCs/>
          <w:i w:val="0"/>
          <w:iCs w:val="0"/>
          <w:color w:val="auto"/>
          <w:sz w:val="24"/>
          <w:szCs w:val="24"/>
        </w:rPr>
        <w:fldChar w:fldCharType="end"/>
      </w:r>
      <w:r w:rsidRPr="003936B9">
        <w:rPr>
          <w:i w:val="0"/>
          <w:iCs w:val="0"/>
          <w:color w:val="auto"/>
          <w:sz w:val="24"/>
          <w:szCs w:val="24"/>
        </w:rPr>
        <w:t xml:space="preserve">. Effect </w:t>
      </w:r>
      <w:commentRangeEnd w:id="492"/>
      <w:r w:rsidR="00E84421">
        <w:rPr>
          <w:rStyle w:val="CommentReference"/>
          <w:i w:val="0"/>
          <w:iCs w:val="0"/>
          <w:color w:val="auto"/>
        </w:rPr>
        <w:commentReference w:id="492"/>
      </w:r>
      <w:r w:rsidRPr="003936B9">
        <w:rPr>
          <w:i w:val="0"/>
          <w:iCs w:val="0"/>
          <w:color w:val="auto"/>
          <w:sz w:val="24"/>
          <w:szCs w:val="24"/>
        </w:rPr>
        <w:t>of</w:t>
      </w:r>
      <w:r w:rsidRPr="003936B9">
        <w:rPr>
          <w:i w:val="0"/>
          <w:iCs w:val="0"/>
          <w:color w:val="auto"/>
          <w:sz w:val="24"/>
          <w:szCs w:val="30"/>
        </w:rPr>
        <w:t xml:space="preserve"> temperature on removal of methylene blue by tire pyrolysis char, demineralized char, activated tire char and  commercial carbon black (Agitating speed: 120rpm, Adsorbent dosage: 0.4</w:t>
      </w:r>
      <w:r w:rsidR="00FC5847" w:rsidRPr="003936B9">
        <w:rPr>
          <w:i w:val="0"/>
          <w:iCs w:val="0"/>
          <w:color w:val="auto"/>
          <w:sz w:val="24"/>
          <w:szCs w:val="30"/>
        </w:rPr>
        <w:t xml:space="preserve"> </w:t>
      </w:r>
      <w:r w:rsidRPr="003936B9">
        <w:rPr>
          <w:i w:val="0"/>
          <w:iCs w:val="0"/>
          <w:color w:val="auto"/>
          <w:sz w:val="24"/>
          <w:szCs w:val="30"/>
        </w:rPr>
        <w:t xml:space="preserve">g ,0.2 g, 0.1 g , and 0.4 g  per 50 ml of methylene blue solution for tire pyrolysis char, demineralized char, activated char and commercial carbon black respectively. Contact time: 20 </w:t>
      </w:r>
      <w:r w:rsidR="00FC5847" w:rsidRPr="003936B9">
        <w:rPr>
          <w:i w:val="0"/>
          <w:iCs w:val="0"/>
          <w:color w:val="auto"/>
          <w:sz w:val="24"/>
          <w:szCs w:val="30"/>
        </w:rPr>
        <w:t>min)</w:t>
      </w:r>
      <w:bookmarkEnd w:id="491"/>
    </w:p>
    <w:p w14:paraId="27351944" w14:textId="77777777" w:rsidR="003936B9" w:rsidRDefault="003936B9" w:rsidP="003936B9">
      <w:pPr>
        <w:tabs>
          <w:tab w:val="left" w:pos="720"/>
        </w:tabs>
        <w:spacing w:line="360" w:lineRule="auto"/>
        <w:jc w:val="both"/>
        <w:rPr>
          <w:szCs w:val="24"/>
        </w:rPr>
      </w:pPr>
      <w:r>
        <w:rPr>
          <w:szCs w:val="24"/>
        </w:rPr>
        <w:tab/>
      </w:r>
      <w:r w:rsidR="00B05558" w:rsidRPr="003A1FE8">
        <w:rPr>
          <w:szCs w:val="24"/>
        </w:rPr>
        <w:t>The adsorption process is affected by temperature in two ways. The diffusion rate of adsorbate molecules through the exterior boundary layer and within the pores is known to increase with increasing temperature. This could be due to a decrease in the viscosity of the solution. Furthermore, changing the temperature affects the adsorbent's equilibrium capacity for a specific adsorbate</w:t>
      </w:r>
      <w:r w:rsidR="00B05558" w:rsidRPr="003A1FE8">
        <w:rPr>
          <w:szCs w:val="24"/>
        </w:rPr>
        <w:fldChar w:fldCharType="begin" w:fldLock="1"/>
      </w:r>
      <w:r w:rsidR="00D64C75">
        <w:rPr>
          <w:szCs w:val="24"/>
        </w:rPr>
        <w:instrText>ADDIN CSL_CITATION {"citationItems":[{"id":"ITEM-1","itemData":{"DOI":"10.1016/j.jhazmat.2005.04.012","ISSN":"03043894","PMID":"15913888","abstract":"The objective of this study is to assess the uptake of hexavalent chromium (Cr(VI)) from aqueous solutions onto activated carbons (AC) produced from wood. Two activated carbons are tested, a KOH-activated carbon and a commercial H 3PO4-activated carbon (Acticarbone CXV). The adsorption of Cr(VI) is maximal at the lowest values of pH (pH 3) and increases with temperature for both adsorbents. The KOH-activated carbon shows higher capacity for adsorption of Cr(VI) than Acticarbone. The sorption isotherms fit the Langmuir model accurately. The adsorption reaction was found to obey a pseudo second-order rate. The activation energy and the pre-exponential factor as well as the thermodynamic functions related to adsorption reaction, ΔS°, ΔH°, ΔG°, were determined. Nevertheless, the global reaction rate is probably controlled by the intra-particular diffusion of Cr(VI) and the mass diffusivity of Cr(VI) was evaluated. © 2005 Elsevier B.V. All rights reserved.","author":[{"dropping-particle":"","family":"Khezami","given":"Lotfi","non-dropping-particle":"","parse-names":false,"suffix":""},{"dropping-particle":"","family":"Capart","given":"Richard","non-dropping-particle":"","parse-names":false,"suffix":""}],"container-title":"Journal of Hazardous Materials","id":"ITEM-1","issued":{"date-parts":[["2005"]]},"title":"Removal of chromium(VI) from aqueous solution by activated carbons: Kinetic and equilibrium studies","type":"article-journal"},"uris":["http://www.mendeley.com/documents/?uuid=8ee406db-642c-4e60-a364-ddc3bcf3dcd4"]}],"mendeley":{"formattedCitation":"&lt;sup&gt;91&lt;/sup&gt;","plainTextFormattedCitation":"91","previouslyFormattedCitation":"&lt;sup&gt;92&lt;/sup&gt;"},"properties":{"noteIndex":0},"schema":"https://github.com/citation-style-language/schema/raw/master/csl-citation.json"}</w:instrText>
      </w:r>
      <w:r w:rsidR="00B05558" w:rsidRPr="003A1FE8">
        <w:rPr>
          <w:szCs w:val="24"/>
        </w:rPr>
        <w:fldChar w:fldCharType="separate"/>
      </w:r>
      <w:r w:rsidR="00D64C75" w:rsidRPr="00D64C75">
        <w:rPr>
          <w:noProof/>
          <w:szCs w:val="24"/>
          <w:vertAlign w:val="superscript"/>
        </w:rPr>
        <w:t>91</w:t>
      </w:r>
      <w:r w:rsidR="00B05558" w:rsidRPr="003A1FE8">
        <w:rPr>
          <w:szCs w:val="24"/>
        </w:rPr>
        <w:fldChar w:fldCharType="end"/>
      </w:r>
      <w:r w:rsidR="00B05558">
        <w:rPr>
          <w:szCs w:val="24"/>
        </w:rPr>
        <w:t>.</w:t>
      </w:r>
      <w:r w:rsidR="00B05558" w:rsidRPr="00E0743F">
        <w:rPr>
          <w:szCs w:val="24"/>
        </w:rPr>
        <w:t xml:space="preserve"> </w:t>
      </w:r>
    </w:p>
    <w:p w14:paraId="3B171D12" w14:textId="77777777" w:rsidR="00DC1EA0" w:rsidRPr="00D579F3" w:rsidRDefault="003936B9" w:rsidP="00D579F3">
      <w:pPr>
        <w:tabs>
          <w:tab w:val="left" w:pos="720"/>
        </w:tabs>
        <w:spacing w:line="360" w:lineRule="auto"/>
        <w:jc w:val="both"/>
        <w:rPr>
          <w:szCs w:val="24"/>
        </w:rPr>
      </w:pPr>
      <w:r>
        <w:rPr>
          <w:szCs w:val="24"/>
        </w:rPr>
        <w:lastRenderedPageBreak/>
        <w:tab/>
      </w:r>
      <w:r w:rsidR="00B05558" w:rsidRPr="003A1FE8">
        <w:rPr>
          <w:szCs w:val="24"/>
        </w:rPr>
        <w:t xml:space="preserve">High temperature destroys the porous structure of char </w:t>
      </w:r>
      <w:r w:rsidR="00B05558" w:rsidRPr="003A1FE8">
        <w:rPr>
          <w:szCs w:val="24"/>
        </w:rPr>
        <w:fldChar w:fldCharType="begin" w:fldLock="1"/>
      </w:r>
      <w:r w:rsidR="00D64C75">
        <w:rPr>
          <w:szCs w:val="24"/>
        </w:rPr>
        <w:instrText>ADDIN CSL_CITATION {"citationItems":[{"id":"ITEM-1","itemData":{"DOI":"10.1088/1757-899X/518/6/062011","ISSN":"1757899X","abstract":"The article presents the results of the pyrolysis products from waste tires. Pyrolysis was meted out at (400-800°C) for 2 hr in absence of oxygen. The yield of char range from (0.479 - 0.3104). By chemical treatment of char with NaOH solution the modified char was produced. The physical and chemical properties were studied (optimum temperature, proximate analysis and Boehm titration for surface functional groups) for original and modified chars. Isotherm for pure and multicomponent system for three components (phenol, 4-aminophenol and 4-chlorophenol) were studied. The Langmuir and Freundlich models were used to describe the sorption of phenolic compounds for single-solute isotherms and the modified extended Langmuir and extended Freundlich gave information results for competitive system. Langmuir model was the best fit for experimental results. The capability of the studied char to adsorb phenols were in the order: 4-chlorophenol &gt; 4-aminophenol &gt; phenol.","author":[{"dropping-particle":"","family":"Abdul Ameer","given":"Abeer M.","non-dropping-particle":"","parse-names":false,"suffix":""}],"container-title":"IOP Conference Series: Materials Science and Engineering","id":"ITEM-1","issue":"6","issued":{"date-parts":[["2019"]]},"title":"Removal of mixture of phenolic compounds from aqueous solution by tire char adsorption","type":"article-journal","volume":"518"},"uris":["http://www.mendeley.com/documents/?uuid=08c283a0-0d45-4156-bde3-be9b0f0fe700"]}],"mendeley":{"formattedCitation":"&lt;sup&gt;92&lt;/sup&gt;","plainTextFormattedCitation":"92","previouslyFormattedCitation":"&lt;sup&gt;93&lt;/sup&gt;"},"properties":{"noteIndex":0},"schema":"https://github.com/citation-style-language/schema/raw/master/csl-citation.json"}</w:instrText>
      </w:r>
      <w:r w:rsidR="00B05558" w:rsidRPr="003A1FE8">
        <w:rPr>
          <w:szCs w:val="24"/>
        </w:rPr>
        <w:fldChar w:fldCharType="separate"/>
      </w:r>
      <w:r w:rsidR="00D64C75" w:rsidRPr="00D64C75">
        <w:rPr>
          <w:noProof/>
          <w:szCs w:val="24"/>
          <w:vertAlign w:val="superscript"/>
        </w:rPr>
        <w:t>92</w:t>
      </w:r>
      <w:r w:rsidR="00B05558" w:rsidRPr="003A1FE8">
        <w:rPr>
          <w:szCs w:val="24"/>
        </w:rPr>
        <w:fldChar w:fldCharType="end"/>
      </w:r>
      <w:r w:rsidR="00B05558" w:rsidRPr="003A1FE8">
        <w:rPr>
          <w:szCs w:val="24"/>
        </w:rPr>
        <w:t>. Initially, the dye removal percentage increases with increasing temperature up to an optimum state. This could be attributed to the enhancement of the diffusion rate of the methylene blue dye molecules in the solution with temperature. Because the process of adsorption is controlled by the diffusion process from bulk to the surface. And also adsorptive interactions could be enhanced due to the strengthening of the bonds between dye molecules and binding sites which are activated at higher temperatures of the adsorbent. This trend of increasing dye removal percentage with increasing temperature indicates the endothermic nature of the process. However, the dye removal percentage of adsorption decreases after an optimum temperature which indicates that the process after the optimum temperature is exothermic. When increasing temperature, dye molecules tend to escape from the solid phase to the bulk phase due to the exothermic nature of the process after the optimum temperature</w:t>
      </w:r>
      <w:r w:rsidR="00D579F3">
        <w:rPr>
          <w:szCs w:val="24"/>
        </w:rPr>
        <w:t xml:space="preserve">. </w:t>
      </w:r>
      <w:r w:rsidR="00FC5847">
        <w:rPr>
          <w:szCs w:val="24"/>
        </w:rPr>
        <w:t>According to the F</w:t>
      </w:r>
      <w:r w:rsidR="00792C13">
        <w:rPr>
          <w:szCs w:val="24"/>
        </w:rPr>
        <w:t>igure 3.14</w:t>
      </w:r>
      <w:r w:rsidR="006D7329">
        <w:rPr>
          <w:szCs w:val="24"/>
        </w:rPr>
        <w:t>, the maximum dye removal by tire pyrolytic char and commercial carbon black was occurred at 60</w:t>
      </w:r>
      <m:oMath>
        <m:r>
          <w:rPr>
            <w:rFonts w:ascii="Cambria Math" w:hAnsi="Cambria Math"/>
            <w:szCs w:val="24"/>
          </w:rPr>
          <m:t>℃</m:t>
        </m:r>
      </m:oMath>
      <w:r w:rsidR="006D7329">
        <w:rPr>
          <w:rFonts w:eastAsiaTheme="minorEastAsia"/>
          <w:szCs w:val="24"/>
        </w:rPr>
        <w:t xml:space="preserve"> while the optimum temperature for the maximum dye removal by demineralized tire char was 40</w:t>
      </w:r>
      <m:oMath>
        <m:r>
          <w:rPr>
            <w:rFonts w:ascii="Cambria Math" w:eastAsiaTheme="minorEastAsia" w:hAnsi="Cambria Math"/>
            <w:szCs w:val="24"/>
          </w:rPr>
          <m:t>℃</m:t>
        </m:r>
      </m:oMath>
      <w:r w:rsidR="006D7329">
        <w:rPr>
          <w:rFonts w:eastAsiaTheme="minorEastAsia"/>
          <w:szCs w:val="24"/>
        </w:rPr>
        <w:t xml:space="preserve">. At about </w:t>
      </w:r>
      <w:r w:rsidR="007955A0">
        <w:rPr>
          <w:rFonts w:eastAsiaTheme="minorEastAsia"/>
          <w:szCs w:val="24"/>
        </w:rPr>
        <w:t>70</w:t>
      </w:r>
      <m:oMath>
        <m:r>
          <w:rPr>
            <w:rFonts w:ascii="Cambria Math" w:eastAsiaTheme="minorEastAsia" w:hAnsi="Cambria Math"/>
            <w:szCs w:val="24"/>
          </w:rPr>
          <m:t>℃</m:t>
        </m:r>
      </m:oMath>
      <w:r w:rsidR="007955A0">
        <w:rPr>
          <w:rFonts w:eastAsiaTheme="minorEastAsia"/>
          <w:szCs w:val="24"/>
        </w:rPr>
        <w:t>, maximum dye removal by activated tire char was observed.</w:t>
      </w:r>
    </w:p>
    <w:p w14:paraId="00C30D71" w14:textId="77777777" w:rsidR="007F3FE5" w:rsidRDefault="00AA2546" w:rsidP="001D16D7">
      <w:pPr>
        <w:tabs>
          <w:tab w:val="left" w:pos="1785"/>
        </w:tabs>
        <w:spacing w:line="360" w:lineRule="auto"/>
        <w:jc w:val="both"/>
        <w:rPr>
          <w:rFonts w:eastAsiaTheme="minorEastAsia"/>
          <w:szCs w:val="24"/>
        </w:rPr>
      </w:pPr>
      <w:r>
        <w:rPr>
          <w:rFonts w:eastAsiaTheme="minorEastAsia"/>
          <w:szCs w:val="24"/>
        </w:rPr>
        <w:t xml:space="preserve">As </w:t>
      </w:r>
      <w:r w:rsidR="00F26412">
        <w:rPr>
          <w:rFonts w:eastAsiaTheme="minorEastAsia"/>
          <w:szCs w:val="24"/>
        </w:rPr>
        <w:t>an initial step, a</w:t>
      </w:r>
      <w:r w:rsidR="007F3FE5">
        <w:rPr>
          <w:rFonts w:eastAsiaTheme="minorEastAsia"/>
          <w:szCs w:val="24"/>
        </w:rPr>
        <w:t xml:space="preserve">n </w:t>
      </w:r>
      <w:r w:rsidR="00F26412">
        <w:rPr>
          <w:rFonts w:eastAsiaTheme="minorEastAsia"/>
          <w:szCs w:val="24"/>
        </w:rPr>
        <w:t>experiment was carried out with</w:t>
      </w:r>
      <w:r w:rsidR="007F3FE5">
        <w:rPr>
          <w:rFonts w:eastAsiaTheme="minorEastAsia"/>
          <w:szCs w:val="24"/>
        </w:rPr>
        <w:t xml:space="preserve"> tire pyrolytic char</w:t>
      </w:r>
      <w:r w:rsidR="00F26412">
        <w:rPr>
          <w:rFonts w:eastAsiaTheme="minorEastAsia"/>
          <w:szCs w:val="24"/>
        </w:rPr>
        <w:t xml:space="preserve"> to investigate the extent of methylene blue removal after</w:t>
      </w:r>
      <w:r w:rsidR="007F3FE5">
        <w:rPr>
          <w:rFonts w:eastAsiaTheme="minorEastAsia"/>
          <w:szCs w:val="24"/>
        </w:rPr>
        <w:t xml:space="preserve"> applying all the optimum</w:t>
      </w:r>
      <w:r w:rsidR="00FC5847">
        <w:rPr>
          <w:rFonts w:eastAsiaTheme="minorEastAsia"/>
          <w:szCs w:val="24"/>
        </w:rPr>
        <w:t xml:space="preserve"> conditions (pH: 6, contact time: 20 min, temperature: </w:t>
      </w:r>
      <w:r w:rsidR="00F26412">
        <w:rPr>
          <w:rFonts w:eastAsiaTheme="minorEastAsia"/>
          <w:szCs w:val="24"/>
        </w:rPr>
        <w:t>60</w:t>
      </w:r>
      <m:oMath>
        <m:r>
          <w:rPr>
            <w:rFonts w:ascii="Cambria Math" w:eastAsiaTheme="minorEastAsia" w:hAnsi="Cambria Math"/>
            <w:szCs w:val="24"/>
          </w:rPr>
          <m:t xml:space="preserve"> ℃</m:t>
        </m:r>
      </m:oMath>
      <w:r w:rsidR="00F26412">
        <w:rPr>
          <w:rFonts w:eastAsiaTheme="minorEastAsia"/>
          <w:szCs w:val="24"/>
        </w:rPr>
        <w:t>).</w:t>
      </w:r>
    </w:p>
    <w:p w14:paraId="55E7499E" w14:textId="77777777" w:rsidR="00F26412" w:rsidRDefault="00F26412" w:rsidP="001D16D7">
      <w:pPr>
        <w:tabs>
          <w:tab w:val="left" w:pos="1785"/>
        </w:tabs>
        <w:spacing w:line="360" w:lineRule="auto"/>
        <w:jc w:val="both"/>
        <w:rPr>
          <w:rFonts w:eastAsiaTheme="minorEastAsia"/>
          <w:szCs w:val="24"/>
        </w:rPr>
      </w:pPr>
      <w:r>
        <w:rPr>
          <w:rFonts w:eastAsiaTheme="minorEastAsia"/>
          <w:szCs w:val="24"/>
        </w:rPr>
        <w:t>The experimental</w:t>
      </w:r>
      <w:r w:rsidR="00D579F3">
        <w:rPr>
          <w:rFonts w:eastAsiaTheme="minorEastAsia"/>
          <w:szCs w:val="24"/>
        </w:rPr>
        <w:t xml:space="preserve"> data is shown in the T</w:t>
      </w:r>
      <w:r w:rsidR="00EF789B">
        <w:rPr>
          <w:rFonts w:eastAsiaTheme="minorEastAsia"/>
          <w:szCs w:val="24"/>
        </w:rPr>
        <w:t>able 3.20</w:t>
      </w:r>
      <w:r w:rsidR="00D579F3">
        <w:rPr>
          <w:rFonts w:eastAsiaTheme="minorEastAsia"/>
          <w:szCs w:val="24"/>
        </w:rPr>
        <w:t>.</w:t>
      </w:r>
    </w:p>
    <w:p w14:paraId="25001AA0" w14:textId="77777777" w:rsidR="003936B9" w:rsidRDefault="003936B9" w:rsidP="001D16D7">
      <w:pPr>
        <w:tabs>
          <w:tab w:val="left" w:pos="1785"/>
        </w:tabs>
        <w:spacing w:line="360" w:lineRule="auto"/>
        <w:jc w:val="both"/>
        <w:rPr>
          <w:rFonts w:eastAsiaTheme="minorEastAsia"/>
          <w:szCs w:val="24"/>
        </w:rPr>
      </w:pPr>
    </w:p>
    <w:p w14:paraId="100A4478" w14:textId="77777777" w:rsidR="001537EF" w:rsidRPr="003936B9" w:rsidRDefault="001537EF" w:rsidP="001D16D7">
      <w:pPr>
        <w:pStyle w:val="Caption"/>
        <w:keepNext/>
        <w:spacing w:line="360" w:lineRule="auto"/>
        <w:rPr>
          <w:i w:val="0"/>
          <w:iCs w:val="0"/>
          <w:color w:val="auto"/>
          <w:sz w:val="24"/>
          <w:szCs w:val="24"/>
        </w:rPr>
      </w:pPr>
      <w:bookmarkStart w:id="493" w:name="_Toc80353621"/>
      <w:r w:rsidRPr="003936B9">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20</w:t>
      </w:r>
      <w:r w:rsidR="009449F2">
        <w:rPr>
          <w:b/>
          <w:bCs/>
          <w:i w:val="0"/>
          <w:iCs w:val="0"/>
          <w:color w:val="auto"/>
          <w:sz w:val="24"/>
          <w:szCs w:val="24"/>
        </w:rPr>
        <w:fldChar w:fldCharType="end"/>
      </w:r>
      <w:r w:rsidRPr="003936B9">
        <w:rPr>
          <w:i w:val="0"/>
          <w:iCs w:val="0"/>
          <w:color w:val="auto"/>
          <w:sz w:val="24"/>
          <w:szCs w:val="24"/>
        </w:rPr>
        <w:t>. Comparison</w:t>
      </w:r>
      <w:r w:rsidRPr="003936B9">
        <w:rPr>
          <w:rFonts w:eastAsiaTheme="minorEastAsia"/>
          <w:i w:val="0"/>
          <w:iCs w:val="0"/>
          <w:color w:val="auto"/>
          <w:sz w:val="24"/>
          <w:szCs w:val="30"/>
        </w:rPr>
        <w:t xml:space="preserve"> of the %dye removal before optimization and after optimization</w:t>
      </w:r>
      <w:bookmarkEnd w:id="493"/>
    </w:p>
    <w:tbl>
      <w:tblPr>
        <w:tblStyle w:val="TableGrid"/>
        <w:tblW w:w="0" w:type="auto"/>
        <w:tblLook w:val="04A0" w:firstRow="1" w:lastRow="0" w:firstColumn="1" w:lastColumn="0" w:noHBand="0" w:noVBand="1"/>
      </w:tblPr>
      <w:tblGrid>
        <w:gridCol w:w="2139"/>
        <w:gridCol w:w="2139"/>
        <w:gridCol w:w="2139"/>
        <w:gridCol w:w="2139"/>
      </w:tblGrid>
      <w:tr w:rsidR="00E33FB1" w14:paraId="030CEB1B" w14:textId="77777777" w:rsidTr="001537EF">
        <w:trPr>
          <w:trHeight w:val="3100"/>
        </w:trPr>
        <w:tc>
          <w:tcPr>
            <w:tcW w:w="2139" w:type="dxa"/>
          </w:tcPr>
          <w:p w14:paraId="74F168FC" w14:textId="77777777" w:rsidR="00E33FB1" w:rsidRDefault="00E33FB1" w:rsidP="001D16D7">
            <w:pPr>
              <w:tabs>
                <w:tab w:val="left" w:pos="1785"/>
              </w:tabs>
              <w:spacing w:line="360" w:lineRule="auto"/>
              <w:rPr>
                <w:rFonts w:eastAsiaTheme="minorEastAsia"/>
                <w:szCs w:val="24"/>
              </w:rPr>
            </w:pPr>
            <w:r>
              <w:rPr>
                <w:rFonts w:eastAsiaTheme="minorEastAsia"/>
                <w:szCs w:val="24"/>
              </w:rPr>
              <w:t>Adsorbent dosage</w:t>
            </w:r>
          </w:p>
          <w:p w14:paraId="6C5590FE" w14:textId="77777777" w:rsidR="00E33FB1" w:rsidRDefault="00E33FB1" w:rsidP="001D16D7">
            <w:pPr>
              <w:tabs>
                <w:tab w:val="left" w:pos="1785"/>
              </w:tabs>
              <w:spacing w:line="360" w:lineRule="auto"/>
              <w:rPr>
                <w:rFonts w:eastAsiaTheme="minorEastAsia"/>
                <w:szCs w:val="24"/>
              </w:rPr>
            </w:pPr>
            <w:r>
              <w:rPr>
                <w:rFonts w:eastAsiaTheme="minorEastAsia"/>
                <w:szCs w:val="24"/>
              </w:rPr>
              <w:t>(g/50 mL of 10 ppm methylene blue solution)</w:t>
            </w:r>
          </w:p>
        </w:tc>
        <w:tc>
          <w:tcPr>
            <w:tcW w:w="2139" w:type="dxa"/>
          </w:tcPr>
          <w:p w14:paraId="29A84D72" w14:textId="77777777" w:rsidR="00E33FB1" w:rsidRDefault="00E33FB1" w:rsidP="001D16D7">
            <w:pPr>
              <w:tabs>
                <w:tab w:val="left" w:pos="1785"/>
              </w:tabs>
              <w:spacing w:line="360" w:lineRule="auto"/>
              <w:rPr>
                <w:rFonts w:eastAsiaTheme="minorEastAsia"/>
                <w:szCs w:val="24"/>
              </w:rPr>
            </w:pPr>
            <w:r>
              <w:rPr>
                <w:rFonts w:eastAsiaTheme="minorEastAsia"/>
                <w:szCs w:val="24"/>
              </w:rPr>
              <w:t>% dye removal</w:t>
            </w:r>
          </w:p>
          <w:p w14:paraId="38AFDAEB" w14:textId="77777777" w:rsidR="00E33FB1" w:rsidRDefault="00E33FB1" w:rsidP="001D16D7">
            <w:pPr>
              <w:tabs>
                <w:tab w:val="left" w:pos="1785"/>
              </w:tabs>
              <w:spacing w:line="360" w:lineRule="auto"/>
              <w:rPr>
                <w:rFonts w:eastAsiaTheme="minorEastAsia"/>
                <w:szCs w:val="24"/>
              </w:rPr>
            </w:pPr>
            <w:r>
              <w:rPr>
                <w:rFonts w:eastAsiaTheme="minorEastAsia"/>
                <w:szCs w:val="24"/>
              </w:rPr>
              <w:t>(</w:t>
            </w:r>
            <w:r w:rsidR="001537EF">
              <w:rPr>
                <w:rFonts w:eastAsiaTheme="minorEastAsia"/>
                <w:szCs w:val="24"/>
              </w:rPr>
              <w:t xml:space="preserve">Pyrolytic char as it is at room temperature and t=15 mins </w:t>
            </w:r>
            <w:r>
              <w:rPr>
                <w:rFonts w:eastAsiaTheme="minorEastAsia"/>
                <w:szCs w:val="24"/>
              </w:rPr>
              <w:t>)</w:t>
            </w:r>
          </w:p>
          <w:p w14:paraId="4D6E2E4E" w14:textId="77777777" w:rsidR="00E33FB1" w:rsidRDefault="00E33FB1" w:rsidP="001D16D7">
            <w:pPr>
              <w:tabs>
                <w:tab w:val="left" w:pos="1785"/>
              </w:tabs>
              <w:spacing w:line="360" w:lineRule="auto"/>
              <w:rPr>
                <w:rFonts w:eastAsiaTheme="minorEastAsia"/>
                <w:szCs w:val="24"/>
              </w:rPr>
            </w:pPr>
          </w:p>
        </w:tc>
        <w:tc>
          <w:tcPr>
            <w:tcW w:w="2139" w:type="dxa"/>
          </w:tcPr>
          <w:p w14:paraId="16F34460" w14:textId="77777777" w:rsidR="00E33FB1" w:rsidRDefault="00E33FB1" w:rsidP="001D16D7">
            <w:pPr>
              <w:tabs>
                <w:tab w:val="left" w:pos="1785"/>
              </w:tabs>
              <w:spacing w:line="360" w:lineRule="auto"/>
              <w:rPr>
                <w:rFonts w:eastAsiaTheme="minorEastAsia"/>
                <w:szCs w:val="24"/>
              </w:rPr>
            </w:pPr>
            <w:r>
              <w:rPr>
                <w:rFonts w:eastAsiaTheme="minorEastAsia"/>
                <w:szCs w:val="24"/>
              </w:rPr>
              <w:t>Adsorbent dosage</w:t>
            </w:r>
          </w:p>
          <w:p w14:paraId="0D92C8C8" w14:textId="77777777" w:rsidR="00E33FB1" w:rsidRDefault="00E33FB1" w:rsidP="001D16D7">
            <w:pPr>
              <w:tabs>
                <w:tab w:val="left" w:pos="1785"/>
              </w:tabs>
              <w:spacing w:line="360" w:lineRule="auto"/>
              <w:rPr>
                <w:rFonts w:eastAsiaTheme="minorEastAsia"/>
                <w:szCs w:val="24"/>
              </w:rPr>
            </w:pPr>
            <w:r>
              <w:rPr>
                <w:rFonts w:eastAsiaTheme="minorEastAsia"/>
                <w:szCs w:val="24"/>
              </w:rPr>
              <w:t xml:space="preserve">(g/50 mL of </w:t>
            </w:r>
            <w:r w:rsidR="00A06FCA">
              <w:rPr>
                <w:rFonts w:eastAsiaTheme="minorEastAsia"/>
                <w:szCs w:val="24"/>
              </w:rPr>
              <w:t xml:space="preserve">10 </w:t>
            </w:r>
            <w:r>
              <w:rPr>
                <w:rFonts w:eastAsiaTheme="minorEastAsia"/>
                <w:szCs w:val="24"/>
              </w:rPr>
              <w:t>ppm methylene blue solution</w:t>
            </w:r>
          </w:p>
        </w:tc>
        <w:tc>
          <w:tcPr>
            <w:tcW w:w="2139" w:type="dxa"/>
          </w:tcPr>
          <w:p w14:paraId="532D5315" w14:textId="77777777" w:rsidR="00E33FB1" w:rsidRDefault="00E33FB1" w:rsidP="001D16D7">
            <w:pPr>
              <w:tabs>
                <w:tab w:val="left" w:pos="1785"/>
              </w:tabs>
              <w:spacing w:line="360" w:lineRule="auto"/>
              <w:rPr>
                <w:rFonts w:eastAsiaTheme="minorEastAsia"/>
                <w:szCs w:val="24"/>
              </w:rPr>
            </w:pPr>
            <w:r>
              <w:rPr>
                <w:rFonts w:eastAsiaTheme="minorEastAsia"/>
                <w:szCs w:val="24"/>
              </w:rPr>
              <w:t>% dye removal</w:t>
            </w:r>
          </w:p>
          <w:p w14:paraId="0CD92FD6" w14:textId="77777777" w:rsidR="00E33FB1" w:rsidRDefault="00E33FB1" w:rsidP="001D16D7">
            <w:pPr>
              <w:tabs>
                <w:tab w:val="left" w:pos="1785"/>
              </w:tabs>
              <w:spacing w:line="360" w:lineRule="auto"/>
              <w:rPr>
                <w:rFonts w:eastAsiaTheme="minorEastAsia"/>
                <w:szCs w:val="24"/>
              </w:rPr>
            </w:pPr>
            <w:r>
              <w:rPr>
                <w:rFonts w:eastAsiaTheme="minorEastAsia"/>
                <w:szCs w:val="24"/>
              </w:rPr>
              <w:t>(</w:t>
            </w:r>
            <w:r w:rsidR="001537EF">
              <w:rPr>
                <w:rFonts w:eastAsiaTheme="minorEastAsia"/>
                <w:szCs w:val="24"/>
              </w:rPr>
              <w:t xml:space="preserve">Optimized conditions, pH = 6, T = 60 </w:t>
            </w:r>
            <w:r w:rsidR="001537EF">
              <w:rPr>
                <w:rFonts w:eastAsiaTheme="minorEastAsia" w:cs="Times New Roman"/>
                <w:szCs w:val="24"/>
              </w:rPr>
              <w:t>°</w:t>
            </w:r>
            <w:r w:rsidR="001537EF">
              <w:rPr>
                <w:rFonts w:eastAsiaTheme="minorEastAsia"/>
                <w:szCs w:val="24"/>
              </w:rPr>
              <w:t>C, t = 20 mins</w:t>
            </w:r>
            <w:r>
              <w:rPr>
                <w:rFonts w:eastAsiaTheme="minorEastAsia"/>
                <w:szCs w:val="24"/>
              </w:rPr>
              <w:t>)</w:t>
            </w:r>
          </w:p>
        </w:tc>
      </w:tr>
      <w:tr w:rsidR="001537EF" w14:paraId="503419B4" w14:textId="77777777" w:rsidTr="001537EF">
        <w:trPr>
          <w:trHeight w:val="337"/>
        </w:trPr>
        <w:tc>
          <w:tcPr>
            <w:tcW w:w="2139" w:type="dxa"/>
            <w:vAlign w:val="center"/>
          </w:tcPr>
          <w:p w14:paraId="21A40D6D"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0.0050</w:t>
            </w:r>
          </w:p>
        </w:tc>
        <w:tc>
          <w:tcPr>
            <w:tcW w:w="2139" w:type="dxa"/>
            <w:vAlign w:val="center"/>
          </w:tcPr>
          <w:p w14:paraId="2DA3E54B"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65.56</w:t>
            </w:r>
          </w:p>
        </w:tc>
        <w:tc>
          <w:tcPr>
            <w:tcW w:w="2139" w:type="dxa"/>
            <w:vAlign w:val="center"/>
          </w:tcPr>
          <w:p w14:paraId="03A03ECC"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0.0050</w:t>
            </w:r>
          </w:p>
        </w:tc>
        <w:tc>
          <w:tcPr>
            <w:tcW w:w="2139" w:type="dxa"/>
            <w:vAlign w:val="center"/>
          </w:tcPr>
          <w:p w14:paraId="3595D5B4"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66.78</w:t>
            </w:r>
          </w:p>
        </w:tc>
      </w:tr>
      <w:tr w:rsidR="001537EF" w14:paraId="40066895" w14:textId="77777777" w:rsidTr="001537EF">
        <w:trPr>
          <w:trHeight w:val="350"/>
        </w:trPr>
        <w:tc>
          <w:tcPr>
            <w:tcW w:w="2139" w:type="dxa"/>
            <w:vAlign w:val="center"/>
          </w:tcPr>
          <w:p w14:paraId="79CAFAE2"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0.0501</w:t>
            </w:r>
          </w:p>
        </w:tc>
        <w:tc>
          <w:tcPr>
            <w:tcW w:w="2139" w:type="dxa"/>
            <w:vAlign w:val="center"/>
          </w:tcPr>
          <w:p w14:paraId="7B07B0E6"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66.53</w:t>
            </w:r>
          </w:p>
        </w:tc>
        <w:tc>
          <w:tcPr>
            <w:tcW w:w="2139" w:type="dxa"/>
            <w:vAlign w:val="center"/>
          </w:tcPr>
          <w:p w14:paraId="711A710C"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0.0502</w:t>
            </w:r>
          </w:p>
        </w:tc>
        <w:tc>
          <w:tcPr>
            <w:tcW w:w="2139" w:type="dxa"/>
            <w:vAlign w:val="center"/>
          </w:tcPr>
          <w:p w14:paraId="1E6FBF30"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67.65</w:t>
            </w:r>
          </w:p>
        </w:tc>
      </w:tr>
      <w:tr w:rsidR="001537EF" w14:paraId="593253D8" w14:textId="77777777" w:rsidTr="001537EF">
        <w:trPr>
          <w:trHeight w:val="337"/>
        </w:trPr>
        <w:tc>
          <w:tcPr>
            <w:tcW w:w="2139" w:type="dxa"/>
            <w:vAlign w:val="center"/>
          </w:tcPr>
          <w:p w14:paraId="50E6F54B"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0.1000</w:t>
            </w:r>
          </w:p>
        </w:tc>
        <w:tc>
          <w:tcPr>
            <w:tcW w:w="2139" w:type="dxa"/>
            <w:vAlign w:val="center"/>
          </w:tcPr>
          <w:p w14:paraId="475D1DEE"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70.68</w:t>
            </w:r>
          </w:p>
        </w:tc>
        <w:tc>
          <w:tcPr>
            <w:tcW w:w="2139" w:type="dxa"/>
            <w:vAlign w:val="center"/>
          </w:tcPr>
          <w:p w14:paraId="5A520B93"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0.1001</w:t>
            </w:r>
          </w:p>
        </w:tc>
        <w:tc>
          <w:tcPr>
            <w:tcW w:w="2139" w:type="dxa"/>
            <w:vAlign w:val="center"/>
          </w:tcPr>
          <w:p w14:paraId="1892F79F"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71.70</w:t>
            </w:r>
          </w:p>
        </w:tc>
      </w:tr>
      <w:tr w:rsidR="001537EF" w14:paraId="51DD7E7D" w14:textId="77777777" w:rsidTr="001537EF">
        <w:trPr>
          <w:trHeight w:val="362"/>
        </w:trPr>
        <w:tc>
          <w:tcPr>
            <w:tcW w:w="2139" w:type="dxa"/>
            <w:vAlign w:val="center"/>
          </w:tcPr>
          <w:p w14:paraId="7AC77170"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0.2000</w:t>
            </w:r>
          </w:p>
        </w:tc>
        <w:tc>
          <w:tcPr>
            <w:tcW w:w="2139" w:type="dxa"/>
            <w:vAlign w:val="center"/>
          </w:tcPr>
          <w:p w14:paraId="5057CC13"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80.73</w:t>
            </w:r>
          </w:p>
        </w:tc>
        <w:tc>
          <w:tcPr>
            <w:tcW w:w="2139" w:type="dxa"/>
            <w:vAlign w:val="center"/>
          </w:tcPr>
          <w:p w14:paraId="533CCE71" w14:textId="77777777" w:rsidR="001537EF" w:rsidRPr="003A1FE8" w:rsidRDefault="001537EF" w:rsidP="001D16D7">
            <w:pPr>
              <w:spacing w:line="360" w:lineRule="auto"/>
              <w:jc w:val="center"/>
              <w:rPr>
                <w:rFonts w:ascii="Calibri" w:eastAsia="Times New Roman" w:hAnsi="Calibri" w:cs="Calibri"/>
                <w:color w:val="000000"/>
                <w:lang w:bidi="si-LK"/>
              </w:rPr>
            </w:pPr>
            <w:r>
              <w:rPr>
                <w:rFonts w:ascii="Calibri" w:eastAsia="Times New Roman" w:hAnsi="Calibri" w:cs="Calibri"/>
                <w:color w:val="000000"/>
                <w:lang w:bidi="si-LK"/>
              </w:rPr>
              <w:t>0.2001</w:t>
            </w:r>
          </w:p>
        </w:tc>
        <w:tc>
          <w:tcPr>
            <w:tcW w:w="2139" w:type="dxa"/>
            <w:vAlign w:val="center"/>
          </w:tcPr>
          <w:p w14:paraId="5EC8A136"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82.68</w:t>
            </w:r>
          </w:p>
        </w:tc>
      </w:tr>
      <w:tr w:rsidR="001537EF" w14:paraId="1280D10B" w14:textId="77777777" w:rsidTr="001537EF">
        <w:trPr>
          <w:trHeight w:val="362"/>
        </w:trPr>
        <w:tc>
          <w:tcPr>
            <w:tcW w:w="2139" w:type="dxa"/>
            <w:vAlign w:val="center"/>
          </w:tcPr>
          <w:p w14:paraId="394A7480"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0.3000</w:t>
            </w:r>
          </w:p>
        </w:tc>
        <w:tc>
          <w:tcPr>
            <w:tcW w:w="2139" w:type="dxa"/>
            <w:vAlign w:val="center"/>
          </w:tcPr>
          <w:p w14:paraId="78642C56"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89.36</w:t>
            </w:r>
          </w:p>
        </w:tc>
        <w:tc>
          <w:tcPr>
            <w:tcW w:w="2139" w:type="dxa"/>
            <w:vAlign w:val="center"/>
          </w:tcPr>
          <w:p w14:paraId="3605D747" w14:textId="77777777" w:rsidR="001537EF" w:rsidRPr="003A1FE8" w:rsidRDefault="001537EF" w:rsidP="001D16D7">
            <w:pPr>
              <w:spacing w:line="360" w:lineRule="auto"/>
              <w:jc w:val="center"/>
              <w:rPr>
                <w:rFonts w:ascii="Calibri" w:eastAsia="Times New Roman" w:hAnsi="Calibri" w:cs="Calibri"/>
                <w:color w:val="000000"/>
                <w:lang w:bidi="si-LK"/>
              </w:rPr>
            </w:pPr>
            <w:r w:rsidRPr="003A1FE8">
              <w:rPr>
                <w:rFonts w:ascii="Calibri" w:eastAsia="Times New Roman" w:hAnsi="Calibri" w:cs="Calibri"/>
                <w:color w:val="000000"/>
                <w:lang w:bidi="si-LK"/>
              </w:rPr>
              <w:t>0.3000</w:t>
            </w:r>
          </w:p>
        </w:tc>
        <w:tc>
          <w:tcPr>
            <w:tcW w:w="2139" w:type="dxa"/>
            <w:vAlign w:val="center"/>
          </w:tcPr>
          <w:p w14:paraId="19209856"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90.56</w:t>
            </w:r>
          </w:p>
        </w:tc>
      </w:tr>
      <w:tr w:rsidR="001537EF" w14:paraId="13DC8F73" w14:textId="77777777" w:rsidTr="001537EF">
        <w:trPr>
          <w:trHeight w:val="362"/>
        </w:trPr>
        <w:tc>
          <w:tcPr>
            <w:tcW w:w="2139" w:type="dxa"/>
            <w:vAlign w:val="center"/>
          </w:tcPr>
          <w:p w14:paraId="72E05681"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0.4001</w:t>
            </w:r>
          </w:p>
        </w:tc>
        <w:tc>
          <w:tcPr>
            <w:tcW w:w="2139" w:type="dxa"/>
            <w:vAlign w:val="center"/>
          </w:tcPr>
          <w:p w14:paraId="236385F5"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95.17</w:t>
            </w:r>
          </w:p>
        </w:tc>
        <w:tc>
          <w:tcPr>
            <w:tcW w:w="2139" w:type="dxa"/>
            <w:vAlign w:val="center"/>
          </w:tcPr>
          <w:p w14:paraId="3C16BB7B" w14:textId="77777777" w:rsidR="001537EF" w:rsidRPr="003A1FE8" w:rsidRDefault="001537EF" w:rsidP="001D16D7">
            <w:pPr>
              <w:spacing w:line="360" w:lineRule="auto"/>
              <w:jc w:val="center"/>
              <w:rPr>
                <w:rFonts w:ascii="Calibri" w:eastAsia="Times New Roman" w:hAnsi="Calibri" w:cs="Calibri"/>
                <w:color w:val="000000"/>
                <w:lang w:bidi="si-LK"/>
              </w:rPr>
            </w:pPr>
            <w:r>
              <w:rPr>
                <w:rFonts w:ascii="Calibri" w:eastAsia="Times New Roman" w:hAnsi="Calibri" w:cs="Calibri"/>
                <w:color w:val="000000"/>
                <w:lang w:bidi="si-LK"/>
              </w:rPr>
              <w:t>0.4000</w:t>
            </w:r>
          </w:p>
        </w:tc>
        <w:tc>
          <w:tcPr>
            <w:tcW w:w="2139" w:type="dxa"/>
            <w:vAlign w:val="center"/>
          </w:tcPr>
          <w:p w14:paraId="4F232F5B"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96.97</w:t>
            </w:r>
          </w:p>
        </w:tc>
      </w:tr>
      <w:tr w:rsidR="001537EF" w14:paraId="3C28837F" w14:textId="77777777" w:rsidTr="001537EF">
        <w:trPr>
          <w:trHeight w:val="362"/>
        </w:trPr>
        <w:tc>
          <w:tcPr>
            <w:tcW w:w="2139" w:type="dxa"/>
            <w:vAlign w:val="center"/>
          </w:tcPr>
          <w:p w14:paraId="0F77FD01"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0.5002</w:t>
            </w:r>
          </w:p>
        </w:tc>
        <w:tc>
          <w:tcPr>
            <w:tcW w:w="2139" w:type="dxa"/>
            <w:vAlign w:val="center"/>
          </w:tcPr>
          <w:p w14:paraId="0931DB1F"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95.90</w:t>
            </w:r>
          </w:p>
        </w:tc>
        <w:tc>
          <w:tcPr>
            <w:tcW w:w="2139" w:type="dxa"/>
            <w:vAlign w:val="center"/>
          </w:tcPr>
          <w:p w14:paraId="58AFD9E0" w14:textId="77777777" w:rsidR="001537EF" w:rsidRPr="003A1FE8" w:rsidRDefault="001537EF" w:rsidP="001D16D7">
            <w:pPr>
              <w:spacing w:line="360" w:lineRule="auto"/>
              <w:jc w:val="center"/>
              <w:rPr>
                <w:rFonts w:ascii="Calibri" w:eastAsia="Times New Roman" w:hAnsi="Calibri" w:cs="Calibri"/>
                <w:color w:val="000000"/>
                <w:lang w:bidi="si-LK"/>
              </w:rPr>
            </w:pPr>
            <w:r>
              <w:rPr>
                <w:rFonts w:ascii="Calibri" w:eastAsia="Times New Roman" w:hAnsi="Calibri" w:cs="Calibri"/>
                <w:color w:val="000000"/>
                <w:lang w:bidi="si-LK"/>
              </w:rPr>
              <w:t>0.5001</w:t>
            </w:r>
          </w:p>
        </w:tc>
        <w:tc>
          <w:tcPr>
            <w:tcW w:w="2139" w:type="dxa"/>
            <w:vAlign w:val="center"/>
          </w:tcPr>
          <w:p w14:paraId="6D464741"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98.58</w:t>
            </w:r>
          </w:p>
        </w:tc>
      </w:tr>
      <w:tr w:rsidR="001537EF" w14:paraId="2A9A5FEB" w14:textId="77777777" w:rsidTr="001537EF">
        <w:trPr>
          <w:trHeight w:val="362"/>
        </w:trPr>
        <w:tc>
          <w:tcPr>
            <w:tcW w:w="2139" w:type="dxa"/>
            <w:vAlign w:val="center"/>
          </w:tcPr>
          <w:p w14:paraId="794974C7"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0.6000</w:t>
            </w:r>
          </w:p>
        </w:tc>
        <w:tc>
          <w:tcPr>
            <w:tcW w:w="2139" w:type="dxa"/>
            <w:vAlign w:val="center"/>
          </w:tcPr>
          <w:p w14:paraId="1211E7BD"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98.05</w:t>
            </w:r>
          </w:p>
        </w:tc>
        <w:tc>
          <w:tcPr>
            <w:tcW w:w="2139" w:type="dxa"/>
            <w:vAlign w:val="center"/>
          </w:tcPr>
          <w:p w14:paraId="53F3F16F" w14:textId="77777777" w:rsidR="001537EF" w:rsidRPr="003A1FE8" w:rsidRDefault="001537EF" w:rsidP="001D16D7">
            <w:pPr>
              <w:spacing w:line="360" w:lineRule="auto"/>
              <w:jc w:val="center"/>
              <w:rPr>
                <w:rFonts w:ascii="Calibri" w:eastAsia="Times New Roman" w:hAnsi="Calibri" w:cs="Calibri"/>
                <w:color w:val="000000"/>
                <w:lang w:bidi="si-LK"/>
              </w:rPr>
            </w:pPr>
            <w:r>
              <w:rPr>
                <w:rFonts w:ascii="Calibri" w:eastAsia="Times New Roman" w:hAnsi="Calibri" w:cs="Calibri"/>
                <w:color w:val="000000"/>
                <w:lang w:bidi="si-LK"/>
              </w:rPr>
              <w:t>0.6002</w:t>
            </w:r>
          </w:p>
        </w:tc>
        <w:tc>
          <w:tcPr>
            <w:tcW w:w="2139" w:type="dxa"/>
            <w:vAlign w:val="center"/>
          </w:tcPr>
          <w:p w14:paraId="50821CDE"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99.90</w:t>
            </w:r>
          </w:p>
        </w:tc>
      </w:tr>
      <w:tr w:rsidR="001537EF" w14:paraId="4B61DFDC" w14:textId="77777777" w:rsidTr="001537EF">
        <w:trPr>
          <w:trHeight w:val="362"/>
        </w:trPr>
        <w:tc>
          <w:tcPr>
            <w:tcW w:w="2139" w:type="dxa"/>
            <w:vAlign w:val="center"/>
          </w:tcPr>
          <w:p w14:paraId="7F5E8A17"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0.7001</w:t>
            </w:r>
          </w:p>
        </w:tc>
        <w:tc>
          <w:tcPr>
            <w:tcW w:w="2139" w:type="dxa"/>
            <w:vAlign w:val="center"/>
          </w:tcPr>
          <w:p w14:paraId="68E49EBF"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99.62</w:t>
            </w:r>
          </w:p>
        </w:tc>
        <w:tc>
          <w:tcPr>
            <w:tcW w:w="2139" w:type="dxa"/>
            <w:vAlign w:val="center"/>
          </w:tcPr>
          <w:p w14:paraId="25AAF21C" w14:textId="77777777" w:rsidR="001537EF" w:rsidRPr="003A1FE8" w:rsidRDefault="001537EF" w:rsidP="001D16D7">
            <w:pPr>
              <w:spacing w:line="360" w:lineRule="auto"/>
              <w:jc w:val="center"/>
              <w:rPr>
                <w:rFonts w:ascii="Calibri" w:eastAsia="Times New Roman" w:hAnsi="Calibri" w:cs="Calibri"/>
                <w:color w:val="000000"/>
                <w:lang w:bidi="si-LK"/>
              </w:rPr>
            </w:pPr>
            <w:r>
              <w:rPr>
                <w:rFonts w:ascii="Calibri" w:eastAsia="Times New Roman" w:hAnsi="Calibri" w:cs="Calibri"/>
                <w:color w:val="000000"/>
                <w:lang w:bidi="si-LK"/>
              </w:rPr>
              <w:t>0.7000</w:t>
            </w:r>
          </w:p>
        </w:tc>
        <w:tc>
          <w:tcPr>
            <w:tcW w:w="2139" w:type="dxa"/>
            <w:vAlign w:val="center"/>
          </w:tcPr>
          <w:p w14:paraId="2A16E527"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99.96</w:t>
            </w:r>
          </w:p>
        </w:tc>
      </w:tr>
      <w:tr w:rsidR="001537EF" w14:paraId="76459BDC" w14:textId="77777777" w:rsidTr="001537EF">
        <w:trPr>
          <w:trHeight w:val="362"/>
        </w:trPr>
        <w:tc>
          <w:tcPr>
            <w:tcW w:w="2139" w:type="dxa"/>
            <w:vAlign w:val="center"/>
          </w:tcPr>
          <w:p w14:paraId="04D5DAD6"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0.8000</w:t>
            </w:r>
          </w:p>
        </w:tc>
        <w:tc>
          <w:tcPr>
            <w:tcW w:w="2139" w:type="dxa"/>
            <w:vAlign w:val="center"/>
          </w:tcPr>
          <w:p w14:paraId="1B38E40A"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99.72</w:t>
            </w:r>
          </w:p>
        </w:tc>
        <w:tc>
          <w:tcPr>
            <w:tcW w:w="2139" w:type="dxa"/>
            <w:vAlign w:val="center"/>
          </w:tcPr>
          <w:p w14:paraId="7091121F" w14:textId="77777777" w:rsidR="001537EF" w:rsidRPr="003A1FE8" w:rsidRDefault="001537EF" w:rsidP="001D16D7">
            <w:pPr>
              <w:spacing w:line="360" w:lineRule="auto"/>
              <w:jc w:val="center"/>
              <w:rPr>
                <w:rFonts w:ascii="Calibri" w:eastAsia="Times New Roman" w:hAnsi="Calibri" w:cs="Calibri"/>
                <w:color w:val="000000"/>
                <w:lang w:bidi="si-LK"/>
              </w:rPr>
            </w:pPr>
            <w:r w:rsidRPr="003A1FE8">
              <w:rPr>
                <w:rFonts w:ascii="Calibri" w:eastAsia="Times New Roman" w:hAnsi="Calibri" w:cs="Calibri"/>
                <w:color w:val="000000"/>
                <w:lang w:bidi="si-LK"/>
              </w:rPr>
              <w:t>0.8000</w:t>
            </w:r>
          </w:p>
        </w:tc>
        <w:tc>
          <w:tcPr>
            <w:tcW w:w="2139" w:type="dxa"/>
            <w:vAlign w:val="center"/>
          </w:tcPr>
          <w:p w14:paraId="08711BD6"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99.98</w:t>
            </w:r>
          </w:p>
        </w:tc>
      </w:tr>
      <w:tr w:rsidR="001537EF" w14:paraId="436DF54E" w14:textId="77777777" w:rsidTr="001537EF">
        <w:trPr>
          <w:trHeight w:val="362"/>
        </w:trPr>
        <w:tc>
          <w:tcPr>
            <w:tcW w:w="2139" w:type="dxa"/>
            <w:vAlign w:val="center"/>
          </w:tcPr>
          <w:p w14:paraId="67792CD3"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0.9001</w:t>
            </w:r>
          </w:p>
        </w:tc>
        <w:tc>
          <w:tcPr>
            <w:tcW w:w="2139" w:type="dxa"/>
            <w:vAlign w:val="center"/>
          </w:tcPr>
          <w:p w14:paraId="2EB975B1"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99.83</w:t>
            </w:r>
          </w:p>
        </w:tc>
        <w:tc>
          <w:tcPr>
            <w:tcW w:w="2139" w:type="dxa"/>
            <w:vAlign w:val="center"/>
          </w:tcPr>
          <w:p w14:paraId="1BE4D561" w14:textId="77777777" w:rsidR="001537EF" w:rsidRPr="003A1FE8" w:rsidRDefault="001537EF" w:rsidP="001D16D7">
            <w:pPr>
              <w:spacing w:line="360" w:lineRule="auto"/>
              <w:jc w:val="center"/>
              <w:rPr>
                <w:rFonts w:ascii="Calibri" w:eastAsia="Times New Roman" w:hAnsi="Calibri" w:cs="Calibri"/>
                <w:color w:val="000000"/>
                <w:lang w:bidi="si-LK"/>
              </w:rPr>
            </w:pPr>
            <w:r>
              <w:rPr>
                <w:rFonts w:ascii="Calibri" w:eastAsia="Times New Roman" w:hAnsi="Calibri" w:cs="Calibri"/>
                <w:color w:val="000000"/>
                <w:lang w:bidi="si-LK"/>
              </w:rPr>
              <w:t>0.9000</w:t>
            </w:r>
          </w:p>
        </w:tc>
        <w:tc>
          <w:tcPr>
            <w:tcW w:w="2139" w:type="dxa"/>
            <w:vAlign w:val="center"/>
          </w:tcPr>
          <w:p w14:paraId="34DAA80E"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99.98</w:t>
            </w:r>
          </w:p>
        </w:tc>
      </w:tr>
      <w:tr w:rsidR="001537EF" w14:paraId="6F209F34" w14:textId="77777777" w:rsidTr="001537EF">
        <w:trPr>
          <w:trHeight w:val="350"/>
        </w:trPr>
        <w:tc>
          <w:tcPr>
            <w:tcW w:w="2139" w:type="dxa"/>
            <w:vAlign w:val="center"/>
          </w:tcPr>
          <w:p w14:paraId="6C689177"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1.0000</w:t>
            </w:r>
          </w:p>
        </w:tc>
        <w:tc>
          <w:tcPr>
            <w:tcW w:w="2139" w:type="dxa"/>
            <w:vAlign w:val="center"/>
          </w:tcPr>
          <w:p w14:paraId="02A18429" w14:textId="77777777" w:rsidR="001537EF" w:rsidRPr="00FA2DAD" w:rsidRDefault="001537EF" w:rsidP="001D16D7">
            <w:pPr>
              <w:tabs>
                <w:tab w:val="left" w:pos="1785"/>
              </w:tabs>
              <w:spacing w:line="360" w:lineRule="auto"/>
              <w:jc w:val="center"/>
              <w:rPr>
                <w:rFonts w:eastAsiaTheme="minorEastAsia"/>
                <w:szCs w:val="24"/>
              </w:rPr>
            </w:pPr>
            <w:r w:rsidRPr="00FA2DAD">
              <w:rPr>
                <w:rFonts w:eastAsiaTheme="minorEastAsia"/>
                <w:szCs w:val="24"/>
              </w:rPr>
              <w:t>99.83</w:t>
            </w:r>
          </w:p>
        </w:tc>
        <w:tc>
          <w:tcPr>
            <w:tcW w:w="2139" w:type="dxa"/>
            <w:vAlign w:val="center"/>
          </w:tcPr>
          <w:p w14:paraId="0957CB2D" w14:textId="77777777" w:rsidR="001537EF" w:rsidRPr="003A1FE8" w:rsidRDefault="001537EF" w:rsidP="001D16D7">
            <w:pPr>
              <w:spacing w:line="360" w:lineRule="auto"/>
              <w:jc w:val="center"/>
              <w:rPr>
                <w:rFonts w:ascii="Calibri" w:eastAsia="Times New Roman" w:hAnsi="Calibri" w:cs="Calibri"/>
                <w:color w:val="000000"/>
                <w:lang w:bidi="si-LK"/>
              </w:rPr>
            </w:pPr>
            <w:r w:rsidRPr="003A1FE8">
              <w:rPr>
                <w:rFonts w:ascii="Calibri" w:eastAsia="Times New Roman" w:hAnsi="Calibri" w:cs="Calibri"/>
                <w:color w:val="000000"/>
                <w:lang w:bidi="si-LK"/>
              </w:rPr>
              <w:t>1.0000</w:t>
            </w:r>
          </w:p>
        </w:tc>
        <w:tc>
          <w:tcPr>
            <w:tcW w:w="2139" w:type="dxa"/>
            <w:vAlign w:val="center"/>
          </w:tcPr>
          <w:p w14:paraId="081A2C42" w14:textId="77777777" w:rsidR="001537EF" w:rsidRDefault="001537EF" w:rsidP="001D16D7">
            <w:pPr>
              <w:tabs>
                <w:tab w:val="left" w:pos="1785"/>
              </w:tabs>
              <w:spacing w:line="360" w:lineRule="auto"/>
              <w:jc w:val="center"/>
              <w:rPr>
                <w:rFonts w:eastAsiaTheme="minorEastAsia"/>
                <w:szCs w:val="24"/>
              </w:rPr>
            </w:pPr>
            <w:r>
              <w:rPr>
                <w:rFonts w:eastAsiaTheme="minorEastAsia"/>
                <w:szCs w:val="24"/>
              </w:rPr>
              <w:t>99.97</w:t>
            </w:r>
          </w:p>
        </w:tc>
      </w:tr>
    </w:tbl>
    <w:p w14:paraId="51888A86" w14:textId="77777777" w:rsidR="00EF40EA" w:rsidRDefault="00B373A2" w:rsidP="001D16D7">
      <w:pPr>
        <w:tabs>
          <w:tab w:val="left" w:pos="1785"/>
        </w:tabs>
        <w:spacing w:line="360" w:lineRule="auto"/>
        <w:jc w:val="both"/>
        <w:rPr>
          <w:rFonts w:eastAsiaTheme="minorEastAsia"/>
          <w:b/>
          <w:bCs/>
          <w:szCs w:val="24"/>
        </w:rPr>
      </w:pPr>
      <w:r>
        <w:rPr>
          <w:rFonts w:eastAsiaTheme="minorEastAsia"/>
          <w:szCs w:val="24"/>
        </w:rPr>
        <w:t xml:space="preserve"> </w:t>
      </w:r>
    </w:p>
    <w:p w14:paraId="7E371A8E" w14:textId="77777777" w:rsidR="00B373A2" w:rsidRDefault="003936B9" w:rsidP="003936B9">
      <w:pPr>
        <w:tabs>
          <w:tab w:val="left" w:pos="720"/>
        </w:tabs>
        <w:spacing w:line="360" w:lineRule="auto"/>
        <w:jc w:val="both"/>
        <w:rPr>
          <w:rFonts w:eastAsiaTheme="minorEastAsia"/>
          <w:szCs w:val="24"/>
        </w:rPr>
      </w:pPr>
      <w:r>
        <w:rPr>
          <w:rFonts w:eastAsiaTheme="minorEastAsia"/>
          <w:szCs w:val="24"/>
        </w:rPr>
        <w:tab/>
      </w:r>
      <w:r w:rsidR="00A97E8C">
        <w:rPr>
          <w:rFonts w:eastAsiaTheme="minorEastAsia"/>
          <w:szCs w:val="24"/>
        </w:rPr>
        <w:t>According to the results of the experiment, it was clear that, the adsorbent dosage needed for a maximum removal of methylene blue dye has been reduced to 0.6g when applying the optimized conditions whereas about 0.7g of the adsorbent dosage was needed for maximum removal of methylene blue dye before optimization.</w:t>
      </w:r>
    </w:p>
    <w:p w14:paraId="2302BEA9" w14:textId="77777777" w:rsidR="00850122" w:rsidRPr="00DC1EA0" w:rsidRDefault="003936B9" w:rsidP="003936B9">
      <w:pPr>
        <w:tabs>
          <w:tab w:val="left" w:pos="720"/>
        </w:tabs>
        <w:spacing w:line="360" w:lineRule="auto"/>
        <w:jc w:val="both"/>
        <w:rPr>
          <w:rFonts w:eastAsiaTheme="minorEastAsia"/>
          <w:szCs w:val="24"/>
        </w:rPr>
      </w:pPr>
      <w:r>
        <w:rPr>
          <w:rFonts w:eastAsiaTheme="minorEastAsia"/>
          <w:szCs w:val="24"/>
        </w:rPr>
        <w:tab/>
      </w:r>
      <w:r w:rsidR="00A97E8C">
        <w:rPr>
          <w:rFonts w:eastAsiaTheme="minorEastAsia"/>
          <w:szCs w:val="24"/>
        </w:rPr>
        <w:t>However,</w:t>
      </w:r>
      <w:r w:rsidR="00A97E8C" w:rsidRPr="00850122">
        <w:rPr>
          <w:rFonts w:eastAsiaTheme="minorEastAsia"/>
          <w:szCs w:val="24"/>
        </w:rPr>
        <w:t xml:space="preserve"> it</w:t>
      </w:r>
      <w:r w:rsidR="00B373A2" w:rsidRPr="00850122">
        <w:rPr>
          <w:rFonts w:eastAsiaTheme="minorEastAsia"/>
          <w:szCs w:val="24"/>
        </w:rPr>
        <w:t xml:space="preserve"> is necessary to compile all of the above </w:t>
      </w:r>
      <w:r w:rsidR="00A97E8C">
        <w:rPr>
          <w:rFonts w:eastAsiaTheme="minorEastAsia"/>
          <w:szCs w:val="24"/>
        </w:rPr>
        <w:t xml:space="preserve">optimized </w:t>
      </w:r>
      <w:r w:rsidR="00B373A2" w:rsidRPr="00850122">
        <w:rPr>
          <w:rFonts w:eastAsiaTheme="minorEastAsia"/>
          <w:szCs w:val="24"/>
        </w:rPr>
        <w:t xml:space="preserve">parameters </w:t>
      </w:r>
      <w:r w:rsidR="00A97E8C">
        <w:rPr>
          <w:rFonts w:eastAsiaTheme="minorEastAsia"/>
          <w:szCs w:val="24"/>
        </w:rPr>
        <w:t xml:space="preserve">for each and every adsorbent </w:t>
      </w:r>
      <w:r w:rsidR="00B373A2" w:rsidRPr="00850122">
        <w:rPr>
          <w:rFonts w:eastAsiaTheme="minorEastAsia"/>
          <w:szCs w:val="24"/>
        </w:rPr>
        <w:t xml:space="preserve">and investigate the process's effectiveness. </w:t>
      </w:r>
      <w:r w:rsidR="00A97E8C">
        <w:rPr>
          <w:rFonts w:eastAsiaTheme="minorEastAsia"/>
          <w:szCs w:val="24"/>
        </w:rPr>
        <w:t xml:space="preserve">Since there are </w:t>
      </w:r>
      <w:r w:rsidR="00A97E8C" w:rsidRPr="00850122">
        <w:rPr>
          <w:rFonts w:eastAsiaTheme="minorEastAsia"/>
          <w:szCs w:val="24"/>
        </w:rPr>
        <w:t>so</w:t>
      </w:r>
      <w:r w:rsidR="00B373A2" w:rsidRPr="00850122">
        <w:rPr>
          <w:rFonts w:eastAsiaTheme="minorEastAsia"/>
          <w:szCs w:val="24"/>
        </w:rPr>
        <w:t xml:space="preserve"> many parameters, removing dye with these optimum conditions would be ineffective. Then we must modify these parameters as combinations.</w:t>
      </w:r>
    </w:p>
    <w:p w14:paraId="3B5923A6" w14:textId="77777777" w:rsidR="003A1FE8" w:rsidRDefault="00EF40EA" w:rsidP="001D16D7">
      <w:pPr>
        <w:pStyle w:val="Heading2"/>
        <w:spacing w:line="360" w:lineRule="auto"/>
      </w:pPr>
      <w:bookmarkStart w:id="494" w:name="_Toc71815104"/>
      <w:bookmarkStart w:id="495" w:name="_Toc71815735"/>
      <w:bookmarkStart w:id="496" w:name="_Toc72583281"/>
      <w:bookmarkStart w:id="497" w:name="_Toc73005665"/>
      <w:bookmarkStart w:id="498" w:name="_Toc73009167"/>
      <w:bookmarkStart w:id="499" w:name="_Toc77028060"/>
      <w:bookmarkStart w:id="500" w:name="_Toc80362500"/>
      <w:r>
        <w:lastRenderedPageBreak/>
        <w:t>Desorption studies-</w:t>
      </w:r>
      <w:r w:rsidR="003A1FE8" w:rsidRPr="003A1FE8">
        <w:t>repeatability of the adsorbent</w:t>
      </w:r>
      <w:bookmarkEnd w:id="494"/>
      <w:bookmarkEnd w:id="495"/>
      <w:bookmarkEnd w:id="496"/>
      <w:bookmarkEnd w:id="497"/>
      <w:bookmarkEnd w:id="498"/>
      <w:bookmarkEnd w:id="499"/>
      <w:bookmarkEnd w:id="500"/>
    </w:p>
    <w:p w14:paraId="65B9715E" w14:textId="77777777" w:rsidR="003936B9" w:rsidRPr="003936B9" w:rsidRDefault="003936B9" w:rsidP="003936B9"/>
    <w:p w14:paraId="163F09BA" w14:textId="77777777" w:rsidR="003A58AB" w:rsidRDefault="003936B9" w:rsidP="003936B9">
      <w:pPr>
        <w:tabs>
          <w:tab w:val="left" w:pos="720"/>
        </w:tabs>
        <w:spacing w:line="360" w:lineRule="auto"/>
        <w:jc w:val="both"/>
        <w:rPr>
          <w:rFonts w:eastAsiaTheme="minorEastAsia"/>
          <w:szCs w:val="24"/>
        </w:rPr>
      </w:pPr>
      <w:r>
        <w:rPr>
          <w:szCs w:val="24"/>
        </w:rPr>
        <w:tab/>
      </w:r>
      <w:r w:rsidR="00792C13" w:rsidRPr="008A709A">
        <w:rPr>
          <w:szCs w:val="24"/>
        </w:rPr>
        <w:t>The adsorbent's economic viability is determined by its ability to regenerate</w:t>
      </w:r>
      <w:r w:rsidR="00792C13">
        <w:rPr>
          <w:szCs w:val="24"/>
        </w:rPr>
        <w:fldChar w:fldCharType="begin" w:fldLock="1"/>
      </w:r>
      <w:r w:rsidR="00D64C75">
        <w:rPr>
          <w:szCs w:val="24"/>
        </w:rPr>
        <w:instrText>ADDIN CSL_CITATION {"citationItems":[{"id":"ITEM-1","itemData":{"DOI":"10.1016/j.arabjc.2020.01.010","ISSN":"1878-5352","author":[{"dropping-particle":"","family":"Shabaan","given":"Ola A","non-dropping-particle":"","parse-names":false,"suffix":""},{"dropping-particle":"","family":"Jahin","given":"Hossam S","non-dropping-particle":"","parse-names":false,"suffix":""},{"dropping-particle":"","family":"Mohamed","given":"Gehad G","non-dropping-particle":"","parse-names":false,"suffix":""}],"container-title":"Arabian Journal of Chemistry","id":"ITEM-1","issued":{"date-parts":[["2020"]]},"publisher":"King Saud University","title":"Removal of anionic and cationic dyes from wastewater by adsorption using multiwall carbon nanotubes","type":"article-journal"},"uris":["http://www.mendeley.com/documents/?uuid=0ea57296-6bbc-4af3-aac2-2fdd76b30b34"]}],"mendeley":{"formattedCitation":"&lt;sup&gt;93&lt;/sup&gt;","plainTextFormattedCitation":"93","previouslyFormattedCitation":"&lt;sup&gt;94&lt;/sup&gt;"},"properties":{"noteIndex":0},"schema":"https://github.com/citation-style-language/schema/raw/master/csl-citation.json"}</w:instrText>
      </w:r>
      <w:r w:rsidR="00792C13">
        <w:rPr>
          <w:szCs w:val="24"/>
        </w:rPr>
        <w:fldChar w:fldCharType="separate"/>
      </w:r>
      <w:r w:rsidR="00D64C75" w:rsidRPr="00D64C75">
        <w:rPr>
          <w:noProof/>
          <w:szCs w:val="24"/>
          <w:vertAlign w:val="superscript"/>
        </w:rPr>
        <w:t>93</w:t>
      </w:r>
      <w:r w:rsidR="00792C13">
        <w:rPr>
          <w:szCs w:val="24"/>
        </w:rPr>
        <w:fldChar w:fldCharType="end"/>
      </w:r>
      <w:r w:rsidR="00792C13" w:rsidRPr="008A709A">
        <w:rPr>
          <w:szCs w:val="24"/>
        </w:rPr>
        <w:t>. The adsorption–desorption experiment was used to accompli</w:t>
      </w:r>
      <w:r w:rsidR="00792C13">
        <w:rPr>
          <w:szCs w:val="24"/>
        </w:rPr>
        <w:t xml:space="preserve">sh this. </w:t>
      </w:r>
      <w:r w:rsidR="00EF789B">
        <w:rPr>
          <w:szCs w:val="24"/>
        </w:rPr>
        <w:t>Table 3.21</w:t>
      </w:r>
      <w:r w:rsidR="0094631E">
        <w:rPr>
          <w:szCs w:val="24"/>
        </w:rPr>
        <w:t xml:space="preserve"> represent the data obtained for the thermal desorption process on</w:t>
      </w:r>
      <w:r w:rsidR="00EF40EA">
        <w:rPr>
          <w:szCs w:val="24"/>
        </w:rPr>
        <w:t xml:space="preserve"> the</w:t>
      </w:r>
      <w:r w:rsidR="0094631E">
        <w:rPr>
          <w:szCs w:val="24"/>
        </w:rPr>
        <w:t xml:space="preserve"> removal of methylene blue dye by demineral</w:t>
      </w:r>
      <w:r w:rsidR="006523FC">
        <w:rPr>
          <w:szCs w:val="24"/>
        </w:rPr>
        <w:t xml:space="preserve">ized tire char over five cycles under the conditions of pH </w:t>
      </w:r>
      <w:r w:rsidR="00E60529">
        <w:rPr>
          <w:szCs w:val="24"/>
        </w:rPr>
        <w:t>6</w:t>
      </w:r>
      <w:r w:rsidR="006523FC">
        <w:rPr>
          <w:szCs w:val="24"/>
        </w:rPr>
        <w:t>,</w:t>
      </w:r>
      <w:r w:rsidR="00E60529">
        <w:rPr>
          <w:szCs w:val="24"/>
        </w:rPr>
        <w:t xml:space="preserve"> </w:t>
      </w:r>
      <w:r w:rsidR="006523FC">
        <w:rPr>
          <w:szCs w:val="24"/>
        </w:rPr>
        <w:t xml:space="preserve">contact time of 20 </w:t>
      </w:r>
      <w:r w:rsidR="00DC1EA0">
        <w:rPr>
          <w:szCs w:val="24"/>
        </w:rPr>
        <w:t xml:space="preserve">minutes, temperature  of </w:t>
      </w:r>
      <w:r w:rsidR="00E60529">
        <w:rPr>
          <w:szCs w:val="24"/>
        </w:rPr>
        <w:t>40</w:t>
      </w:r>
      <m:oMath>
        <m:r>
          <w:rPr>
            <w:rFonts w:ascii="Cambria Math" w:hAnsi="Cambria Math"/>
            <w:szCs w:val="24"/>
          </w:rPr>
          <m:t>℃</m:t>
        </m:r>
      </m:oMath>
      <w:r w:rsidR="00E60529">
        <w:rPr>
          <w:rFonts w:eastAsiaTheme="minorEastAsia"/>
          <w:szCs w:val="24"/>
        </w:rPr>
        <w:t xml:space="preserve"> and agitation speed of 120 rpm.</w:t>
      </w:r>
      <w:r w:rsidR="008A0475">
        <w:rPr>
          <w:rFonts w:eastAsiaTheme="minorEastAsia"/>
          <w:szCs w:val="24"/>
        </w:rPr>
        <w:t xml:space="preserve"> These conditions are the optimum conditions for the maximum dye removal by demineralized tire according to the batch adsorption experiments which were investigated previously. </w:t>
      </w:r>
    </w:p>
    <w:p w14:paraId="0B64F19A" w14:textId="77777777" w:rsidR="003A58AB" w:rsidRDefault="003936B9" w:rsidP="003936B9">
      <w:pPr>
        <w:tabs>
          <w:tab w:val="left" w:pos="720"/>
          <w:tab w:val="left" w:pos="1890"/>
        </w:tabs>
        <w:spacing w:line="360" w:lineRule="auto"/>
        <w:jc w:val="both"/>
        <w:rPr>
          <w:szCs w:val="24"/>
        </w:rPr>
      </w:pPr>
      <w:r>
        <w:rPr>
          <w:szCs w:val="24"/>
        </w:rPr>
        <w:tab/>
      </w:r>
      <w:r w:rsidR="003A58AB">
        <w:rPr>
          <w:szCs w:val="24"/>
        </w:rPr>
        <w:t>In this study, demineralized tire char was selected to carry out regeneration studies, because of its higher potential to remove methylene blue dye at normal environmental conditions (pH = 6,temperature = 40</w:t>
      </w:r>
      <m:oMath>
        <m:r>
          <w:rPr>
            <w:rFonts w:ascii="Cambria Math" w:hAnsi="Cambria Math"/>
            <w:szCs w:val="24"/>
          </w:rPr>
          <m:t>℃</m:t>
        </m:r>
      </m:oMath>
      <w:r w:rsidR="003A58AB">
        <w:rPr>
          <w:rFonts w:eastAsiaTheme="minorEastAsia"/>
          <w:szCs w:val="24"/>
        </w:rPr>
        <w:t xml:space="preserve"> )</w:t>
      </w:r>
      <w:r w:rsidR="003A58AB">
        <w:rPr>
          <w:szCs w:val="24"/>
        </w:rPr>
        <w:t xml:space="preserve"> when compared to pyrolytic tire char, demineralized tire char and commercial carbon black.</w:t>
      </w:r>
    </w:p>
    <w:p w14:paraId="3A9549EF" w14:textId="77777777" w:rsidR="00EF40EA" w:rsidRDefault="003936B9" w:rsidP="003936B9">
      <w:pPr>
        <w:tabs>
          <w:tab w:val="left" w:pos="1440"/>
        </w:tabs>
        <w:spacing w:line="360" w:lineRule="auto"/>
        <w:jc w:val="both"/>
        <w:rPr>
          <w:rFonts w:eastAsiaTheme="minorEastAsia"/>
          <w:szCs w:val="24"/>
        </w:rPr>
      </w:pPr>
      <w:r>
        <w:rPr>
          <w:szCs w:val="24"/>
        </w:rPr>
        <w:tab/>
      </w:r>
      <w:r w:rsidR="003A58AB">
        <w:rPr>
          <w:szCs w:val="24"/>
        </w:rPr>
        <w:t>The desorption experiment was done by adding 0.2 g of  dye-desorbed demineralized tire char into 50 mL  of  50 ppm of  methylene blue solutions at each cycle. Initially, the optimum temperature and time for the thermal desorption process was determined by carrying out thermal desorption experiments at temperatures of 500</w:t>
      </w:r>
      <w:commentRangeStart w:id="501"/>
      <m:oMath>
        <m:r>
          <w:rPr>
            <w:rFonts w:ascii="Cambria Math" w:hAnsi="Cambria Math"/>
            <w:szCs w:val="24"/>
          </w:rPr>
          <m:t>℃</m:t>
        </m:r>
      </m:oMath>
      <w:r w:rsidR="003A58AB">
        <w:rPr>
          <w:rFonts w:eastAsiaTheme="minorEastAsia"/>
          <w:szCs w:val="24"/>
        </w:rPr>
        <w:t xml:space="preserve"> ,</w:t>
      </w:r>
      <w:r w:rsidR="003A58AB">
        <w:rPr>
          <w:szCs w:val="24"/>
        </w:rPr>
        <w:t xml:space="preserve"> 600</w:t>
      </w:r>
      <m:oMath>
        <m:r>
          <w:rPr>
            <w:rFonts w:ascii="Cambria Math" w:hAnsi="Cambria Math"/>
            <w:szCs w:val="24"/>
          </w:rPr>
          <m:t>℃</m:t>
        </m:r>
      </m:oMath>
      <w:r w:rsidR="003A58AB">
        <w:rPr>
          <w:rFonts w:eastAsiaTheme="minorEastAsia"/>
          <w:szCs w:val="24"/>
        </w:rPr>
        <w:t xml:space="preserve">  and 700</w:t>
      </w:r>
      <m:oMath>
        <m:r>
          <w:rPr>
            <w:rFonts w:ascii="Cambria Math" w:eastAsiaTheme="minorEastAsia" w:hAnsi="Cambria Math"/>
            <w:szCs w:val="24"/>
          </w:rPr>
          <m:t>℃</m:t>
        </m:r>
      </m:oMath>
      <w:r w:rsidR="003A58AB">
        <w:rPr>
          <w:rFonts w:eastAsiaTheme="minorEastAsia"/>
          <w:szCs w:val="24"/>
        </w:rPr>
        <w:t xml:space="preserve"> and by varying the time from 1-2 hours at each temperature in a muf</w:t>
      </w:r>
      <w:commentRangeEnd w:id="501"/>
      <w:r w:rsidR="00E84421">
        <w:rPr>
          <w:rStyle w:val="CommentReference"/>
        </w:rPr>
        <w:commentReference w:id="501"/>
      </w:r>
      <w:r w:rsidR="003A58AB">
        <w:rPr>
          <w:rFonts w:eastAsiaTheme="minorEastAsia"/>
          <w:szCs w:val="24"/>
        </w:rPr>
        <w:t xml:space="preserve">fle furnace. </w:t>
      </w:r>
      <w:r w:rsidR="003A58AB" w:rsidRPr="000354D1">
        <w:rPr>
          <w:rFonts w:eastAsiaTheme="minorEastAsia"/>
          <w:szCs w:val="24"/>
        </w:rPr>
        <w:t>Because of the formation of ash at temperatures of 600</w:t>
      </w:r>
      <m:oMath>
        <m:r>
          <w:rPr>
            <w:rFonts w:ascii="Cambria Math" w:eastAsiaTheme="minorEastAsia" w:hAnsi="Cambria Math"/>
            <w:szCs w:val="24"/>
          </w:rPr>
          <m:t>℃</m:t>
        </m:r>
      </m:oMath>
      <w:r w:rsidR="003A58AB" w:rsidRPr="000354D1">
        <w:rPr>
          <w:rFonts w:eastAsiaTheme="minorEastAsia"/>
          <w:szCs w:val="24"/>
        </w:rPr>
        <w:t xml:space="preserve"> and 700</w:t>
      </w:r>
      <m:oMath>
        <m:r>
          <w:rPr>
            <w:rFonts w:ascii="Cambria Math" w:eastAsiaTheme="minorEastAsia" w:hAnsi="Cambria Math"/>
            <w:szCs w:val="24"/>
          </w:rPr>
          <m:t>℃</m:t>
        </m:r>
      </m:oMath>
      <w:r w:rsidR="003A58AB" w:rsidRPr="000354D1">
        <w:rPr>
          <w:rFonts w:eastAsiaTheme="minorEastAsia"/>
          <w:szCs w:val="24"/>
        </w:rPr>
        <w:t>, 500</w:t>
      </w:r>
      <m:oMath>
        <m:r>
          <w:rPr>
            <w:rFonts w:ascii="Cambria Math" w:eastAsiaTheme="minorEastAsia" w:hAnsi="Cambria Math"/>
            <w:szCs w:val="24"/>
          </w:rPr>
          <m:t>℃</m:t>
        </m:r>
      </m:oMath>
      <w:r w:rsidR="003A58AB" w:rsidRPr="000354D1">
        <w:rPr>
          <w:rFonts w:eastAsiaTheme="minorEastAsia"/>
          <w:szCs w:val="24"/>
        </w:rPr>
        <w:t xml:space="preserve"> was chosen as the optimum temperature for t</w:t>
      </w:r>
      <w:r w:rsidR="003A58AB">
        <w:rPr>
          <w:rFonts w:eastAsiaTheme="minorEastAsia"/>
          <w:szCs w:val="24"/>
        </w:rPr>
        <w:t xml:space="preserve">he desorption studies. When </w:t>
      </w:r>
      <w:r w:rsidR="003A58AB" w:rsidRPr="000354D1">
        <w:rPr>
          <w:rFonts w:eastAsiaTheme="minorEastAsia"/>
          <w:szCs w:val="24"/>
        </w:rPr>
        <w:t>deminerali</w:t>
      </w:r>
      <w:r w:rsidR="003A58AB">
        <w:rPr>
          <w:rFonts w:eastAsiaTheme="minorEastAsia"/>
          <w:szCs w:val="24"/>
        </w:rPr>
        <w:t>zed tire char was heated at 500</w:t>
      </w:r>
      <m:oMath>
        <m:r>
          <w:rPr>
            <w:rFonts w:ascii="Cambria Math" w:eastAsiaTheme="minorEastAsia" w:hAnsi="Cambria Math"/>
            <w:szCs w:val="24"/>
          </w:rPr>
          <m:t xml:space="preserve">℃ </m:t>
        </m:r>
      </m:oMath>
      <w:r w:rsidR="003A58AB">
        <w:rPr>
          <w:rFonts w:eastAsiaTheme="minorEastAsia"/>
          <w:szCs w:val="24"/>
        </w:rPr>
        <w:t xml:space="preserve"> </w:t>
      </w:r>
      <w:r w:rsidR="003A58AB" w:rsidRPr="000354D1">
        <w:rPr>
          <w:rFonts w:eastAsiaTheme="minorEastAsia"/>
          <w:szCs w:val="24"/>
        </w:rPr>
        <w:t>for two hours, it resulted in a lower dye removal percentage</w:t>
      </w:r>
      <w:r w:rsidR="003A58AB" w:rsidRPr="003A58AB">
        <w:rPr>
          <w:rFonts w:eastAsiaTheme="minorEastAsia"/>
          <w:szCs w:val="24"/>
        </w:rPr>
        <w:t xml:space="preserve"> </w:t>
      </w:r>
      <w:r w:rsidR="003A58AB" w:rsidRPr="000354D1">
        <w:rPr>
          <w:rFonts w:eastAsiaTheme="minorEastAsia"/>
          <w:szCs w:val="24"/>
        </w:rPr>
        <w:t>when compared to the dye removal percentage after one hour.</w:t>
      </w:r>
      <w:r w:rsidR="003A58AB">
        <w:rPr>
          <w:rFonts w:eastAsiaTheme="minorEastAsia"/>
          <w:szCs w:val="24"/>
        </w:rPr>
        <w:t xml:space="preserve"> Therefore one hour at 500</w:t>
      </w:r>
      <m:oMath>
        <m:r>
          <w:rPr>
            <w:rFonts w:ascii="Cambria Math" w:eastAsiaTheme="minorEastAsia" w:hAnsi="Cambria Math"/>
            <w:szCs w:val="24"/>
          </w:rPr>
          <m:t>℃</m:t>
        </m:r>
      </m:oMath>
      <w:r w:rsidR="003A58AB">
        <w:rPr>
          <w:rFonts w:eastAsiaTheme="minorEastAsia"/>
          <w:szCs w:val="24"/>
        </w:rPr>
        <w:t xml:space="preserve"> was investigated as the optimum conditions for thermal desorption.</w:t>
      </w:r>
    </w:p>
    <w:p w14:paraId="0C421704" w14:textId="77777777" w:rsidR="003936B9" w:rsidRDefault="003936B9" w:rsidP="003936B9">
      <w:pPr>
        <w:tabs>
          <w:tab w:val="left" w:pos="1440"/>
        </w:tabs>
        <w:spacing w:line="360" w:lineRule="auto"/>
        <w:jc w:val="both"/>
        <w:rPr>
          <w:rFonts w:eastAsiaTheme="minorEastAsia"/>
          <w:szCs w:val="24"/>
        </w:rPr>
      </w:pPr>
    </w:p>
    <w:p w14:paraId="5E79A8FA" w14:textId="77777777" w:rsidR="003936B9" w:rsidRDefault="003936B9" w:rsidP="003936B9">
      <w:pPr>
        <w:tabs>
          <w:tab w:val="left" w:pos="1440"/>
        </w:tabs>
        <w:spacing w:line="360" w:lineRule="auto"/>
        <w:jc w:val="both"/>
        <w:rPr>
          <w:rFonts w:eastAsiaTheme="minorEastAsia"/>
          <w:szCs w:val="24"/>
        </w:rPr>
      </w:pPr>
    </w:p>
    <w:p w14:paraId="7C546552" w14:textId="77777777" w:rsidR="003936B9" w:rsidRPr="003A58AB" w:rsidRDefault="003936B9" w:rsidP="003936B9">
      <w:pPr>
        <w:tabs>
          <w:tab w:val="left" w:pos="1440"/>
        </w:tabs>
        <w:spacing w:line="360" w:lineRule="auto"/>
        <w:jc w:val="both"/>
        <w:rPr>
          <w:szCs w:val="24"/>
        </w:rPr>
      </w:pPr>
    </w:p>
    <w:p w14:paraId="4CBFE736" w14:textId="77777777" w:rsidR="00EF40EA" w:rsidRPr="003936B9" w:rsidRDefault="00EF40EA" w:rsidP="001D16D7">
      <w:pPr>
        <w:pStyle w:val="Caption"/>
        <w:keepNext/>
        <w:spacing w:line="360" w:lineRule="auto"/>
        <w:rPr>
          <w:i w:val="0"/>
          <w:iCs w:val="0"/>
          <w:color w:val="auto"/>
          <w:sz w:val="24"/>
          <w:szCs w:val="24"/>
        </w:rPr>
      </w:pPr>
      <w:bookmarkStart w:id="502" w:name="_Toc80353622"/>
      <w:r w:rsidRPr="003936B9">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21</w:t>
      </w:r>
      <w:r w:rsidR="009449F2">
        <w:rPr>
          <w:b/>
          <w:bCs/>
          <w:i w:val="0"/>
          <w:iCs w:val="0"/>
          <w:color w:val="auto"/>
          <w:sz w:val="24"/>
          <w:szCs w:val="24"/>
        </w:rPr>
        <w:fldChar w:fldCharType="end"/>
      </w:r>
      <w:r w:rsidRPr="003936B9">
        <w:rPr>
          <w:i w:val="0"/>
          <w:iCs w:val="0"/>
          <w:color w:val="auto"/>
          <w:sz w:val="24"/>
          <w:szCs w:val="24"/>
        </w:rPr>
        <w:t>. Average data for the percentage of methylene blue dye desorbed by demineralized tire char</w:t>
      </w:r>
      <w:bookmarkEnd w:id="502"/>
    </w:p>
    <w:p w14:paraId="7915D629" w14:textId="77777777" w:rsidR="00EF40EA" w:rsidRPr="00EF40EA" w:rsidRDefault="00EF40EA" w:rsidP="001D16D7">
      <w:pPr>
        <w:spacing w:line="360" w:lineRule="auto"/>
        <w:jc w:val="both"/>
        <w:rPr>
          <w:szCs w:val="24"/>
        </w:rPr>
      </w:pPr>
      <w:r>
        <w:rPr>
          <w:szCs w:val="24"/>
        </w:rPr>
        <w:t>Initial absorbance-3.457</w:t>
      </w:r>
    </w:p>
    <w:tbl>
      <w:tblPr>
        <w:tblStyle w:val="TableGrid"/>
        <w:tblW w:w="8628" w:type="dxa"/>
        <w:tblLook w:val="04A0" w:firstRow="1" w:lastRow="0" w:firstColumn="1" w:lastColumn="0" w:noHBand="0" w:noVBand="1"/>
      </w:tblPr>
      <w:tblGrid>
        <w:gridCol w:w="1424"/>
        <w:gridCol w:w="2003"/>
        <w:gridCol w:w="3526"/>
        <w:gridCol w:w="1675"/>
      </w:tblGrid>
      <w:tr w:rsidR="003A1FE8" w:rsidRPr="003A1FE8" w14:paraId="31504170" w14:textId="77777777" w:rsidTr="00C559B6">
        <w:trPr>
          <w:trHeight w:val="599"/>
        </w:trPr>
        <w:tc>
          <w:tcPr>
            <w:tcW w:w="1424" w:type="dxa"/>
            <w:noWrap/>
            <w:vAlign w:val="center"/>
          </w:tcPr>
          <w:p w14:paraId="55C5D10A" w14:textId="77777777" w:rsidR="003A1FE8" w:rsidRPr="003A1FE8" w:rsidRDefault="003A1FE8" w:rsidP="001D16D7">
            <w:pPr>
              <w:tabs>
                <w:tab w:val="left" w:pos="1785"/>
              </w:tabs>
              <w:spacing w:line="360" w:lineRule="auto"/>
              <w:jc w:val="center"/>
              <w:rPr>
                <w:szCs w:val="24"/>
              </w:rPr>
            </w:pPr>
            <w:r w:rsidRPr="003A1FE8">
              <w:rPr>
                <w:szCs w:val="24"/>
              </w:rPr>
              <w:t>Cycle No:</w:t>
            </w:r>
          </w:p>
        </w:tc>
        <w:tc>
          <w:tcPr>
            <w:tcW w:w="2003" w:type="dxa"/>
            <w:noWrap/>
            <w:vAlign w:val="center"/>
          </w:tcPr>
          <w:p w14:paraId="20F14713" w14:textId="77777777" w:rsidR="003A1FE8" w:rsidRPr="003A1FE8" w:rsidRDefault="003A1FE8" w:rsidP="001D16D7">
            <w:pPr>
              <w:spacing w:line="360" w:lineRule="auto"/>
              <w:jc w:val="center"/>
              <w:rPr>
                <w:rFonts w:ascii="Calibri" w:eastAsia="Times New Roman" w:hAnsi="Calibri" w:cs="Calibri"/>
                <w:color w:val="000000"/>
                <w:szCs w:val="24"/>
                <w:lang w:bidi="si-LK"/>
              </w:rPr>
            </w:pPr>
            <w:r w:rsidRPr="003A1FE8">
              <w:rPr>
                <w:rFonts w:ascii="Calibri" w:eastAsia="Times New Roman" w:hAnsi="Calibri" w:cs="Calibri"/>
                <w:color w:val="000000"/>
                <w:szCs w:val="24"/>
                <w:lang w:bidi="si-LK"/>
              </w:rPr>
              <w:t>Final absorbance</w:t>
            </w:r>
          </w:p>
          <w:p w14:paraId="63406098" w14:textId="77777777" w:rsidR="003A1FE8" w:rsidRPr="003A1FE8" w:rsidRDefault="003A1FE8"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(A</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0.001)</w:t>
            </w:r>
          </w:p>
        </w:tc>
        <w:tc>
          <w:tcPr>
            <w:tcW w:w="3526" w:type="dxa"/>
            <w:noWrap/>
            <w:vAlign w:val="center"/>
          </w:tcPr>
          <w:p w14:paraId="37C68601" w14:textId="77777777" w:rsidR="003A1FE8" w:rsidRPr="003A1FE8" w:rsidRDefault="003A1FE8"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Final meth</w:t>
            </w:r>
            <w:r w:rsidR="00976ADF">
              <w:rPr>
                <w:rFonts w:ascii="Calibri" w:eastAsia="Times New Roman" w:hAnsi="Calibri" w:cs="Calibri"/>
                <w:color w:val="000000"/>
                <w:szCs w:val="24"/>
                <w:lang w:bidi="si-LK"/>
              </w:rPr>
              <w:t>ylene blue concentration/ppm</w:t>
            </w:r>
          </w:p>
        </w:tc>
        <w:tc>
          <w:tcPr>
            <w:tcW w:w="1675" w:type="dxa"/>
            <w:noWrap/>
            <w:vAlign w:val="center"/>
          </w:tcPr>
          <w:p w14:paraId="560FA596" w14:textId="77777777" w:rsidR="003A1FE8" w:rsidRPr="003A1FE8" w:rsidRDefault="003A1FE8" w:rsidP="001D16D7">
            <w:pPr>
              <w:tabs>
                <w:tab w:val="left" w:pos="1785"/>
              </w:tabs>
              <w:spacing w:line="360" w:lineRule="auto"/>
              <w:jc w:val="center"/>
              <w:rPr>
                <w:szCs w:val="24"/>
              </w:rPr>
            </w:pPr>
            <w:r w:rsidRPr="003A1FE8">
              <w:rPr>
                <w:rFonts w:ascii="Calibri" w:eastAsia="Times New Roman" w:hAnsi="Calibri" w:cs="Calibri"/>
                <w:color w:val="000000"/>
                <w:szCs w:val="24"/>
                <w:lang w:bidi="si-LK"/>
              </w:rPr>
              <w:t>% Dye removal</w:t>
            </w:r>
          </w:p>
        </w:tc>
      </w:tr>
      <w:tr w:rsidR="003A1FE8" w:rsidRPr="003A1FE8" w14:paraId="65DD6373" w14:textId="77777777" w:rsidTr="00C559B6">
        <w:trPr>
          <w:trHeight w:val="599"/>
        </w:trPr>
        <w:tc>
          <w:tcPr>
            <w:tcW w:w="1424" w:type="dxa"/>
            <w:noWrap/>
            <w:vAlign w:val="center"/>
            <w:hideMark/>
          </w:tcPr>
          <w:p w14:paraId="6EEB2646" w14:textId="77777777" w:rsidR="003A1FE8" w:rsidRPr="003A1FE8" w:rsidRDefault="003A1FE8" w:rsidP="001D16D7">
            <w:pPr>
              <w:tabs>
                <w:tab w:val="left" w:pos="1785"/>
              </w:tabs>
              <w:spacing w:line="360" w:lineRule="auto"/>
              <w:jc w:val="center"/>
              <w:rPr>
                <w:szCs w:val="24"/>
              </w:rPr>
            </w:pPr>
            <w:commentRangeStart w:id="503"/>
            <w:r w:rsidRPr="003A1FE8">
              <w:rPr>
                <w:szCs w:val="24"/>
              </w:rPr>
              <w:t xml:space="preserve">cycle </w:t>
            </w:r>
            <w:commentRangeEnd w:id="503"/>
            <w:r w:rsidR="00E84421">
              <w:rPr>
                <w:rStyle w:val="CommentReference"/>
              </w:rPr>
              <w:commentReference w:id="503"/>
            </w:r>
            <w:r w:rsidRPr="003A1FE8">
              <w:rPr>
                <w:szCs w:val="24"/>
              </w:rPr>
              <w:t>1</w:t>
            </w:r>
          </w:p>
        </w:tc>
        <w:tc>
          <w:tcPr>
            <w:tcW w:w="2003" w:type="dxa"/>
            <w:noWrap/>
            <w:vAlign w:val="center"/>
            <w:hideMark/>
          </w:tcPr>
          <w:p w14:paraId="4E283B4C" w14:textId="77777777" w:rsidR="003A1FE8" w:rsidRPr="003A1FE8" w:rsidRDefault="003A1FE8" w:rsidP="001D16D7">
            <w:pPr>
              <w:tabs>
                <w:tab w:val="left" w:pos="1785"/>
              </w:tabs>
              <w:spacing w:line="360" w:lineRule="auto"/>
              <w:jc w:val="center"/>
              <w:rPr>
                <w:szCs w:val="24"/>
              </w:rPr>
            </w:pPr>
            <w:r w:rsidRPr="003A1FE8">
              <w:rPr>
                <w:szCs w:val="24"/>
              </w:rPr>
              <w:t>0.077</w:t>
            </w:r>
          </w:p>
        </w:tc>
        <w:tc>
          <w:tcPr>
            <w:tcW w:w="3526" w:type="dxa"/>
            <w:noWrap/>
            <w:vAlign w:val="center"/>
            <w:hideMark/>
          </w:tcPr>
          <w:p w14:paraId="7877B3CA" w14:textId="77777777" w:rsidR="003A1FE8" w:rsidRPr="003A1FE8" w:rsidRDefault="00876389" w:rsidP="001D16D7">
            <w:pPr>
              <w:tabs>
                <w:tab w:val="left" w:pos="1785"/>
              </w:tabs>
              <w:spacing w:line="360" w:lineRule="auto"/>
              <w:jc w:val="center"/>
              <w:rPr>
                <w:szCs w:val="24"/>
              </w:rPr>
            </w:pPr>
            <w:r>
              <w:rPr>
                <w:szCs w:val="24"/>
              </w:rPr>
              <w:t>0.37</w:t>
            </w:r>
          </w:p>
        </w:tc>
        <w:tc>
          <w:tcPr>
            <w:tcW w:w="1675" w:type="dxa"/>
            <w:noWrap/>
            <w:vAlign w:val="center"/>
            <w:hideMark/>
          </w:tcPr>
          <w:p w14:paraId="23393CC7" w14:textId="77777777" w:rsidR="003A1FE8" w:rsidRPr="003A1FE8" w:rsidRDefault="003A1FE8" w:rsidP="001D16D7">
            <w:pPr>
              <w:tabs>
                <w:tab w:val="left" w:pos="1785"/>
              </w:tabs>
              <w:spacing w:line="360" w:lineRule="auto"/>
              <w:jc w:val="center"/>
              <w:rPr>
                <w:szCs w:val="24"/>
              </w:rPr>
            </w:pPr>
            <w:r w:rsidRPr="003A1FE8">
              <w:rPr>
                <w:szCs w:val="24"/>
              </w:rPr>
              <w:t>99.24</w:t>
            </w:r>
          </w:p>
        </w:tc>
      </w:tr>
      <w:tr w:rsidR="003A1FE8" w:rsidRPr="003A1FE8" w14:paraId="78BF6C31" w14:textId="77777777" w:rsidTr="00C559B6">
        <w:trPr>
          <w:trHeight w:val="599"/>
        </w:trPr>
        <w:tc>
          <w:tcPr>
            <w:tcW w:w="1424" w:type="dxa"/>
            <w:noWrap/>
            <w:vAlign w:val="center"/>
            <w:hideMark/>
          </w:tcPr>
          <w:p w14:paraId="793D25B7" w14:textId="77777777" w:rsidR="003A1FE8" w:rsidRPr="003A1FE8" w:rsidRDefault="003A1FE8" w:rsidP="001D16D7">
            <w:pPr>
              <w:tabs>
                <w:tab w:val="left" w:pos="1785"/>
              </w:tabs>
              <w:spacing w:line="360" w:lineRule="auto"/>
              <w:jc w:val="center"/>
              <w:rPr>
                <w:szCs w:val="24"/>
              </w:rPr>
            </w:pPr>
            <w:r w:rsidRPr="003A1FE8">
              <w:rPr>
                <w:szCs w:val="24"/>
              </w:rPr>
              <w:t>cycle 2</w:t>
            </w:r>
          </w:p>
        </w:tc>
        <w:tc>
          <w:tcPr>
            <w:tcW w:w="2003" w:type="dxa"/>
            <w:noWrap/>
            <w:vAlign w:val="center"/>
            <w:hideMark/>
          </w:tcPr>
          <w:p w14:paraId="39DCCFBF" w14:textId="77777777" w:rsidR="003A1FE8" w:rsidRPr="003A1FE8" w:rsidRDefault="003A1FE8" w:rsidP="001D16D7">
            <w:pPr>
              <w:tabs>
                <w:tab w:val="left" w:pos="1785"/>
              </w:tabs>
              <w:spacing w:line="360" w:lineRule="auto"/>
              <w:jc w:val="center"/>
              <w:rPr>
                <w:szCs w:val="24"/>
              </w:rPr>
            </w:pPr>
            <w:r w:rsidRPr="003A1FE8">
              <w:rPr>
                <w:szCs w:val="24"/>
              </w:rPr>
              <w:t>0.015</w:t>
            </w:r>
          </w:p>
        </w:tc>
        <w:tc>
          <w:tcPr>
            <w:tcW w:w="3526" w:type="dxa"/>
            <w:noWrap/>
            <w:vAlign w:val="center"/>
            <w:hideMark/>
          </w:tcPr>
          <w:p w14:paraId="671AAC60" w14:textId="77777777" w:rsidR="003A1FE8" w:rsidRPr="003A1FE8" w:rsidRDefault="00876389" w:rsidP="001D16D7">
            <w:pPr>
              <w:tabs>
                <w:tab w:val="left" w:pos="1785"/>
              </w:tabs>
              <w:spacing w:line="360" w:lineRule="auto"/>
              <w:jc w:val="center"/>
              <w:rPr>
                <w:szCs w:val="24"/>
              </w:rPr>
            </w:pPr>
            <w:r>
              <w:rPr>
                <w:szCs w:val="24"/>
              </w:rPr>
              <w:t>0.07</w:t>
            </w:r>
          </w:p>
        </w:tc>
        <w:tc>
          <w:tcPr>
            <w:tcW w:w="1675" w:type="dxa"/>
            <w:noWrap/>
            <w:vAlign w:val="center"/>
            <w:hideMark/>
          </w:tcPr>
          <w:p w14:paraId="0553BE7D" w14:textId="77777777" w:rsidR="003A1FE8" w:rsidRPr="003A1FE8" w:rsidRDefault="003A1FE8" w:rsidP="001D16D7">
            <w:pPr>
              <w:tabs>
                <w:tab w:val="left" w:pos="1785"/>
              </w:tabs>
              <w:spacing w:line="360" w:lineRule="auto"/>
              <w:jc w:val="center"/>
              <w:rPr>
                <w:szCs w:val="24"/>
              </w:rPr>
            </w:pPr>
            <w:r w:rsidRPr="003A1FE8">
              <w:rPr>
                <w:szCs w:val="24"/>
              </w:rPr>
              <w:t>99.85</w:t>
            </w:r>
          </w:p>
        </w:tc>
      </w:tr>
      <w:tr w:rsidR="003A1FE8" w:rsidRPr="003A1FE8" w14:paraId="0DFE2E6B" w14:textId="77777777" w:rsidTr="00C559B6">
        <w:trPr>
          <w:trHeight w:val="599"/>
        </w:trPr>
        <w:tc>
          <w:tcPr>
            <w:tcW w:w="1424" w:type="dxa"/>
            <w:noWrap/>
            <w:vAlign w:val="center"/>
            <w:hideMark/>
          </w:tcPr>
          <w:p w14:paraId="62A68923" w14:textId="77777777" w:rsidR="003A1FE8" w:rsidRPr="003A1FE8" w:rsidRDefault="003A1FE8" w:rsidP="001D16D7">
            <w:pPr>
              <w:tabs>
                <w:tab w:val="left" w:pos="1785"/>
              </w:tabs>
              <w:spacing w:line="360" w:lineRule="auto"/>
              <w:jc w:val="center"/>
              <w:rPr>
                <w:szCs w:val="24"/>
              </w:rPr>
            </w:pPr>
            <w:r w:rsidRPr="003A1FE8">
              <w:rPr>
                <w:szCs w:val="24"/>
              </w:rPr>
              <w:t>cycle 3</w:t>
            </w:r>
          </w:p>
        </w:tc>
        <w:tc>
          <w:tcPr>
            <w:tcW w:w="2003" w:type="dxa"/>
            <w:noWrap/>
            <w:vAlign w:val="center"/>
            <w:hideMark/>
          </w:tcPr>
          <w:p w14:paraId="29E7EEF0" w14:textId="77777777" w:rsidR="003A1FE8" w:rsidRPr="003A1FE8" w:rsidRDefault="003A1FE8" w:rsidP="001D16D7">
            <w:pPr>
              <w:tabs>
                <w:tab w:val="left" w:pos="1785"/>
              </w:tabs>
              <w:spacing w:line="360" w:lineRule="auto"/>
              <w:jc w:val="center"/>
              <w:rPr>
                <w:szCs w:val="24"/>
              </w:rPr>
            </w:pPr>
            <w:r w:rsidRPr="003A1FE8">
              <w:rPr>
                <w:szCs w:val="24"/>
              </w:rPr>
              <w:t>0.016</w:t>
            </w:r>
          </w:p>
        </w:tc>
        <w:tc>
          <w:tcPr>
            <w:tcW w:w="3526" w:type="dxa"/>
            <w:noWrap/>
            <w:vAlign w:val="center"/>
            <w:hideMark/>
          </w:tcPr>
          <w:p w14:paraId="41C64441" w14:textId="77777777" w:rsidR="003A1FE8" w:rsidRPr="003A1FE8" w:rsidRDefault="00876389" w:rsidP="001D16D7">
            <w:pPr>
              <w:tabs>
                <w:tab w:val="left" w:pos="1785"/>
              </w:tabs>
              <w:spacing w:line="360" w:lineRule="auto"/>
              <w:jc w:val="center"/>
              <w:rPr>
                <w:szCs w:val="24"/>
              </w:rPr>
            </w:pPr>
            <w:r>
              <w:rPr>
                <w:szCs w:val="24"/>
              </w:rPr>
              <w:t>0.07</w:t>
            </w:r>
          </w:p>
        </w:tc>
        <w:tc>
          <w:tcPr>
            <w:tcW w:w="1675" w:type="dxa"/>
            <w:noWrap/>
            <w:vAlign w:val="center"/>
            <w:hideMark/>
          </w:tcPr>
          <w:p w14:paraId="6E354DFF" w14:textId="77777777" w:rsidR="003A1FE8" w:rsidRPr="003A1FE8" w:rsidRDefault="003A1FE8" w:rsidP="001D16D7">
            <w:pPr>
              <w:tabs>
                <w:tab w:val="left" w:pos="1785"/>
              </w:tabs>
              <w:spacing w:line="360" w:lineRule="auto"/>
              <w:jc w:val="center"/>
              <w:rPr>
                <w:szCs w:val="24"/>
              </w:rPr>
            </w:pPr>
            <w:r w:rsidRPr="003A1FE8">
              <w:rPr>
                <w:szCs w:val="24"/>
              </w:rPr>
              <w:t>99.84</w:t>
            </w:r>
          </w:p>
        </w:tc>
      </w:tr>
      <w:tr w:rsidR="003A1FE8" w:rsidRPr="003A1FE8" w14:paraId="14E7FFC2" w14:textId="77777777" w:rsidTr="00C559B6">
        <w:trPr>
          <w:trHeight w:val="599"/>
        </w:trPr>
        <w:tc>
          <w:tcPr>
            <w:tcW w:w="1424" w:type="dxa"/>
            <w:noWrap/>
            <w:vAlign w:val="center"/>
            <w:hideMark/>
          </w:tcPr>
          <w:p w14:paraId="6B477F3B" w14:textId="77777777" w:rsidR="003A1FE8" w:rsidRPr="003A1FE8" w:rsidRDefault="003A1FE8" w:rsidP="001D16D7">
            <w:pPr>
              <w:tabs>
                <w:tab w:val="left" w:pos="1785"/>
              </w:tabs>
              <w:spacing w:line="360" w:lineRule="auto"/>
              <w:jc w:val="center"/>
              <w:rPr>
                <w:szCs w:val="24"/>
              </w:rPr>
            </w:pPr>
            <w:r w:rsidRPr="003A1FE8">
              <w:rPr>
                <w:szCs w:val="24"/>
              </w:rPr>
              <w:t>cycle 4</w:t>
            </w:r>
          </w:p>
        </w:tc>
        <w:tc>
          <w:tcPr>
            <w:tcW w:w="2003" w:type="dxa"/>
            <w:noWrap/>
            <w:vAlign w:val="center"/>
            <w:hideMark/>
          </w:tcPr>
          <w:p w14:paraId="30E8FBC3" w14:textId="77777777" w:rsidR="003A1FE8" w:rsidRPr="003A1FE8" w:rsidRDefault="003A1FE8" w:rsidP="001D16D7">
            <w:pPr>
              <w:tabs>
                <w:tab w:val="left" w:pos="1785"/>
              </w:tabs>
              <w:spacing w:line="360" w:lineRule="auto"/>
              <w:jc w:val="center"/>
              <w:rPr>
                <w:szCs w:val="24"/>
              </w:rPr>
            </w:pPr>
            <w:r w:rsidRPr="003A1FE8">
              <w:rPr>
                <w:szCs w:val="24"/>
              </w:rPr>
              <w:t>0.017</w:t>
            </w:r>
          </w:p>
        </w:tc>
        <w:tc>
          <w:tcPr>
            <w:tcW w:w="3526" w:type="dxa"/>
            <w:noWrap/>
            <w:vAlign w:val="center"/>
            <w:hideMark/>
          </w:tcPr>
          <w:p w14:paraId="750F2F18" w14:textId="77777777" w:rsidR="003A1FE8" w:rsidRPr="003A1FE8" w:rsidRDefault="00876389" w:rsidP="001D16D7">
            <w:pPr>
              <w:tabs>
                <w:tab w:val="left" w:pos="1785"/>
              </w:tabs>
              <w:spacing w:line="360" w:lineRule="auto"/>
              <w:jc w:val="center"/>
              <w:rPr>
                <w:szCs w:val="24"/>
              </w:rPr>
            </w:pPr>
            <w:r>
              <w:rPr>
                <w:szCs w:val="24"/>
              </w:rPr>
              <w:t>0.08</w:t>
            </w:r>
          </w:p>
        </w:tc>
        <w:tc>
          <w:tcPr>
            <w:tcW w:w="1675" w:type="dxa"/>
            <w:noWrap/>
            <w:vAlign w:val="center"/>
            <w:hideMark/>
          </w:tcPr>
          <w:p w14:paraId="628EA1F4" w14:textId="77777777" w:rsidR="003A1FE8" w:rsidRPr="003A1FE8" w:rsidRDefault="003A1FE8" w:rsidP="001D16D7">
            <w:pPr>
              <w:tabs>
                <w:tab w:val="left" w:pos="1785"/>
              </w:tabs>
              <w:spacing w:line="360" w:lineRule="auto"/>
              <w:jc w:val="center"/>
              <w:rPr>
                <w:szCs w:val="24"/>
              </w:rPr>
            </w:pPr>
            <w:r w:rsidRPr="003A1FE8">
              <w:rPr>
                <w:szCs w:val="24"/>
              </w:rPr>
              <w:t>99.83</w:t>
            </w:r>
          </w:p>
        </w:tc>
      </w:tr>
      <w:tr w:rsidR="003A1FE8" w:rsidRPr="003A1FE8" w14:paraId="38124390" w14:textId="77777777" w:rsidTr="00C559B6">
        <w:trPr>
          <w:trHeight w:val="599"/>
        </w:trPr>
        <w:tc>
          <w:tcPr>
            <w:tcW w:w="1424" w:type="dxa"/>
            <w:noWrap/>
            <w:vAlign w:val="center"/>
            <w:hideMark/>
          </w:tcPr>
          <w:p w14:paraId="234B8175" w14:textId="77777777" w:rsidR="003A1FE8" w:rsidRPr="003A1FE8" w:rsidRDefault="003A1FE8" w:rsidP="001D16D7">
            <w:pPr>
              <w:tabs>
                <w:tab w:val="left" w:pos="1785"/>
              </w:tabs>
              <w:spacing w:line="360" w:lineRule="auto"/>
              <w:jc w:val="center"/>
              <w:rPr>
                <w:szCs w:val="24"/>
              </w:rPr>
            </w:pPr>
            <w:r w:rsidRPr="003A1FE8">
              <w:rPr>
                <w:szCs w:val="24"/>
              </w:rPr>
              <w:t>cycle 5</w:t>
            </w:r>
          </w:p>
        </w:tc>
        <w:tc>
          <w:tcPr>
            <w:tcW w:w="2003" w:type="dxa"/>
            <w:noWrap/>
            <w:vAlign w:val="center"/>
            <w:hideMark/>
          </w:tcPr>
          <w:p w14:paraId="22B22006" w14:textId="77777777" w:rsidR="003A1FE8" w:rsidRPr="003A1FE8" w:rsidRDefault="003A1FE8" w:rsidP="001D16D7">
            <w:pPr>
              <w:tabs>
                <w:tab w:val="left" w:pos="1785"/>
              </w:tabs>
              <w:spacing w:line="360" w:lineRule="auto"/>
              <w:jc w:val="center"/>
              <w:rPr>
                <w:szCs w:val="24"/>
              </w:rPr>
            </w:pPr>
            <w:r w:rsidRPr="003A1FE8">
              <w:rPr>
                <w:szCs w:val="24"/>
              </w:rPr>
              <w:t>0.014</w:t>
            </w:r>
          </w:p>
        </w:tc>
        <w:tc>
          <w:tcPr>
            <w:tcW w:w="3526" w:type="dxa"/>
            <w:noWrap/>
            <w:vAlign w:val="center"/>
            <w:hideMark/>
          </w:tcPr>
          <w:p w14:paraId="26835AB3" w14:textId="77777777" w:rsidR="003A1FE8" w:rsidRPr="003A1FE8" w:rsidRDefault="00876389" w:rsidP="001D16D7">
            <w:pPr>
              <w:tabs>
                <w:tab w:val="left" w:pos="1785"/>
              </w:tabs>
              <w:spacing w:line="360" w:lineRule="auto"/>
              <w:jc w:val="center"/>
              <w:rPr>
                <w:szCs w:val="24"/>
              </w:rPr>
            </w:pPr>
            <w:r>
              <w:rPr>
                <w:szCs w:val="24"/>
              </w:rPr>
              <w:t>0.06</w:t>
            </w:r>
          </w:p>
        </w:tc>
        <w:tc>
          <w:tcPr>
            <w:tcW w:w="1675" w:type="dxa"/>
            <w:noWrap/>
            <w:vAlign w:val="center"/>
            <w:hideMark/>
          </w:tcPr>
          <w:p w14:paraId="183B5AAC" w14:textId="77777777" w:rsidR="003A1FE8" w:rsidRPr="003A1FE8" w:rsidRDefault="003A1FE8" w:rsidP="001D16D7">
            <w:pPr>
              <w:tabs>
                <w:tab w:val="left" w:pos="1785"/>
              </w:tabs>
              <w:spacing w:line="360" w:lineRule="auto"/>
              <w:jc w:val="center"/>
              <w:rPr>
                <w:szCs w:val="24"/>
              </w:rPr>
            </w:pPr>
            <w:r w:rsidRPr="003A1FE8">
              <w:rPr>
                <w:szCs w:val="24"/>
              </w:rPr>
              <w:t>99.86</w:t>
            </w:r>
          </w:p>
        </w:tc>
      </w:tr>
      <w:tr w:rsidR="003A1FE8" w:rsidRPr="003A1FE8" w14:paraId="0B7FA36E" w14:textId="77777777" w:rsidTr="00C559B6">
        <w:trPr>
          <w:trHeight w:val="599"/>
        </w:trPr>
        <w:tc>
          <w:tcPr>
            <w:tcW w:w="1424" w:type="dxa"/>
            <w:noWrap/>
            <w:vAlign w:val="center"/>
            <w:hideMark/>
          </w:tcPr>
          <w:p w14:paraId="2FB6C54D" w14:textId="77777777" w:rsidR="003A1FE8" w:rsidRPr="003A1FE8" w:rsidRDefault="003A1FE8" w:rsidP="001D16D7">
            <w:pPr>
              <w:tabs>
                <w:tab w:val="left" w:pos="1785"/>
              </w:tabs>
              <w:spacing w:line="360" w:lineRule="auto"/>
              <w:jc w:val="center"/>
              <w:rPr>
                <w:szCs w:val="24"/>
              </w:rPr>
            </w:pPr>
            <w:r w:rsidRPr="003A1FE8">
              <w:rPr>
                <w:szCs w:val="24"/>
              </w:rPr>
              <w:t>cycle 6</w:t>
            </w:r>
          </w:p>
        </w:tc>
        <w:tc>
          <w:tcPr>
            <w:tcW w:w="2003" w:type="dxa"/>
            <w:noWrap/>
            <w:vAlign w:val="center"/>
            <w:hideMark/>
          </w:tcPr>
          <w:p w14:paraId="11BBFA96" w14:textId="77777777" w:rsidR="003A1FE8" w:rsidRPr="003A1FE8" w:rsidRDefault="003A1FE8" w:rsidP="001D16D7">
            <w:pPr>
              <w:tabs>
                <w:tab w:val="left" w:pos="1785"/>
              </w:tabs>
              <w:spacing w:line="360" w:lineRule="auto"/>
              <w:jc w:val="center"/>
              <w:rPr>
                <w:szCs w:val="24"/>
              </w:rPr>
            </w:pPr>
            <w:r w:rsidRPr="003A1FE8">
              <w:rPr>
                <w:szCs w:val="24"/>
              </w:rPr>
              <w:t>0.015</w:t>
            </w:r>
          </w:p>
        </w:tc>
        <w:tc>
          <w:tcPr>
            <w:tcW w:w="3526" w:type="dxa"/>
            <w:noWrap/>
            <w:vAlign w:val="center"/>
            <w:hideMark/>
          </w:tcPr>
          <w:p w14:paraId="7388F746" w14:textId="77777777" w:rsidR="003A1FE8" w:rsidRPr="003A1FE8" w:rsidRDefault="003A1FE8" w:rsidP="001D16D7">
            <w:pPr>
              <w:tabs>
                <w:tab w:val="left" w:pos="1785"/>
              </w:tabs>
              <w:spacing w:line="360" w:lineRule="auto"/>
              <w:jc w:val="center"/>
              <w:rPr>
                <w:szCs w:val="24"/>
              </w:rPr>
            </w:pPr>
            <w:r w:rsidRPr="003A1FE8">
              <w:rPr>
                <w:szCs w:val="24"/>
              </w:rPr>
              <w:t>0.</w:t>
            </w:r>
            <w:r w:rsidR="00876389">
              <w:rPr>
                <w:szCs w:val="24"/>
              </w:rPr>
              <w:t>07</w:t>
            </w:r>
          </w:p>
        </w:tc>
        <w:tc>
          <w:tcPr>
            <w:tcW w:w="1675" w:type="dxa"/>
            <w:noWrap/>
            <w:vAlign w:val="center"/>
            <w:hideMark/>
          </w:tcPr>
          <w:p w14:paraId="68832DC4" w14:textId="77777777" w:rsidR="003A1FE8" w:rsidRPr="003A1FE8" w:rsidRDefault="003A1FE8" w:rsidP="001D16D7">
            <w:pPr>
              <w:tabs>
                <w:tab w:val="left" w:pos="1785"/>
              </w:tabs>
              <w:spacing w:line="360" w:lineRule="auto"/>
              <w:jc w:val="center"/>
              <w:rPr>
                <w:szCs w:val="24"/>
              </w:rPr>
            </w:pPr>
            <w:r w:rsidRPr="003A1FE8">
              <w:rPr>
                <w:szCs w:val="24"/>
              </w:rPr>
              <w:t>99.85</w:t>
            </w:r>
          </w:p>
        </w:tc>
      </w:tr>
    </w:tbl>
    <w:p w14:paraId="3AAD63AA" w14:textId="77777777" w:rsidR="0094631E" w:rsidRDefault="0094631E" w:rsidP="001D16D7">
      <w:pPr>
        <w:tabs>
          <w:tab w:val="left" w:pos="1785"/>
        </w:tabs>
        <w:spacing w:line="360" w:lineRule="auto"/>
        <w:jc w:val="both"/>
        <w:rPr>
          <w:szCs w:val="24"/>
        </w:rPr>
      </w:pPr>
    </w:p>
    <w:p w14:paraId="28D54D25" w14:textId="77777777" w:rsidR="0094631E" w:rsidRDefault="00C559B6" w:rsidP="001D16D7">
      <w:pPr>
        <w:tabs>
          <w:tab w:val="left" w:pos="1785"/>
        </w:tabs>
        <w:spacing w:line="360" w:lineRule="auto"/>
        <w:jc w:val="both"/>
        <w:rPr>
          <w:szCs w:val="24"/>
        </w:rPr>
      </w:pPr>
      <w:r>
        <w:rPr>
          <w:szCs w:val="24"/>
        </w:rPr>
        <w:t xml:space="preserve">As given in the </w:t>
      </w:r>
      <w:r w:rsidR="003A58AB">
        <w:rPr>
          <w:szCs w:val="24"/>
        </w:rPr>
        <w:t>Figure 3.15</w:t>
      </w:r>
      <w:r w:rsidR="0094631E">
        <w:rPr>
          <w:szCs w:val="24"/>
        </w:rPr>
        <w:t>,</w:t>
      </w:r>
      <w:r w:rsidR="0094631E" w:rsidRPr="008A709A">
        <w:rPr>
          <w:szCs w:val="24"/>
        </w:rPr>
        <w:t xml:space="preserve"> the </w:t>
      </w:r>
      <w:r w:rsidR="0094631E">
        <w:rPr>
          <w:szCs w:val="24"/>
        </w:rPr>
        <w:t xml:space="preserve">dye removal percentage has varied </w:t>
      </w:r>
      <w:r>
        <w:rPr>
          <w:szCs w:val="24"/>
        </w:rPr>
        <w:t>negligibly</w:t>
      </w:r>
      <w:r w:rsidR="0094631E">
        <w:rPr>
          <w:szCs w:val="24"/>
        </w:rPr>
        <w:t xml:space="preserve"> over the five cycles</w:t>
      </w:r>
      <w:r w:rsidR="0094631E" w:rsidRPr="008A709A">
        <w:rPr>
          <w:szCs w:val="24"/>
        </w:rPr>
        <w:t xml:space="preserve">. As a result, this can provide the impression that it can be used multiple times, </w:t>
      </w:r>
      <w:r>
        <w:rPr>
          <w:szCs w:val="24"/>
        </w:rPr>
        <w:t xml:space="preserve">more than five cycles </w:t>
      </w:r>
      <w:r w:rsidR="0094631E" w:rsidRPr="008A709A">
        <w:rPr>
          <w:szCs w:val="24"/>
        </w:rPr>
        <w:t>resulting in a cost savings.</w:t>
      </w:r>
    </w:p>
    <w:p w14:paraId="19FD5CDC" w14:textId="77777777" w:rsidR="008A0475" w:rsidRDefault="003E5364" w:rsidP="001D16D7">
      <w:pPr>
        <w:keepNext/>
        <w:tabs>
          <w:tab w:val="left" w:pos="1785"/>
        </w:tabs>
        <w:spacing w:line="360" w:lineRule="auto"/>
        <w:jc w:val="both"/>
      </w:pPr>
      <w:r>
        <w:rPr>
          <w:noProof/>
          <w:lang w:val="en-GB" w:eastAsia="en-GB"/>
        </w:rPr>
        <w:lastRenderedPageBreak/>
        <w:drawing>
          <wp:inline distT="0" distB="0" distL="0" distR="0" wp14:anchorId="3DACEECC" wp14:editId="2E51EE8A">
            <wp:extent cx="5248275" cy="2933700"/>
            <wp:effectExtent l="0" t="0" r="9525" b="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7E02449" w14:textId="77777777" w:rsidR="003A1FE8" w:rsidRPr="003936B9" w:rsidRDefault="008A0475" w:rsidP="003936B9">
      <w:pPr>
        <w:pStyle w:val="Caption"/>
        <w:spacing w:line="360" w:lineRule="auto"/>
        <w:rPr>
          <w:i w:val="0"/>
          <w:iCs w:val="0"/>
          <w:color w:val="auto"/>
          <w:sz w:val="24"/>
          <w:szCs w:val="24"/>
        </w:rPr>
      </w:pPr>
      <w:bookmarkStart w:id="504" w:name="_Toc80342688"/>
      <w:r w:rsidRPr="003936B9">
        <w:rPr>
          <w:b/>
          <w:bCs/>
          <w:i w:val="0"/>
          <w:iCs w:val="0"/>
          <w:color w:val="auto"/>
          <w:sz w:val="24"/>
          <w:szCs w:val="24"/>
        </w:rPr>
        <w:t xml:space="preserve">Figure </w:t>
      </w:r>
      <w:r w:rsidR="00A25B39" w:rsidRPr="003936B9">
        <w:rPr>
          <w:b/>
          <w:bCs/>
          <w:i w:val="0"/>
          <w:iCs w:val="0"/>
          <w:color w:val="auto"/>
          <w:sz w:val="24"/>
          <w:szCs w:val="24"/>
        </w:rPr>
        <w:fldChar w:fldCharType="begin"/>
      </w:r>
      <w:r w:rsidR="00A25B39" w:rsidRPr="003936B9">
        <w:rPr>
          <w:b/>
          <w:bCs/>
          <w:i w:val="0"/>
          <w:iCs w:val="0"/>
          <w:color w:val="auto"/>
          <w:sz w:val="24"/>
          <w:szCs w:val="24"/>
        </w:rPr>
        <w:instrText xml:space="preserve"> STYLEREF 1 \s </w:instrText>
      </w:r>
      <w:r w:rsidR="00A25B39" w:rsidRPr="003936B9">
        <w:rPr>
          <w:b/>
          <w:bCs/>
          <w:i w:val="0"/>
          <w:iCs w:val="0"/>
          <w:color w:val="auto"/>
          <w:sz w:val="24"/>
          <w:szCs w:val="24"/>
        </w:rPr>
        <w:fldChar w:fldCharType="separate"/>
      </w:r>
      <w:r w:rsidR="00A25B39" w:rsidRPr="003936B9">
        <w:rPr>
          <w:b/>
          <w:bCs/>
          <w:i w:val="0"/>
          <w:iCs w:val="0"/>
          <w:noProof/>
          <w:color w:val="auto"/>
          <w:sz w:val="24"/>
          <w:szCs w:val="24"/>
        </w:rPr>
        <w:t>3</w:t>
      </w:r>
      <w:r w:rsidR="00A25B39" w:rsidRPr="003936B9">
        <w:rPr>
          <w:b/>
          <w:bCs/>
          <w:i w:val="0"/>
          <w:iCs w:val="0"/>
          <w:color w:val="auto"/>
          <w:sz w:val="24"/>
          <w:szCs w:val="24"/>
        </w:rPr>
        <w:fldChar w:fldCharType="end"/>
      </w:r>
      <w:r w:rsidR="00A25B39" w:rsidRPr="003936B9">
        <w:rPr>
          <w:b/>
          <w:bCs/>
          <w:i w:val="0"/>
          <w:iCs w:val="0"/>
          <w:color w:val="auto"/>
          <w:sz w:val="24"/>
          <w:szCs w:val="24"/>
        </w:rPr>
        <w:t>.</w:t>
      </w:r>
      <w:r w:rsidR="00A25B39" w:rsidRPr="003936B9">
        <w:rPr>
          <w:b/>
          <w:bCs/>
          <w:i w:val="0"/>
          <w:iCs w:val="0"/>
          <w:color w:val="auto"/>
          <w:sz w:val="24"/>
          <w:szCs w:val="24"/>
        </w:rPr>
        <w:fldChar w:fldCharType="begin"/>
      </w:r>
      <w:r w:rsidR="00A25B39" w:rsidRPr="003936B9">
        <w:rPr>
          <w:b/>
          <w:bCs/>
          <w:i w:val="0"/>
          <w:iCs w:val="0"/>
          <w:color w:val="auto"/>
          <w:sz w:val="24"/>
          <w:szCs w:val="24"/>
        </w:rPr>
        <w:instrText xml:space="preserve"> SEQ Figure \* ARABIC \s 1 </w:instrText>
      </w:r>
      <w:r w:rsidR="00A25B39" w:rsidRPr="003936B9">
        <w:rPr>
          <w:b/>
          <w:bCs/>
          <w:i w:val="0"/>
          <w:iCs w:val="0"/>
          <w:color w:val="auto"/>
          <w:sz w:val="24"/>
          <w:szCs w:val="24"/>
        </w:rPr>
        <w:fldChar w:fldCharType="separate"/>
      </w:r>
      <w:r w:rsidR="00A25B39" w:rsidRPr="003936B9">
        <w:rPr>
          <w:b/>
          <w:bCs/>
          <w:i w:val="0"/>
          <w:iCs w:val="0"/>
          <w:noProof/>
          <w:color w:val="auto"/>
          <w:sz w:val="24"/>
          <w:szCs w:val="24"/>
        </w:rPr>
        <w:t>15</w:t>
      </w:r>
      <w:r w:rsidR="00A25B39" w:rsidRPr="003936B9">
        <w:rPr>
          <w:b/>
          <w:bCs/>
          <w:i w:val="0"/>
          <w:iCs w:val="0"/>
          <w:color w:val="auto"/>
          <w:sz w:val="24"/>
          <w:szCs w:val="24"/>
        </w:rPr>
        <w:fldChar w:fldCharType="end"/>
      </w:r>
      <w:r w:rsidRPr="003936B9">
        <w:rPr>
          <w:i w:val="0"/>
          <w:iCs w:val="0"/>
          <w:color w:val="auto"/>
          <w:sz w:val="24"/>
          <w:szCs w:val="24"/>
        </w:rPr>
        <w:t>. Reusability</w:t>
      </w:r>
      <w:r w:rsidRPr="003936B9">
        <w:rPr>
          <w:i w:val="0"/>
          <w:iCs w:val="0"/>
          <w:color w:val="auto"/>
          <w:sz w:val="24"/>
          <w:szCs w:val="30"/>
        </w:rPr>
        <w:t xml:space="preserve"> </w:t>
      </w:r>
      <w:r w:rsidRPr="003936B9">
        <w:rPr>
          <w:i w:val="0"/>
          <w:iCs w:val="0"/>
          <w:color w:val="auto"/>
          <w:sz w:val="24"/>
          <w:szCs w:val="24"/>
        </w:rPr>
        <w:t>of demineralized char on dye removal (Agitating speed: 120rpm, Adsorbent dosage (Demineralized tire char):0.2 g per 50 mL of methylene blue solution, Contact time: 20 min, Initial methylene blue concentration: 50 ppm</w:t>
      </w:r>
      <m:oMath>
        <m:r>
          <w:rPr>
            <w:rFonts w:ascii="Cambria Math" w:hAnsi="Cambria Math"/>
            <w:color w:val="auto"/>
            <w:sz w:val="24"/>
            <w:szCs w:val="24"/>
          </w:rPr>
          <m:t>,</m:t>
        </m:r>
      </m:oMath>
      <w:r w:rsidRPr="003936B9">
        <w:rPr>
          <w:i w:val="0"/>
          <w:iCs w:val="0"/>
          <w:color w:val="auto"/>
          <w:sz w:val="24"/>
          <w:szCs w:val="24"/>
        </w:rPr>
        <w:t xml:space="preserve"> Temperature: 40</w:t>
      </w:r>
      <m:oMath>
        <m:r>
          <w:rPr>
            <w:rFonts w:ascii="Cambria Math" w:hAnsi="Cambria Math"/>
            <w:color w:val="auto"/>
            <w:sz w:val="24"/>
            <w:szCs w:val="24"/>
          </w:rPr>
          <m:t xml:space="preserve"> ℃</m:t>
        </m:r>
      </m:oMath>
      <w:r w:rsidRPr="003936B9">
        <w:rPr>
          <w:i w:val="0"/>
          <w:iCs w:val="0"/>
          <w:color w:val="auto"/>
          <w:sz w:val="24"/>
          <w:szCs w:val="24"/>
        </w:rPr>
        <w:t>, pH -6)</w:t>
      </w:r>
      <w:bookmarkEnd w:id="504"/>
    </w:p>
    <w:p w14:paraId="5CDCDF7B" w14:textId="77777777" w:rsidR="003E5364" w:rsidRDefault="003936B9" w:rsidP="001D16D7">
      <w:pPr>
        <w:tabs>
          <w:tab w:val="left" w:pos="1785"/>
        </w:tabs>
        <w:spacing w:line="360" w:lineRule="auto"/>
        <w:jc w:val="both"/>
        <w:rPr>
          <w:rFonts w:eastAsiaTheme="minorEastAsia"/>
          <w:iCs/>
        </w:rPr>
      </w:pPr>
      <w:r>
        <w:tab/>
      </w:r>
      <w:r w:rsidR="0094631E">
        <w:t xml:space="preserve">It can be seen that, dye removal percentage became almost constant </w:t>
      </w:r>
      <w:r w:rsidR="003E5364">
        <w:t xml:space="preserve">from the first cycle to </w:t>
      </w:r>
      <w:r w:rsidR="0094631E">
        <w:t xml:space="preserve">the </w:t>
      </w:r>
      <w:r w:rsidR="003E5364">
        <w:t xml:space="preserve">sixth </w:t>
      </w:r>
      <w:r w:rsidR="0094631E">
        <w:rPr>
          <w:rFonts w:eastAsiaTheme="minorEastAsia"/>
          <w:iCs/>
        </w:rPr>
        <w:t>cycle .According to the desorption data it reveals that  demineralized tire char can be reused more than five times facilitating  a higher percentage of dye removal (</w:t>
      </w:r>
      <m:oMath>
        <m:r>
          <w:rPr>
            <w:rFonts w:ascii="Cambria Math" w:eastAsiaTheme="minorEastAsia" w:hAnsi="Cambria Math"/>
          </w:rPr>
          <m:t>~99%)</m:t>
        </m:r>
      </m:oMath>
      <w:r w:rsidR="00AE5093">
        <w:rPr>
          <w:rFonts w:eastAsiaTheme="minorEastAsia"/>
          <w:iCs/>
        </w:rPr>
        <w:t>.</w:t>
      </w:r>
    </w:p>
    <w:p w14:paraId="20765F28" w14:textId="77777777" w:rsidR="003936B9" w:rsidRDefault="003936B9" w:rsidP="001D16D7">
      <w:pPr>
        <w:tabs>
          <w:tab w:val="left" w:pos="1785"/>
        </w:tabs>
        <w:spacing w:line="360" w:lineRule="auto"/>
        <w:jc w:val="both"/>
        <w:rPr>
          <w:rFonts w:eastAsiaTheme="minorEastAsia"/>
          <w:iCs/>
        </w:rPr>
      </w:pPr>
      <w:r>
        <w:rPr>
          <w:rFonts w:eastAsiaTheme="minorEastAsia"/>
          <w:iCs/>
        </w:rPr>
        <w:t>Figure 3.16 represents the equilibrium methylene blue solutions at each cycle.</w:t>
      </w:r>
    </w:p>
    <w:p w14:paraId="782D4377" w14:textId="77777777" w:rsidR="00AE5093" w:rsidRDefault="003A1FE8" w:rsidP="003936B9">
      <w:pPr>
        <w:keepNext/>
        <w:tabs>
          <w:tab w:val="left" w:pos="1785"/>
        </w:tabs>
        <w:spacing w:line="360" w:lineRule="auto"/>
        <w:ind w:left="450"/>
        <w:jc w:val="both"/>
      </w:pPr>
      <w:r w:rsidRPr="003A1FE8">
        <w:rPr>
          <w:noProof/>
          <w:szCs w:val="24"/>
          <w:lang w:val="en-GB" w:eastAsia="en-GB"/>
        </w:rPr>
        <w:drawing>
          <wp:inline distT="0" distB="0" distL="0" distR="0" wp14:anchorId="1838E33A" wp14:editId="5971D94C">
            <wp:extent cx="4810125" cy="1743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210422_130125.jpg"/>
                    <pic:cNvPicPr/>
                  </pic:nvPicPr>
                  <pic:blipFill rotWithShape="1">
                    <a:blip r:embed="rId44" cstate="print">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t="6564" r="5449" b="17523"/>
                    <a:stretch/>
                  </pic:blipFill>
                  <pic:spPr bwMode="auto">
                    <a:xfrm>
                      <a:off x="0" y="0"/>
                      <a:ext cx="4810125" cy="1743075"/>
                    </a:xfrm>
                    <a:prstGeom prst="rect">
                      <a:avLst/>
                    </a:prstGeom>
                    <a:ln>
                      <a:noFill/>
                    </a:ln>
                    <a:extLst>
                      <a:ext uri="{53640926-AAD7-44D8-BBD7-CCE9431645EC}">
                        <a14:shadowObscured xmlns:a14="http://schemas.microsoft.com/office/drawing/2010/main"/>
                      </a:ext>
                    </a:extLst>
                  </pic:spPr>
                </pic:pic>
              </a:graphicData>
            </a:graphic>
          </wp:inline>
        </w:drawing>
      </w:r>
    </w:p>
    <w:p w14:paraId="7B82266F" w14:textId="77777777" w:rsidR="0087384D" w:rsidRPr="00491F87" w:rsidRDefault="003936B9" w:rsidP="00491F87">
      <w:pPr>
        <w:pStyle w:val="Caption"/>
        <w:spacing w:line="360" w:lineRule="auto"/>
        <w:rPr>
          <w:i w:val="0"/>
          <w:iCs w:val="0"/>
          <w:color w:val="auto"/>
          <w:sz w:val="24"/>
          <w:szCs w:val="24"/>
        </w:rPr>
      </w:pPr>
      <w:bookmarkStart w:id="505" w:name="_Toc80342689"/>
      <w:r>
        <w:rPr>
          <w:b/>
          <w:bCs/>
          <w:i w:val="0"/>
          <w:iCs w:val="0"/>
          <w:color w:val="auto"/>
          <w:sz w:val="24"/>
          <w:szCs w:val="24"/>
        </w:rPr>
        <w:t xml:space="preserve">   </w:t>
      </w:r>
      <w:r w:rsidR="00AE5093" w:rsidRPr="003936B9">
        <w:rPr>
          <w:b/>
          <w:bCs/>
          <w:i w:val="0"/>
          <w:iCs w:val="0"/>
          <w:color w:val="auto"/>
          <w:sz w:val="24"/>
          <w:szCs w:val="24"/>
        </w:rPr>
        <w:t xml:space="preserve">Figure </w:t>
      </w:r>
      <w:r w:rsidR="00A25B39" w:rsidRPr="003936B9">
        <w:rPr>
          <w:b/>
          <w:bCs/>
          <w:i w:val="0"/>
          <w:iCs w:val="0"/>
          <w:color w:val="auto"/>
          <w:sz w:val="24"/>
          <w:szCs w:val="24"/>
        </w:rPr>
        <w:fldChar w:fldCharType="begin"/>
      </w:r>
      <w:r w:rsidR="00A25B39" w:rsidRPr="003936B9">
        <w:rPr>
          <w:b/>
          <w:bCs/>
          <w:i w:val="0"/>
          <w:iCs w:val="0"/>
          <w:color w:val="auto"/>
          <w:sz w:val="24"/>
          <w:szCs w:val="24"/>
        </w:rPr>
        <w:instrText xml:space="preserve"> STYLEREF 1 \s </w:instrText>
      </w:r>
      <w:r w:rsidR="00A25B39" w:rsidRPr="003936B9">
        <w:rPr>
          <w:b/>
          <w:bCs/>
          <w:i w:val="0"/>
          <w:iCs w:val="0"/>
          <w:color w:val="auto"/>
          <w:sz w:val="24"/>
          <w:szCs w:val="24"/>
        </w:rPr>
        <w:fldChar w:fldCharType="separate"/>
      </w:r>
      <w:r w:rsidR="00A25B39" w:rsidRPr="003936B9">
        <w:rPr>
          <w:b/>
          <w:bCs/>
          <w:i w:val="0"/>
          <w:iCs w:val="0"/>
          <w:noProof/>
          <w:color w:val="auto"/>
          <w:sz w:val="24"/>
          <w:szCs w:val="24"/>
        </w:rPr>
        <w:t>3</w:t>
      </w:r>
      <w:r w:rsidR="00A25B39" w:rsidRPr="003936B9">
        <w:rPr>
          <w:b/>
          <w:bCs/>
          <w:i w:val="0"/>
          <w:iCs w:val="0"/>
          <w:color w:val="auto"/>
          <w:sz w:val="24"/>
          <w:szCs w:val="24"/>
        </w:rPr>
        <w:fldChar w:fldCharType="end"/>
      </w:r>
      <w:r w:rsidR="00A25B39" w:rsidRPr="003936B9">
        <w:rPr>
          <w:b/>
          <w:bCs/>
          <w:i w:val="0"/>
          <w:iCs w:val="0"/>
          <w:color w:val="auto"/>
          <w:sz w:val="24"/>
          <w:szCs w:val="24"/>
        </w:rPr>
        <w:t>.</w:t>
      </w:r>
      <w:r w:rsidR="00A25B39" w:rsidRPr="003936B9">
        <w:rPr>
          <w:b/>
          <w:bCs/>
          <w:i w:val="0"/>
          <w:iCs w:val="0"/>
          <w:color w:val="auto"/>
          <w:sz w:val="24"/>
          <w:szCs w:val="24"/>
        </w:rPr>
        <w:fldChar w:fldCharType="begin"/>
      </w:r>
      <w:r w:rsidR="00A25B39" w:rsidRPr="003936B9">
        <w:rPr>
          <w:b/>
          <w:bCs/>
          <w:i w:val="0"/>
          <w:iCs w:val="0"/>
          <w:color w:val="auto"/>
          <w:sz w:val="24"/>
          <w:szCs w:val="24"/>
        </w:rPr>
        <w:instrText xml:space="preserve"> SEQ Figure \* ARABIC \s 1 </w:instrText>
      </w:r>
      <w:r w:rsidR="00A25B39" w:rsidRPr="003936B9">
        <w:rPr>
          <w:b/>
          <w:bCs/>
          <w:i w:val="0"/>
          <w:iCs w:val="0"/>
          <w:color w:val="auto"/>
          <w:sz w:val="24"/>
          <w:szCs w:val="24"/>
        </w:rPr>
        <w:fldChar w:fldCharType="separate"/>
      </w:r>
      <w:r w:rsidR="00A25B39" w:rsidRPr="003936B9">
        <w:rPr>
          <w:b/>
          <w:bCs/>
          <w:i w:val="0"/>
          <w:iCs w:val="0"/>
          <w:noProof/>
          <w:color w:val="auto"/>
          <w:sz w:val="24"/>
          <w:szCs w:val="24"/>
        </w:rPr>
        <w:t>16</w:t>
      </w:r>
      <w:r w:rsidR="00A25B39" w:rsidRPr="003936B9">
        <w:rPr>
          <w:b/>
          <w:bCs/>
          <w:i w:val="0"/>
          <w:iCs w:val="0"/>
          <w:color w:val="auto"/>
          <w:sz w:val="24"/>
          <w:szCs w:val="24"/>
        </w:rPr>
        <w:fldChar w:fldCharType="end"/>
      </w:r>
      <w:r w:rsidR="00AE5093" w:rsidRPr="003936B9">
        <w:rPr>
          <w:i w:val="0"/>
          <w:iCs w:val="0"/>
          <w:color w:val="auto"/>
          <w:sz w:val="24"/>
          <w:szCs w:val="24"/>
        </w:rPr>
        <w:t>. Equilibrium methylene blue solutions at each cycle (from left to right</w:t>
      </w:r>
      <w:r w:rsidRPr="003936B9">
        <w:rPr>
          <w:i w:val="0"/>
          <w:iCs w:val="0"/>
          <w:color w:val="auto"/>
          <w:sz w:val="24"/>
          <w:szCs w:val="24"/>
        </w:rPr>
        <w:t xml:space="preserve">; </w:t>
      </w:r>
      <w:r>
        <w:rPr>
          <w:i w:val="0"/>
          <w:iCs w:val="0"/>
          <w:color w:val="auto"/>
          <w:sz w:val="24"/>
          <w:szCs w:val="24"/>
        </w:rPr>
        <w:t>cycle</w:t>
      </w:r>
      <w:r w:rsidR="00AE5093" w:rsidRPr="003936B9">
        <w:rPr>
          <w:i w:val="0"/>
          <w:iCs w:val="0"/>
          <w:color w:val="auto"/>
          <w:sz w:val="24"/>
          <w:szCs w:val="24"/>
        </w:rPr>
        <w:t xml:space="preserve"> 01 to cycle 06</w:t>
      </w:r>
      <w:bookmarkEnd w:id="505"/>
    </w:p>
    <w:p w14:paraId="4B097A6B" w14:textId="77777777" w:rsidR="003A1FE8" w:rsidRDefault="003A1FE8" w:rsidP="001D16D7">
      <w:pPr>
        <w:pStyle w:val="Heading2"/>
        <w:spacing w:line="360" w:lineRule="auto"/>
      </w:pPr>
      <w:bookmarkStart w:id="506" w:name="_Toc71815106"/>
      <w:bookmarkStart w:id="507" w:name="_Toc71815737"/>
      <w:bookmarkStart w:id="508" w:name="_Toc72583283"/>
      <w:bookmarkStart w:id="509" w:name="_Toc73005666"/>
      <w:bookmarkStart w:id="510" w:name="_Toc73009168"/>
      <w:bookmarkStart w:id="511" w:name="_Toc77028061"/>
      <w:bookmarkStart w:id="512" w:name="_Toc80362501"/>
      <w:r w:rsidRPr="003A1FE8">
        <w:lastRenderedPageBreak/>
        <w:t>Adsorption isotherm modelling</w:t>
      </w:r>
      <w:bookmarkEnd w:id="506"/>
      <w:bookmarkEnd w:id="507"/>
      <w:bookmarkEnd w:id="508"/>
      <w:bookmarkEnd w:id="509"/>
      <w:bookmarkEnd w:id="510"/>
      <w:bookmarkEnd w:id="511"/>
      <w:bookmarkEnd w:id="512"/>
    </w:p>
    <w:p w14:paraId="45AA2BB8" w14:textId="77777777" w:rsidR="00491F87" w:rsidRDefault="00491F87" w:rsidP="00491F87">
      <w:pPr>
        <w:tabs>
          <w:tab w:val="left" w:pos="720"/>
        </w:tabs>
        <w:spacing w:line="360" w:lineRule="auto"/>
        <w:ind w:left="576"/>
        <w:jc w:val="both"/>
        <w:rPr>
          <w:rFonts w:eastAsiaTheme="minorEastAsia"/>
          <w:iCs/>
        </w:rPr>
      </w:pPr>
    </w:p>
    <w:p w14:paraId="2C5C0B4F" w14:textId="77777777" w:rsidR="00AA1DC1" w:rsidRPr="00AA1DC1" w:rsidRDefault="00491F87" w:rsidP="00491F87">
      <w:pPr>
        <w:tabs>
          <w:tab w:val="left" w:pos="720"/>
        </w:tabs>
        <w:spacing w:line="360" w:lineRule="auto"/>
        <w:jc w:val="both"/>
        <w:rPr>
          <w:rFonts w:eastAsiaTheme="minorEastAsia"/>
          <w:iCs/>
        </w:rPr>
      </w:pPr>
      <w:r>
        <w:rPr>
          <w:rFonts w:eastAsiaTheme="minorEastAsia"/>
          <w:iCs/>
        </w:rPr>
        <w:tab/>
      </w:r>
      <w:r w:rsidR="00AA1DC1" w:rsidRPr="00AA1DC1">
        <w:rPr>
          <w:rFonts w:eastAsiaTheme="minorEastAsia"/>
          <w:iCs/>
        </w:rPr>
        <w:t>In this study, the Langmuir and Freundlich isotherm models were used to define the equilibrium data to assess the adsorption capacity of tire pyrolytic char, demineralized tire char, activated tire char and commercial carbon black for the removal of methylene blue dye from aqueous solution</w:t>
      </w:r>
    </w:p>
    <w:p w14:paraId="622AAAE4" w14:textId="77777777" w:rsidR="008E4568" w:rsidRDefault="00AA1DC1" w:rsidP="001D16D7">
      <w:pPr>
        <w:pStyle w:val="Heading3"/>
        <w:spacing w:line="360" w:lineRule="auto"/>
        <w:rPr>
          <w:rFonts w:eastAsiaTheme="minorEastAsia"/>
        </w:rPr>
      </w:pPr>
      <w:bookmarkStart w:id="513" w:name="_Toc80362502"/>
      <w:r>
        <w:rPr>
          <w:rFonts w:eastAsiaTheme="minorEastAsia"/>
        </w:rPr>
        <w:t>Langmuir isotherm model</w:t>
      </w:r>
      <w:bookmarkEnd w:id="513"/>
    </w:p>
    <w:p w14:paraId="19EADAD3" w14:textId="77777777" w:rsidR="00491F87" w:rsidRDefault="00491F87" w:rsidP="001D16D7">
      <w:pPr>
        <w:tabs>
          <w:tab w:val="left" w:pos="1785"/>
        </w:tabs>
        <w:spacing w:line="360" w:lineRule="auto"/>
        <w:jc w:val="both"/>
        <w:rPr>
          <w:rFonts w:eastAsiaTheme="minorEastAsia"/>
          <w:iCs/>
        </w:rPr>
      </w:pPr>
    </w:p>
    <w:p w14:paraId="61D99D01" w14:textId="77777777" w:rsidR="008E4568" w:rsidRPr="00556174" w:rsidRDefault="00491F87" w:rsidP="001D16D7">
      <w:pPr>
        <w:tabs>
          <w:tab w:val="left" w:pos="1785"/>
        </w:tabs>
        <w:spacing w:line="360" w:lineRule="auto"/>
        <w:jc w:val="both"/>
        <w:rPr>
          <w:rFonts w:eastAsiaTheme="minorEastAsia"/>
          <w:iCs/>
        </w:rPr>
      </w:pPr>
      <w:r>
        <w:rPr>
          <w:rFonts w:eastAsiaTheme="minorEastAsia"/>
          <w:iCs/>
        </w:rPr>
        <w:tab/>
      </w:r>
      <w:r w:rsidR="00AA1DC1" w:rsidRPr="00AA1DC1">
        <w:rPr>
          <w:rFonts w:eastAsiaTheme="minorEastAsia"/>
          <w:iCs/>
        </w:rPr>
        <w:t>According to the Langmuir adsorptio isotherm, sorption can proceed in a homogeneous manner, resulting in the formation of a monolayer.</w:t>
      </w:r>
      <w:r w:rsidR="00AA1DC1" w:rsidRPr="00AA1DC1">
        <w:t xml:space="preserve"> </w:t>
      </w:r>
      <w:r w:rsidR="00AA1DC1" w:rsidRPr="00AA1DC1">
        <w:rPr>
          <w:rFonts w:eastAsiaTheme="minorEastAsia"/>
          <w:iCs/>
        </w:rPr>
        <w:t>It can be used to determine the adsor</w:t>
      </w:r>
      <w:r w:rsidR="00971196">
        <w:rPr>
          <w:rFonts w:eastAsiaTheme="minorEastAsia"/>
          <w:iCs/>
        </w:rPr>
        <w:t>bents' adsorption capabilities.</w:t>
      </w:r>
      <w:r w:rsidR="00556174">
        <w:rPr>
          <w:rFonts w:eastAsiaTheme="minorEastAsia"/>
          <w:iCs/>
        </w:rPr>
        <w:t xml:space="preserve"> The linear form of the Langmuir isotherm can be indicated as below.</w:t>
      </w:r>
    </w:p>
    <w:p w14:paraId="74690CB9" w14:textId="77777777" w:rsidR="008E4568" w:rsidRPr="00556174" w:rsidRDefault="00556174" w:rsidP="001D16D7">
      <w:pPr>
        <w:tabs>
          <w:tab w:val="left" w:pos="1785"/>
        </w:tabs>
        <w:spacing w:after="10" w:line="360" w:lineRule="auto"/>
        <w:jc w:val="both"/>
        <w:rPr>
          <w:rFonts w:eastAsiaTheme="minorEastAsia"/>
          <w:noProof/>
          <w:color w:val="000000"/>
          <w:kern w:val="24"/>
          <w:sz w:val="32"/>
          <w:szCs w:val="32"/>
          <w:lang w:bidi="si-LK"/>
        </w:rPr>
      </w:pPr>
      <w:r>
        <w:rPr>
          <w:rFonts w:eastAsiaTheme="minorEastAsia" w:cs="Times New Roman"/>
          <w:noProof/>
          <w:color w:val="000000"/>
          <w:kern w:val="24"/>
          <w:sz w:val="36"/>
          <w:szCs w:val="36"/>
          <w:lang w:bidi="si-LK"/>
        </w:rPr>
        <w:t xml:space="preserve">                           </w:t>
      </w:r>
      <w:r w:rsidR="008E4568">
        <w:rPr>
          <w:rFonts w:eastAsiaTheme="minorEastAsia" w:cs="Times New Roman"/>
          <w:noProof/>
          <w:color w:val="000000"/>
          <w:kern w:val="24"/>
          <w:sz w:val="36"/>
          <w:szCs w:val="36"/>
          <w:lang w:bidi="si-LK"/>
        </w:rPr>
        <w:t xml:space="preserve"> </w:t>
      </w:r>
      <m:oMath>
        <m:r>
          <w:rPr>
            <w:rFonts w:ascii="Cambria Math" w:eastAsiaTheme="minorEastAsia" w:hAnsi="Cambria Math" w:cs="Times New Roman"/>
            <w:noProof/>
            <w:color w:val="000000"/>
            <w:kern w:val="24"/>
            <w:sz w:val="32"/>
            <w:szCs w:val="32"/>
            <w:lang w:bidi="si-LK"/>
          </w:rPr>
          <m:t xml:space="preserve">  </m:t>
        </m:r>
        <m:f>
          <m:fPr>
            <m:ctrlPr>
              <w:rPr>
                <w:rFonts w:ascii="Cambria Math" w:eastAsiaTheme="minorEastAsia" w:hAnsi="Cambria Math" w:cs="Times New Roman"/>
                <w:noProof/>
                <w:color w:val="000000"/>
                <w:kern w:val="24"/>
                <w:sz w:val="32"/>
                <w:szCs w:val="32"/>
                <w:lang w:bidi="si-LK"/>
              </w:rPr>
            </m:ctrlPr>
          </m:fPr>
          <m:num>
            <m:r>
              <m:rPr>
                <m:sty m:val="p"/>
              </m:rPr>
              <w:rPr>
                <w:rFonts w:ascii="Cambria Math" w:hAnsi="Cambria Math" w:cs="Times New Roman"/>
                <w:noProof/>
                <w:color w:val="000000"/>
                <w:kern w:val="24"/>
                <w:sz w:val="32"/>
                <w:szCs w:val="32"/>
                <w:lang w:bidi="si-LK"/>
              </w:rPr>
              <m:t>1</m:t>
            </m:r>
          </m:num>
          <m:den>
            <m:r>
              <m:rPr>
                <m:sty m:val="p"/>
              </m:rPr>
              <w:rPr>
                <w:rFonts w:ascii="Cambria Math" w:hAnsi="Cambria Math" w:cs="Times New Roman"/>
                <w:noProof/>
                <w:color w:val="000000"/>
                <w:kern w:val="24"/>
                <w:sz w:val="32"/>
                <w:szCs w:val="32"/>
                <w:lang w:bidi="si-LK"/>
              </w:rPr>
              <m:t>qe</m:t>
            </m:r>
          </m:den>
        </m:f>
        <m:r>
          <m:rPr>
            <m:sty m:val="p"/>
          </m:rPr>
          <w:rPr>
            <w:rFonts w:ascii="Cambria Math" w:hAnsi="Cambria Math" w:cs="Times New Roman"/>
            <w:noProof/>
            <w:color w:val="000000"/>
            <w:kern w:val="24"/>
            <w:sz w:val="32"/>
            <w:szCs w:val="32"/>
            <w:lang w:bidi="si-LK"/>
          </w:rPr>
          <m:t>=</m:t>
        </m:r>
        <m:f>
          <m:fPr>
            <m:ctrlPr>
              <w:rPr>
                <w:rFonts w:ascii="Cambria Math" w:eastAsiaTheme="minorEastAsia" w:hAnsi="Cambria Math" w:cs="Times New Roman"/>
                <w:noProof/>
                <w:color w:val="000000"/>
                <w:kern w:val="24"/>
                <w:sz w:val="32"/>
                <w:szCs w:val="32"/>
                <w:lang w:bidi="si-LK"/>
              </w:rPr>
            </m:ctrlPr>
          </m:fPr>
          <m:num>
            <m:r>
              <m:rPr>
                <m:sty m:val="p"/>
              </m:rPr>
              <w:rPr>
                <w:rFonts w:ascii="Cambria Math" w:hAnsi="Cambria Math" w:cs="Times New Roman"/>
                <w:noProof/>
                <w:color w:val="000000"/>
                <w:kern w:val="24"/>
                <w:sz w:val="32"/>
                <w:szCs w:val="32"/>
                <w:lang w:bidi="si-LK"/>
              </w:rPr>
              <m:t>1</m:t>
            </m:r>
          </m:num>
          <m:den>
            <m:sSub>
              <m:sSubPr>
                <m:ctrlPr>
                  <w:rPr>
                    <w:rFonts w:ascii="Cambria Math" w:eastAsiaTheme="minorEastAsia" w:hAnsi="Cambria Math" w:cs="Times New Roman"/>
                    <w:noProof/>
                    <w:color w:val="000000"/>
                    <w:kern w:val="24"/>
                    <w:sz w:val="32"/>
                    <w:szCs w:val="32"/>
                    <w:lang w:bidi="si-LK"/>
                  </w:rPr>
                </m:ctrlPr>
              </m:sSubPr>
              <m:e>
                <m:r>
                  <m:rPr>
                    <m:sty m:val="p"/>
                  </m:rPr>
                  <w:rPr>
                    <w:rFonts w:ascii="Cambria Math" w:hAnsi="Cambria Math" w:cs="Times New Roman"/>
                    <w:noProof/>
                    <w:color w:val="000000"/>
                    <w:kern w:val="24"/>
                    <w:sz w:val="32"/>
                    <w:szCs w:val="32"/>
                    <w:lang w:bidi="si-LK"/>
                  </w:rPr>
                  <m:t>q</m:t>
                </m:r>
              </m:e>
              <m:sub>
                <m:r>
                  <m:rPr>
                    <m:sty m:val="p"/>
                  </m:rPr>
                  <w:rPr>
                    <w:rFonts w:ascii="Cambria Math" w:hAnsi="Cambria Math" w:cs="Times New Roman"/>
                    <w:noProof/>
                    <w:color w:val="000000"/>
                    <w:kern w:val="24"/>
                    <w:sz w:val="32"/>
                    <w:szCs w:val="32"/>
                    <w:lang w:bidi="si-LK"/>
                  </w:rPr>
                  <m:t>max</m:t>
                </m:r>
              </m:sub>
            </m:sSub>
            <m:sSub>
              <m:sSubPr>
                <m:ctrlPr>
                  <w:rPr>
                    <w:rFonts w:ascii="Cambria Math" w:eastAsiaTheme="minorEastAsia" w:hAnsi="Cambria Math" w:cs="Times New Roman"/>
                    <w:noProof/>
                    <w:color w:val="000000"/>
                    <w:kern w:val="24"/>
                    <w:sz w:val="32"/>
                    <w:szCs w:val="32"/>
                    <w:lang w:bidi="si-LK"/>
                  </w:rPr>
                </m:ctrlPr>
              </m:sSubPr>
              <m:e>
                <m:r>
                  <m:rPr>
                    <m:sty m:val="p"/>
                  </m:rPr>
                  <w:rPr>
                    <w:rFonts w:ascii="Cambria Math" w:hAnsi="Cambria Math" w:cs="Times New Roman"/>
                    <w:noProof/>
                    <w:color w:val="000000"/>
                    <w:kern w:val="24"/>
                    <w:sz w:val="32"/>
                    <w:szCs w:val="32"/>
                    <w:lang w:bidi="si-LK"/>
                  </w:rPr>
                  <m:t>K</m:t>
                </m:r>
              </m:e>
              <m:sub>
                <m:r>
                  <m:rPr>
                    <m:sty m:val="p"/>
                  </m:rPr>
                  <w:rPr>
                    <w:rFonts w:ascii="Cambria Math" w:hAnsi="Cambria Math" w:cs="Times New Roman"/>
                    <w:noProof/>
                    <w:color w:val="000000"/>
                    <w:kern w:val="24"/>
                    <w:sz w:val="32"/>
                    <w:szCs w:val="32"/>
                    <w:lang w:bidi="si-LK"/>
                  </w:rPr>
                  <m:t>L</m:t>
                </m:r>
              </m:sub>
            </m:sSub>
            <m:sSub>
              <m:sSubPr>
                <m:ctrlPr>
                  <w:rPr>
                    <w:rFonts w:ascii="Cambria Math" w:eastAsiaTheme="minorEastAsia" w:hAnsi="Cambria Math" w:cs="Times New Roman"/>
                    <w:noProof/>
                    <w:color w:val="000000"/>
                    <w:kern w:val="24"/>
                    <w:sz w:val="32"/>
                    <w:szCs w:val="32"/>
                    <w:lang w:bidi="si-LK"/>
                  </w:rPr>
                </m:ctrlPr>
              </m:sSubPr>
              <m:e>
                <m:r>
                  <m:rPr>
                    <m:sty m:val="p"/>
                  </m:rPr>
                  <w:rPr>
                    <w:rFonts w:ascii="Cambria Math" w:hAnsi="Cambria Math" w:cs="Times New Roman"/>
                    <w:noProof/>
                    <w:color w:val="000000"/>
                    <w:kern w:val="24"/>
                    <w:sz w:val="32"/>
                    <w:szCs w:val="32"/>
                    <w:lang w:bidi="si-LK"/>
                  </w:rPr>
                  <m:t>C</m:t>
                </m:r>
              </m:e>
              <m:sub>
                <m:r>
                  <m:rPr>
                    <m:sty m:val="p"/>
                  </m:rPr>
                  <w:rPr>
                    <w:rFonts w:ascii="Cambria Math" w:hAnsi="Cambria Math" w:cs="Times New Roman"/>
                    <w:noProof/>
                    <w:color w:val="000000"/>
                    <w:kern w:val="24"/>
                    <w:sz w:val="32"/>
                    <w:szCs w:val="32"/>
                    <w:lang w:bidi="si-LK"/>
                  </w:rPr>
                  <m:t>e</m:t>
                </m:r>
              </m:sub>
            </m:sSub>
          </m:den>
        </m:f>
        <m:r>
          <m:rPr>
            <m:sty m:val="p"/>
          </m:rPr>
          <w:rPr>
            <w:rFonts w:ascii="Cambria Math" w:hAnsi="Cambria Math" w:cs="Times New Roman"/>
            <w:noProof/>
            <w:color w:val="000000"/>
            <w:kern w:val="24"/>
            <w:sz w:val="32"/>
            <w:szCs w:val="32"/>
            <w:lang w:bidi="si-LK"/>
          </w:rPr>
          <m:t>+</m:t>
        </m:r>
        <m:f>
          <m:fPr>
            <m:ctrlPr>
              <w:rPr>
                <w:rFonts w:ascii="Cambria Math" w:eastAsiaTheme="minorEastAsia" w:hAnsi="Cambria Math" w:cs="Times New Roman"/>
                <w:noProof/>
                <w:color w:val="000000"/>
                <w:kern w:val="24"/>
                <w:sz w:val="32"/>
                <w:szCs w:val="32"/>
                <w:lang w:bidi="si-LK"/>
              </w:rPr>
            </m:ctrlPr>
          </m:fPr>
          <m:num>
            <m:r>
              <m:rPr>
                <m:sty m:val="p"/>
              </m:rPr>
              <w:rPr>
                <w:rFonts w:ascii="Cambria Math" w:hAnsi="Cambria Math" w:cs="Times New Roman"/>
                <w:noProof/>
                <w:color w:val="000000"/>
                <w:kern w:val="24"/>
                <w:sz w:val="32"/>
                <w:szCs w:val="32"/>
                <w:lang w:bidi="si-LK"/>
              </w:rPr>
              <m:t>1</m:t>
            </m:r>
          </m:num>
          <m:den>
            <m:sSub>
              <m:sSubPr>
                <m:ctrlPr>
                  <w:rPr>
                    <w:rFonts w:ascii="Cambria Math" w:eastAsiaTheme="minorEastAsia" w:hAnsi="Cambria Math" w:cs="Times New Roman"/>
                    <w:noProof/>
                    <w:color w:val="000000"/>
                    <w:kern w:val="24"/>
                    <w:sz w:val="32"/>
                    <w:szCs w:val="32"/>
                    <w:lang w:bidi="si-LK"/>
                  </w:rPr>
                </m:ctrlPr>
              </m:sSubPr>
              <m:e>
                <m:r>
                  <m:rPr>
                    <m:sty m:val="p"/>
                  </m:rPr>
                  <w:rPr>
                    <w:rFonts w:ascii="Cambria Math" w:hAnsi="Cambria Math" w:cs="Times New Roman"/>
                    <w:noProof/>
                    <w:color w:val="000000"/>
                    <w:kern w:val="24"/>
                    <w:sz w:val="32"/>
                    <w:szCs w:val="32"/>
                    <w:lang w:bidi="si-LK"/>
                  </w:rPr>
                  <m:t>q</m:t>
                </m:r>
              </m:e>
              <m:sub>
                <m:r>
                  <m:rPr>
                    <m:sty m:val="p"/>
                  </m:rPr>
                  <w:rPr>
                    <w:rFonts w:ascii="Cambria Math" w:hAnsi="Cambria Math" w:cs="Times New Roman"/>
                    <w:noProof/>
                    <w:color w:val="000000"/>
                    <w:kern w:val="24"/>
                    <w:sz w:val="32"/>
                    <w:szCs w:val="32"/>
                    <w:lang w:bidi="si-LK"/>
                  </w:rPr>
                  <m:t>max</m:t>
                </m:r>
              </m:sub>
            </m:sSub>
          </m:den>
        </m:f>
      </m:oMath>
      <w:r w:rsidR="008E4568" w:rsidRPr="00556174">
        <w:rPr>
          <w:rFonts w:eastAsiaTheme="minorEastAsia" w:cs="Times New Roman"/>
          <w:noProof/>
          <w:color w:val="000000"/>
          <w:kern w:val="24"/>
          <w:sz w:val="32"/>
          <w:szCs w:val="32"/>
          <w:lang w:bidi="si-LK"/>
        </w:rPr>
        <w:tab/>
        <w:t xml:space="preserve">             </w:t>
      </w:r>
    </w:p>
    <w:p w14:paraId="7D19FB7B" w14:textId="77777777" w:rsidR="00372B62" w:rsidRDefault="00372B62" w:rsidP="001D16D7">
      <w:pPr>
        <w:tabs>
          <w:tab w:val="left" w:pos="1785"/>
        </w:tabs>
        <w:spacing w:after="10" w:line="360" w:lineRule="auto"/>
        <w:jc w:val="both"/>
        <w:rPr>
          <w:szCs w:val="24"/>
        </w:rPr>
      </w:pPr>
    </w:p>
    <w:p w14:paraId="68D19BA3" w14:textId="77777777" w:rsidR="00372B62" w:rsidRDefault="00372B62" w:rsidP="001D16D7">
      <w:pPr>
        <w:tabs>
          <w:tab w:val="left" w:pos="1785"/>
        </w:tabs>
        <w:spacing w:after="10" w:line="360" w:lineRule="auto"/>
        <w:jc w:val="both"/>
        <w:rPr>
          <w:szCs w:val="24"/>
        </w:rPr>
      </w:pPr>
      <w:r>
        <w:rPr>
          <w:szCs w:val="24"/>
        </w:rPr>
        <w:t>When plotting 1/</w:t>
      </w:r>
      <m:oMath>
        <m:sSub>
          <m:sSubPr>
            <m:ctrlPr>
              <w:rPr>
                <w:rFonts w:ascii="Cambria Math" w:hAnsi="Cambria Math"/>
                <w:iCs/>
                <w:szCs w:val="24"/>
              </w:rPr>
            </m:ctrlPr>
          </m:sSubPr>
          <m:e>
            <m:r>
              <m:rPr>
                <m:sty m:val="p"/>
              </m:rPr>
              <w:rPr>
                <w:rFonts w:ascii="Cambria Math" w:hAnsi="Cambria Math"/>
                <w:szCs w:val="24"/>
              </w:rPr>
              <m:t>q</m:t>
            </m:r>
          </m:e>
          <m:sub>
            <m:r>
              <m:rPr>
                <m:sty m:val="p"/>
              </m:rPr>
              <w:rPr>
                <w:rFonts w:ascii="Cambria Math" w:hAnsi="Cambria Math"/>
                <w:szCs w:val="24"/>
              </w:rPr>
              <m:t>e</m:t>
            </m:r>
          </m:sub>
        </m:sSub>
      </m:oMath>
      <w:r>
        <w:rPr>
          <w:szCs w:val="24"/>
        </w:rPr>
        <w:t xml:space="preserve"> versus 1/</w:t>
      </w:r>
      <m:oMath>
        <m:sSub>
          <m:sSubPr>
            <m:ctrlPr>
              <w:rPr>
                <w:rFonts w:ascii="Cambria Math" w:hAnsi="Cambria Math"/>
                <w:iCs/>
                <w:szCs w:val="24"/>
              </w:rPr>
            </m:ctrlPr>
          </m:sSubPr>
          <m:e>
            <m:r>
              <m:rPr>
                <m:sty m:val="p"/>
              </m:rPr>
              <w:rPr>
                <w:rFonts w:ascii="Cambria Math" w:hAnsi="Cambria Math"/>
                <w:szCs w:val="24"/>
              </w:rPr>
              <m:t>C</m:t>
            </m:r>
          </m:e>
          <m:sub>
            <m:r>
              <m:rPr>
                <m:sty m:val="p"/>
              </m:rPr>
              <w:rPr>
                <w:rFonts w:ascii="Cambria Math" w:hAnsi="Cambria Math"/>
                <w:szCs w:val="24"/>
              </w:rPr>
              <m:t>e</m:t>
            </m:r>
          </m:sub>
        </m:sSub>
      </m:oMath>
      <w:r w:rsidRPr="00372B62">
        <w:rPr>
          <w:szCs w:val="24"/>
        </w:rPr>
        <w:t>, a st</w:t>
      </w:r>
      <w:r>
        <w:rPr>
          <w:szCs w:val="24"/>
        </w:rPr>
        <w:t xml:space="preserve">raight line with a slope of </w:t>
      </w:r>
      <m:oMath>
        <m:f>
          <m:fPr>
            <m:ctrlPr>
              <w:rPr>
                <w:rFonts w:ascii="Cambria Math" w:hAnsi="Cambria Math"/>
                <w:iCs/>
                <w:szCs w:val="24"/>
              </w:rPr>
            </m:ctrlPr>
          </m:fPr>
          <m:num>
            <m:r>
              <m:rPr>
                <m:sty m:val="p"/>
              </m:rPr>
              <w:rPr>
                <w:rFonts w:ascii="Cambria Math" w:hAnsi="Cambria Math"/>
                <w:szCs w:val="24"/>
              </w:rPr>
              <m:t>1</m:t>
            </m:r>
          </m:num>
          <m:den>
            <m:sSub>
              <m:sSubPr>
                <m:ctrlPr>
                  <w:rPr>
                    <w:rFonts w:ascii="Cambria Math" w:hAnsi="Cambria Math"/>
                    <w:iCs/>
                    <w:szCs w:val="24"/>
                  </w:rPr>
                </m:ctrlPr>
              </m:sSubPr>
              <m:e>
                <m:r>
                  <m:rPr>
                    <m:sty m:val="p"/>
                  </m:rPr>
                  <w:rPr>
                    <w:rFonts w:ascii="Cambria Math" w:hAnsi="Cambria Math"/>
                    <w:szCs w:val="24"/>
                  </w:rPr>
                  <m:t>K</m:t>
                </m:r>
              </m:e>
              <m:sub>
                <m:r>
                  <m:rPr>
                    <m:sty m:val="p"/>
                  </m:rPr>
                  <w:rPr>
                    <w:rFonts w:ascii="Cambria Math" w:hAnsi="Cambria Math"/>
                    <w:szCs w:val="24"/>
                  </w:rPr>
                  <m:t>L</m:t>
                </m:r>
              </m:sub>
            </m:sSub>
            <m:sSub>
              <m:sSubPr>
                <m:ctrlPr>
                  <w:rPr>
                    <w:rFonts w:ascii="Cambria Math" w:hAnsi="Cambria Math"/>
                    <w:iCs/>
                    <w:szCs w:val="24"/>
                  </w:rPr>
                </m:ctrlPr>
              </m:sSubPr>
              <m:e>
                <m:r>
                  <m:rPr>
                    <m:sty m:val="p"/>
                  </m:rPr>
                  <w:rPr>
                    <w:rFonts w:ascii="Cambria Math" w:hAnsi="Cambria Math"/>
                    <w:szCs w:val="24"/>
                  </w:rPr>
                  <m:t>q</m:t>
                </m:r>
              </m:e>
              <m:sub>
                <m:r>
                  <m:rPr>
                    <m:sty m:val="p"/>
                  </m:rPr>
                  <w:rPr>
                    <w:rFonts w:ascii="Cambria Math" w:hAnsi="Cambria Math"/>
                    <w:szCs w:val="24"/>
                  </w:rPr>
                  <m:t>max</m:t>
                </m:r>
              </m:sub>
            </m:sSub>
          </m:den>
        </m:f>
      </m:oMath>
      <w:r w:rsidRPr="00372B62">
        <w:rPr>
          <w:szCs w:val="24"/>
        </w:rPr>
        <w:t xml:space="preserve"> and an intercept of</w:t>
      </w:r>
      <w:r>
        <w:rPr>
          <w:szCs w:val="24"/>
        </w:rPr>
        <w:t xml:space="preserve"> 1/</w:t>
      </w:r>
      <m:oMath>
        <m:sSub>
          <m:sSubPr>
            <m:ctrlPr>
              <w:rPr>
                <w:rFonts w:ascii="Cambria Math" w:hAnsi="Cambria Math"/>
                <w:iCs/>
                <w:szCs w:val="24"/>
              </w:rPr>
            </m:ctrlPr>
          </m:sSubPr>
          <m:e>
            <m:r>
              <m:rPr>
                <m:sty m:val="p"/>
              </m:rPr>
              <w:rPr>
                <w:rFonts w:ascii="Cambria Math" w:hAnsi="Cambria Math"/>
                <w:szCs w:val="24"/>
              </w:rPr>
              <m:t>q</m:t>
            </m:r>
          </m:e>
          <m:sub>
            <m:r>
              <m:rPr>
                <m:sty m:val="p"/>
              </m:rPr>
              <w:rPr>
                <w:rFonts w:ascii="Cambria Math" w:hAnsi="Cambria Math"/>
                <w:szCs w:val="24"/>
              </w:rPr>
              <m:t>max</m:t>
            </m:r>
          </m:sub>
        </m:sSub>
      </m:oMath>
      <w:r>
        <w:rPr>
          <w:szCs w:val="24"/>
        </w:rPr>
        <w:t xml:space="preserve"> must be formed</w:t>
      </w:r>
    </w:p>
    <w:p w14:paraId="4C4CA317" w14:textId="77777777" w:rsidR="00556174" w:rsidRDefault="009D7F6D" w:rsidP="001D16D7">
      <w:pPr>
        <w:tabs>
          <w:tab w:val="left" w:pos="1785"/>
        </w:tabs>
        <w:spacing w:after="10" w:line="360" w:lineRule="auto"/>
        <w:jc w:val="both"/>
        <w:rPr>
          <w:szCs w:val="24"/>
        </w:rPr>
      </w:pPr>
      <w:r>
        <w:rPr>
          <w:szCs w:val="24"/>
        </w:rPr>
        <w:tab/>
        <w:t>Where,</w:t>
      </w:r>
    </w:p>
    <w:p w14:paraId="33199242" w14:textId="77777777" w:rsidR="00AA1DC1" w:rsidRPr="00556174" w:rsidRDefault="009D7F6D" w:rsidP="001D16D7">
      <w:pPr>
        <w:tabs>
          <w:tab w:val="left" w:pos="1785"/>
        </w:tabs>
        <w:spacing w:after="10" w:line="360" w:lineRule="auto"/>
        <w:jc w:val="both"/>
        <w:rPr>
          <w:rFonts w:cs="Times New Roman"/>
          <w:szCs w:val="24"/>
        </w:rPr>
      </w:pPr>
      <w:r>
        <w:rPr>
          <w:rFonts w:eastAsiaTheme="minorEastAsia"/>
          <w:szCs w:val="24"/>
        </w:rPr>
        <w:tab/>
        <w:t xml:space="preserve">       </w:t>
      </w:r>
      <m:oMath>
        <m:sSub>
          <m:sSubPr>
            <m:ctrlPr>
              <w:rPr>
                <w:rFonts w:ascii="Cambria Math" w:hAnsi="Cambria Math" w:cs="Times New Roman"/>
                <w:szCs w:val="24"/>
              </w:rPr>
            </m:ctrlPr>
          </m:sSubPr>
          <m:e>
            <m:r>
              <m:rPr>
                <m:sty m:val="p"/>
              </m:rPr>
              <w:rPr>
                <w:rFonts w:ascii="Cambria Math" w:hAnsi="Cambria Math" w:cs="Times New Roman"/>
                <w:szCs w:val="24"/>
              </w:rPr>
              <m:t>q</m:t>
            </m:r>
          </m:e>
          <m:sub>
            <m:r>
              <m:rPr>
                <m:sty m:val="p"/>
              </m:rPr>
              <w:rPr>
                <w:rFonts w:ascii="Cambria Math" w:hAnsi="Cambria Math" w:cs="Times New Roman"/>
                <w:szCs w:val="24"/>
              </w:rPr>
              <m:t>max</m:t>
            </m:r>
          </m:sub>
        </m:sSub>
        <m:r>
          <m:rPr>
            <m:sty m:val="p"/>
          </m:rPr>
          <w:rPr>
            <w:rFonts w:ascii="Cambria Math" w:hAnsi="Cambria Math" w:cs="Times New Roman"/>
            <w:szCs w:val="24"/>
          </w:rPr>
          <m:t>=Maximum adsorption capacity</m:t>
        </m:r>
        <m:d>
          <m:dPr>
            <m:ctrlPr>
              <w:rPr>
                <w:rFonts w:ascii="Cambria Math" w:hAnsi="Cambria Math" w:cs="Times New Roman"/>
                <w:szCs w:val="24"/>
              </w:rPr>
            </m:ctrlPr>
          </m:dPr>
          <m:e>
            <m:f>
              <m:fPr>
                <m:ctrlPr>
                  <w:rPr>
                    <w:rFonts w:ascii="Cambria Math" w:hAnsi="Cambria Math" w:cs="Times New Roman"/>
                    <w:szCs w:val="24"/>
                  </w:rPr>
                </m:ctrlPr>
              </m:fPr>
              <m:num>
                <m:r>
                  <m:rPr>
                    <m:sty m:val="p"/>
                  </m:rPr>
                  <w:rPr>
                    <w:rFonts w:ascii="Cambria Math" w:hAnsi="Cambria Math" w:cs="Times New Roman"/>
                    <w:szCs w:val="24"/>
                  </w:rPr>
                  <m:t>mg</m:t>
                </m:r>
              </m:num>
              <m:den>
                <m:r>
                  <m:rPr>
                    <m:sty m:val="p"/>
                  </m:rPr>
                  <w:rPr>
                    <w:rFonts w:ascii="Cambria Math" w:hAnsi="Cambria Math" w:cs="Times New Roman"/>
                    <w:szCs w:val="24"/>
                  </w:rPr>
                  <m:t>g</m:t>
                </m:r>
              </m:den>
            </m:f>
          </m:e>
        </m:d>
      </m:oMath>
    </w:p>
    <w:p w14:paraId="770CACD7" w14:textId="77777777" w:rsidR="00AA1DC1" w:rsidRPr="00556174" w:rsidRDefault="00AA1DC1" w:rsidP="001D16D7">
      <w:pPr>
        <w:tabs>
          <w:tab w:val="left" w:pos="1785"/>
        </w:tabs>
        <w:spacing w:after="10" w:line="360" w:lineRule="auto"/>
        <w:jc w:val="both"/>
        <w:rPr>
          <w:rFonts w:cs="Times New Roman"/>
          <w:szCs w:val="24"/>
        </w:rPr>
      </w:pPr>
      <w:r w:rsidRPr="00556174">
        <w:rPr>
          <w:rFonts w:cs="Times New Roman"/>
          <w:szCs w:val="24"/>
        </w:rPr>
        <w:t xml:space="preserve">                          </w:t>
      </w:r>
      <w:r w:rsidRPr="00556174">
        <w:rPr>
          <w:rFonts w:cs="Times New Roman"/>
          <w:szCs w:val="24"/>
        </w:rPr>
        <w:tab/>
        <w:t xml:space="preserve">      </w:t>
      </w:r>
      <w:r w:rsidR="00372B62" w:rsidRPr="00556174">
        <w:rPr>
          <w:rFonts w:cs="Times New Roman"/>
          <w:szCs w:val="24"/>
        </w:rPr>
        <w:t xml:space="preserve">     </w:t>
      </w:r>
      <w:r w:rsidRPr="00556174">
        <w:rPr>
          <w:rFonts w:cs="Times New Roman"/>
          <w:szCs w:val="24"/>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C</m:t>
            </m:r>
          </m:e>
          <m:sub>
            <m:r>
              <m:rPr>
                <m:sty m:val="p"/>
              </m:rPr>
              <w:rPr>
                <w:rFonts w:ascii="Cambria Math" w:hAnsi="Cambria Math" w:cs="Times New Roman"/>
                <w:szCs w:val="24"/>
              </w:rPr>
              <m:t>e</m:t>
            </m:r>
          </m:sub>
        </m:sSub>
      </m:oMath>
      <w:r w:rsidRPr="00556174">
        <w:rPr>
          <w:rFonts w:cs="Times New Roman"/>
          <w:szCs w:val="24"/>
        </w:rPr>
        <w:t xml:space="preserve"> = Equilibrium dye concentration (mg/L)</w:t>
      </w:r>
    </w:p>
    <w:p w14:paraId="3C4F9D28" w14:textId="77777777" w:rsidR="00AA1DC1" w:rsidRPr="00556174" w:rsidRDefault="00DF6C48" w:rsidP="001D16D7">
      <w:pPr>
        <w:tabs>
          <w:tab w:val="left" w:pos="1785"/>
        </w:tabs>
        <w:spacing w:after="10" w:line="360" w:lineRule="auto"/>
        <w:jc w:val="both"/>
        <w:rPr>
          <w:rFonts w:cs="Times New Roman"/>
          <w:szCs w:val="24"/>
        </w:rPr>
      </w:pPr>
      <m:oMathPara>
        <m:oMathParaPr>
          <m:jc m:val="centerGroup"/>
        </m:oMathParaPr>
        <m:oMath>
          <m:sSub>
            <m:sSubPr>
              <m:ctrlPr>
                <w:rPr>
                  <w:rFonts w:ascii="Cambria Math" w:hAnsi="Cambria Math" w:cs="Times New Roman"/>
                  <w:szCs w:val="24"/>
                </w:rPr>
              </m:ctrlPr>
            </m:sSubPr>
            <m:e>
              <m:r>
                <m:rPr>
                  <m:sty m:val="p"/>
                </m:rPr>
                <w:rPr>
                  <w:rFonts w:ascii="Cambria Math" w:hAnsi="Cambria Math" w:cs="Times New Roman"/>
                  <w:szCs w:val="24"/>
                </w:rPr>
                <m:t>q</m:t>
              </m:r>
            </m:e>
            <m:sub>
              <m:r>
                <m:rPr>
                  <m:sty m:val="p"/>
                </m:rPr>
                <w:rPr>
                  <w:rFonts w:ascii="Cambria Math" w:hAnsi="Cambria Math" w:cs="Times New Roman"/>
                  <w:szCs w:val="24"/>
                </w:rPr>
                <m:t>e</m:t>
              </m:r>
            </m:sub>
          </m:sSub>
          <m:r>
            <m:rPr>
              <m:sty m:val="p"/>
            </m:rPr>
            <w:rPr>
              <w:rFonts w:ascii="Cambria Math" w:hAnsi="Cambria Math" w:cs="Times New Roman"/>
              <w:szCs w:val="24"/>
            </w:rPr>
            <m:t>=Amount of dye adsorbed(</m:t>
          </m:r>
          <m:f>
            <m:fPr>
              <m:ctrlPr>
                <w:rPr>
                  <w:rFonts w:ascii="Cambria Math" w:hAnsi="Cambria Math" w:cs="Times New Roman"/>
                  <w:i/>
                  <w:iCs/>
                  <w:szCs w:val="24"/>
                </w:rPr>
              </m:ctrlPr>
            </m:fPr>
            <m:num>
              <m:r>
                <m:rPr>
                  <m:sty m:val="p"/>
                </m:rPr>
                <w:rPr>
                  <w:rFonts w:ascii="Cambria Math" w:hAnsi="Cambria Math" w:cs="Times New Roman"/>
                  <w:szCs w:val="24"/>
                </w:rPr>
                <m:t>mg</m:t>
              </m:r>
            </m:num>
            <m:den>
              <m:r>
                <m:rPr>
                  <m:sty m:val="p"/>
                </m:rPr>
                <w:rPr>
                  <w:rFonts w:ascii="Cambria Math" w:hAnsi="Cambria Math" w:cs="Times New Roman"/>
                  <w:szCs w:val="24"/>
                </w:rPr>
                <m:t>g</m:t>
              </m:r>
            </m:den>
          </m:f>
          <m:r>
            <m:rPr>
              <m:sty m:val="p"/>
            </m:rPr>
            <w:rPr>
              <w:rFonts w:ascii="Cambria Math" w:hAnsi="Cambria Math" w:cs="Times New Roman"/>
              <w:szCs w:val="24"/>
            </w:rPr>
            <m:t>)</m:t>
          </m:r>
        </m:oMath>
      </m:oMathPara>
    </w:p>
    <w:p w14:paraId="554CD47B" w14:textId="77777777" w:rsidR="00AA1DC1" w:rsidRDefault="00AA1DC1" w:rsidP="001D16D7">
      <w:pPr>
        <w:tabs>
          <w:tab w:val="left" w:pos="1785"/>
        </w:tabs>
        <w:spacing w:after="10" w:line="360" w:lineRule="auto"/>
        <w:jc w:val="both"/>
        <w:rPr>
          <w:szCs w:val="24"/>
        </w:rPr>
      </w:pPr>
      <w:r w:rsidRPr="00556174">
        <w:rPr>
          <w:rFonts w:cs="Times New Roman"/>
          <w:szCs w:val="24"/>
        </w:rPr>
        <w:tab/>
      </w:r>
      <m:oMath>
        <m:sSub>
          <m:sSubPr>
            <m:ctrlPr>
              <w:rPr>
                <w:rFonts w:ascii="Cambria Math" w:hAnsi="Cambria Math" w:cs="Times New Roman"/>
                <w:szCs w:val="24"/>
              </w:rPr>
            </m:ctrlPr>
          </m:sSubPr>
          <m:e>
            <m:r>
              <m:rPr>
                <m:sty m:val="p"/>
              </m:rPr>
              <w:rPr>
                <w:rFonts w:ascii="Cambria Math" w:hAnsi="Cambria Math" w:cs="Times New Roman"/>
                <w:szCs w:val="24"/>
              </w:rPr>
              <m:t>               K</m:t>
            </m:r>
          </m:e>
          <m:sub>
            <m:r>
              <m:rPr>
                <m:sty m:val="p"/>
              </m:rPr>
              <w:rPr>
                <w:rFonts w:ascii="Cambria Math" w:hAnsi="Cambria Math" w:cs="Times New Roman"/>
                <w:szCs w:val="24"/>
              </w:rPr>
              <m:t>L</m:t>
            </m:r>
          </m:sub>
        </m:sSub>
      </m:oMath>
      <w:r w:rsidRPr="00556174">
        <w:rPr>
          <w:rFonts w:cs="Times New Roman"/>
          <w:szCs w:val="24"/>
        </w:rPr>
        <w:t>= Langmuir constant</w:t>
      </w:r>
      <w:r w:rsidR="00F83684">
        <w:rPr>
          <w:rFonts w:cs="Times New Roman"/>
          <w:szCs w:val="24"/>
        </w:rPr>
        <w:t>/separation factor</w:t>
      </w:r>
      <w:r w:rsidRPr="00556174">
        <w:rPr>
          <w:rFonts w:cs="Times New Roman"/>
          <w:szCs w:val="24"/>
        </w:rPr>
        <w:t xml:space="preserve"> (L/m</w:t>
      </w:r>
      <w:r w:rsidRPr="00AA1DC1">
        <w:rPr>
          <w:szCs w:val="24"/>
        </w:rPr>
        <w:t>g)</w:t>
      </w:r>
    </w:p>
    <w:p w14:paraId="7F80616D" w14:textId="77777777" w:rsidR="008E4568" w:rsidRDefault="006070B4" w:rsidP="001D16D7">
      <w:pPr>
        <w:tabs>
          <w:tab w:val="left" w:pos="1785"/>
        </w:tabs>
        <w:spacing w:after="10" w:line="360" w:lineRule="auto"/>
        <w:jc w:val="both"/>
        <w:rPr>
          <w:szCs w:val="24"/>
        </w:rPr>
      </w:pPr>
      <w:r>
        <w:rPr>
          <w:szCs w:val="24"/>
        </w:rPr>
        <w:t xml:space="preserve">The value of </w:t>
      </w:r>
      <m:oMath>
        <m:r>
          <w:rPr>
            <w:rFonts w:ascii="Cambria Math" w:hAnsi="Cambria Math"/>
            <w:szCs w:val="24"/>
          </w:rPr>
          <m:t xml:space="preserve"> </m:t>
        </m:r>
        <m:sSub>
          <m:sSubPr>
            <m:ctrlPr>
              <w:rPr>
                <w:rFonts w:ascii="Cambria Math" w:hAnsi="Cambria Math"/>
                <w:iCs/>
                <w:szCs w:val="24"/>
              </w:rPr>
            </m:ctrlPr>
          </m:sSubPr>
          <m:e>
            <m:r>
              <m:rPr>
                <m:sty m:val="p"/>
              </m:rPr>
              <w:rPr>
                <w:rFonts w:ascii="Cambria Math" w:hAnsi="Cambria Math"/>
                <w:szCs w:val="24"/>
              </w:rPr>
              <m:t>K</m:t>
            </m:r>
          </m:e>
          <m:sub>
            <m:r>
              <m:rPr>
                <m:sty m:val="p"/>
              </m:rPr>
              <w:rPr>
                <w:rFonts w:ascii="Cambria Math" w:hAnsi="Cambria Math"/>
                <w:szCs w:val="24"/>
              </w:rPr>
              <m:t>L</m:t>
            </m:r>
          </m:sub>
        </m:sSub>
      </m:oMath>
      <w:r>
        <w:rPr>
          <w:rFonts w:eastAsiaTheme="minorEastAsia"/>
          <w:iCs/>
          <w:szCs w:val="24"/>
        </w:rPr>
        <w:t xml:space="preserve">  </w:t>
      </w:r>
      <w:r w:rsidR="00F31157">
        <w:rPr>
          <w:rFonts w:eastAsiaTheme="minorEastAsia"/>
          <w:iCs/>
          <w:szCs w:val="24"/>
        </w:rPr>
        <w:t>represent the following adsorption situations</w:t>
      </w:r>
      <w:r w:rsidR="00F31157">
        <w:rPr>
          <w:rFonts w:eastAsiaTheme="minorEastAsia"/>
          <w:iCs/>
          <w:szCs w:val="24"/>
        </w:rPr>
        <w:fldChar w:fldCharType="begin" w:fldLock="1"/>
      </w:r>
      <w:r w:rsidR="002358FC">
        <w:rPr>
          <w:rFonts w:eastAsiaTheme="minorEastAsia"/>
          <w:iCs/>
          <w:szCs w:val="24"/>
        </w:rPr>
        <w:instrText>ADDIN CSL_CITATION {"citationItems":[{"id":"ITEM-1","itemData":{"DOI":"10.1007/s11144-010-0247-2","ISSN":"18785190","abstract":"This study aims at describing the removal of methylene blue (MB) from aqueous solution using bone charcoal (BC) as an adsorbent material. The effects of dye concentration, pH, contact time and the adsorbent dose were investigated. The chemical composition and solid structure of BC were analyzed using X-ray diffraction (XRD) and scanning electronic microscopy (SEM). The surface area was measured via the Brunauer-Emmett-Teller (BET) isotherm. The experimental data were analyzed with Langmuir, Freundlich and Temkin isotherm models. The results show that the main component of BC is calcium hydroxylapatite (Ca 5(PO4)3OH). The BETSuface area of BC is approximately 100 m2/g. The experimental adsorption isotherm complies with Langmuir equation model (R 2 = 0.99) and the maximum amount of adsorption (q max) was 5 mg/g. The elevation of BC dose led to a decrease in q max, however, increasing the pH led to the elevation of dye adsorption. The kinetic studies revealed that the adsorption of MB is rapid and complies with the pseudo second-order kinetic (R 2 &gt; 0.99). Apart from R 2, four error functions have been used for the validation of data. Analysis of data with Dubinin-Radushkevich isotherm showed that the energy of MB adsorption process onto BC was 2.65 kJ/mol, which implies that the adsorption of MB with BC is a physical adsorption. © 2010 Akadémiai Kiadó, Budapest, Hungary.","author":[{"dropping-particle":"","family":"Ghanizadeh","given":"Gh","non-dropping-particle":"","parse-names":false,"suffix":""},{"dropping-particle":"","family":"Asgari","given":"G.","non-dropping-particle":"","parse-names":false,"suffix":""}],"container-title":"Reaction Kinetics, Mechanisms and Catalysis","id":"ITEM-1","issued":{"date-parts":[["2011"]]},"title":"Adsorption kinetics and isotherm of methylene blue and its removal from aqueous solution using bone charcoal","type":"article-journal"},"uris":["http://www.mendeley.com/documents/?uuid=1987e95b-8b37-4f4d-8aa5-8b74fdb8e3f6"]}],"mendeley":{"formattedCitation":"&lt;sup&gt;68&lt;/sup&gt;","plainTextFormattedCitation":"68","previouslyFormattedCitation":"&lt;sup&gt;68&lt;/sup&gt;"},"properties":{"noteIndex":0},"schema":"https://github.com/citation-style-language/schema/raw/master/csl-citation.json"}</w:instrText>
      </w:r>
      <w:r w:rsidR="00F31157">
        <w:rPr>
          <w:rFonts w:eastAsiaTheme="minorEastAsia"/>
          <w:iCs/>
          <w:szCs w:val="24"/>
        </w:rPr>
        <w:fldChar w:fldCharType="separate"/>
      </w:r>
      <w:r w:rsidR="00C70704" w:rsidRPr="00C70704">
        <w:rPr>
          <w:rFonts w:eastAsiaTheme="minorEastAsia"/>
          <w:iCs/>
          <w:noProof/>
          <w:szCs w:val="24"/>
          <w:vertAlign w:val="superscript"/>
        </w:rPr>
        <w:t>68</w:t>
      </w:r>
      <w:r w:rsidR="00F31157">
        <w:rPr>
          <w:rFonts w:eastAsiaTheme="minorEastAsia"/>
          <w:iCs/>
          <w:szCs w:val="24"/>
        </w:rPr>
        <w:fldChar w:fldCharType="end"/>
      </w:r>
    </w:p>
    <w:p w14:paraId="7B267E44" w14:textId="77777777" w:rsidR="009C5ECA" w:rsidRDefault="009C5ECA" w:rsidP="001D16D7">
      <w:pPr>
        <w:tabs>
          <w:tab w:val="left" w:pos="1785"/>
        </w:tabs>
        <w:spacing w:after="10" w:line="360" w:lineRule="auto"/>
        <w:jc w:val="both"/>
        <w:rPr>
          <w:rFonts w:eastAsiaTheme="minorEastAsia"/>
          <w:szCs w:val="24"/>
        </w:rPr>
      </w:pPr>
      <w:r>
        <w:rPr>
          <w:szCs w:val="24"/>
        </w:rPr>
        <w:tab/>
      </w:r>
      <w:r>
        <w:rPr>
          <w:szCs w:val="24"/>
        </w:rPr>
        <w:tab/>
      </w:r>
      <m:oMath>
        <m:sSub>
          <m:sSubPr>
            <m:ctrlPr>
              <w:rPr>
                <w:rFonts w:ascii="Cambria Math" w:hAnsi="Cambria Math" w:cs="Times New Roman"/>
                <w:szCs w:val="24"/>
              </w:rPr>
            </m:ctrlPr>
          </m:sSubPr>
          <m:e>
            <m:r>
              <m:rPr>
                <m:sty m:val="p"/>
              </m:rPr>
              <w:rPr>
                <w:rFonts w:ascii="Cambria Math" w:hAnsi="Cambria Math" w:cs="Times New Roman"/>
                <w:szCs w:val="24"/>
              </w:rPr>
              <m:t>               K</m:t>
            </m:r>
          </m:e>
          <m:sub>
            <m:r>
              <m:rPr>
                <m:sty m:val="p"/>
              </m:rPr>
              <w:rPr>
                <w:rFonts w:ascii="Cambria Math" w:hAnsi="Cambria Math" w:cs="Times New Roman"/>
                <w:szCs w:val="24"/>
              </w:rPr>
              <m:t>L</m:t>
            </m:r>
          </m:sub>
        </m:sSub>
      </m:oMath>
      <w:r>
        <w:rPr>
          <w:rFonts w:eastAsiaTheme="minorEastAsia"/>
          <w:szCs w:val="24"/>
        </w:rPr>
        <w:t xml:space="preserve"> </w:t>
      </w:r>
      <m:oMath>
        <m:r>
          <w:rPr>
            <w:rFonts w:ascii="Cambria Math" w:eastAsiaTheme="minorEastAsia" w:hAnsi="Cambria Math"/>
            <w:szCs w:val="24"/>
          </w:rPr>
          <m:t>&gt;</m:t>
        </m:r>
      </m:oMath>
      <w:r>
        <w:rPr>
          <w:rFonts w:eastAsiaTheme="minorEastAsia"/>
          <w:szCs w:val="24"/>
        </w:rPr>
        <w:t xml:space="preserve"> 1</w:t>
      </w:r>
      <w:r w:rsidR="00A912E0">
        <w:rPr>
          <w:rFonts w:eastAsiaTheme="minorEastAsia"/>
          <w:szCs w:val="24"/>
        </w:rPr>
        <w:t xml:space="preserve"> </w:t>
      </w:r>
      <w:r>
        <w:rPr>
          <w:rFonts w:eastAsiaTheme="minorEastAsia"/>
          <w:szCs w:val="24"/>
        </w:rPr>
        <w:t>(Unfavorable adsorption)</w:t>
      </w:r>
      <w:r w:rsidR="00F31157">
        <w:rPr>
          <w:rFonts w:eastAsiaTheme="minorEastAsia"/>
          <w:szCs w:val="24"/>
        </w:rPr>
        <w:t xml:space="preserve"> </w:t>
      </w:r>
    </w:p>
    <w:p w14:paraId="0EC6F7A8" w14:textId="77777777" w:rsidR="009C5ECA" w:rsidRDefault="009C5ECA" w:rsidP="001D16D7">
      <w:pPr>
        <w:tabs>
          <w:tab w:val="left" w:pos="1785"/>
        </w:tabs>
        <w:spacing w:after="10" w:line="360" w:lineRule="auto"/>
        <w:jc w:val="both"/>
        <w:rPr>
          <w:rFonts w:eastAsiaTheme="minorEastAsia"/>
          <w:szCs w:val="24"/>
        </w:rPr>
      </w:pPr>
      <w:r>
        <w:rPr>
          <w:rFonts w:eastAsiaTheme="minorEastAsia"/>
          <w:szCs w:val="24"/>
        </w:rPr>
        <w:tab/>
      </w:r>
      <w:r>
        <w:rPr>
          <w:rFonts w:eastAsiaTheme="minorEastAsia"/>
          <w:szCs w:val="24"/>
        </w:rPr>
        <w:tab/>
      </w:r>
      <w:r>
        <w:rPr>
          <w:rFonts w:eastAsiaTheme="minorEastAsia"/>
          <w:szCs w:val="24"/>
        </w:rPr>
        <w:tab/>
      </w:r>
      <m:oMath>
        <m:sSub>
          <m:sSubPr>
            <m:ctrlPr>
              <w:rPr>
                <w:rFonts w:ascii="Cambria Math" w:hAnsi="Cambria Math" w:cs="Times New Roman"/>
                <w:szCs w:val="24"/>
              </w:rPr>
            </m:ctrlPr>
          </m:sSubPr>
          <m:e>
            <m:r>
              <m:rPr>
                <m:sty m:val="p"/>
              </m:rPr>
              <w:rPr>
                <w:rFonts w:ascii="Cambria Math" w:hAnsi="Cambria Math" w:cs="Times New Roman"/>
                <w:szCs w:val="24"/>
              </w:rPr>
              <m:t> K</m:t>
            </m:r>
          </m:e>
          <m:sub>
            <m:r>
              <m:rPr>
                <m:sty m:val="p"/>
              </m:rPr>
              <w:rPr>
                <w:rFonts w:ascii="Cambria Math" w:hAnsi="Cambria Math" w:cs="Times New Roman"/>
                <w:szCs w:val="24"/>
              </w:rPr>
              <m:t>L</m:t>
            </m:r>
          </m:sub>
        </m:sSub>
      </m:oMath>
      <w:r>
        <w:rPr>
          <w:rFonts w:eastAsiaTheme="minorEastAsia"/>
          <w:szCs w:val="24"/>
        </w:rPr>
        <w:t xml:space="preserve"> </w:t>
      </w:r>
      <m:oMath>
        <m:r>
          <w:rPr>
            <w:rFonts w:ascii="Cambria Math" w:eastAsiaTheme="minorEastAsia" w:hAnsi="Cambria Math"/>
            <w:szCs w:val="24"/>
          </w:rPr>
          <m:t>=</m:t>
        </m:r>
      </m:oMath>
      <w:r>
        <w:rPr>
          <w:rFonts w:eastAsiaTheme="minorEastAsia"/>
          <w:szCs w:val="24"/>
        </w:rPr>
        <w:t>1</w:t>
      </w:r>
      <w:r w:rsidR="00A912E0">
        <w:rPr>
          <w:rFonts w:eastAsiaTheme="minorEastAsia"/>
          <w:szCs w:val="24"/>
        </w:rPr>
        <w:t xml:space="preserve"> </w:t>
      </w:r>
      <w:r>
        <w:rPr>
          <w:rFonts w:eastAsiaTheme="minorEastAsia"/>
          <w:szCs w:val="24"/>
        </w:rPr>
        <w:t>(Linear adsorption)</w:t>
      </w:r>
      <w:r w:rsidR="00F31157">
        <w:rPr>
          <w:rFonts w:eastAsiaTheme="minorEastAsia"/>
          <w:szCs w:val="24"/>
        </w:rPr>
        <w:t xml:space="preserve"> </w:t>
      </w:r>
    </w:p>
    <w:p w14:paraId="0217B2BD" w14:textId="77777777" w:rsidR="009C5ECA" w:rsidRDefault="009C5ECA" w:rsidP="001D16D7">
      <w:pPr>
        <w:tabs>
          <w:tab w:val="left" w:pos="1785"/>
        </w:tabs>
        <w:spacing w:after="10" w:line="360" w:lineRule="auto"/>
        <w:jc w:val="both"/>
        <w:rPr>
          <w:rFonts w:eastAsiaTheme="minorEastAsia"/>
          <w:szCs w:val="24"/>
        </w:rPr>
      </w:pPr>
      <w:r>
        <w:rPr>
          <w:rFonts w:eastAsiaTheme="minorEastAsia"/>
          <w:szCs w:val="24"/>
        </w:rPr>
        <w:tab/>
      </w:r>
      <w:r>
        <w:rPr>
          <w:rFonts w:eastAsiaTheme="minorEastAsia"/>
          <w:szCs w:val="24"/>
        </w:rPr>
        <w:tab/>
      </w:r>
      <w:r>
        <w:rPr>
          <w:rFonts w:eastAsiaTheme="minorEastAsia"/>
          <w:szCs w:val="24"/>
        </w:rPr>
        <w:tab/>
      </w:r>
      <m:oMath>
        <m:sSub>
          <m:sSubPr>
            <m:ctrlPr>
              <w:rPr>
                <w:rFonts w:ascii="Cambria Math" w:hAnsi="Cambria Math" w:cs="Times New Roman"/>
                <w:szCs w:val="24"/>
              </w:rPr>
            </m:ctrlPr>
          </m:sSubPr>
          <m:e>
            <m:r>
              <m:rPr>
                <m:sty m:val="p"/>
              </m:rPr>
              <w:rPr>
                <w:rFonts w:ascii="Cambria Math" w:hAnsi="Cambria Math" w:cs="Times New Roman"/>
                <w:szCs w:val="24"/>
              </w:rPr>
              <m:t> 0&lt; K</m:t>
            </m:r>
          </m:e>
          <m:sub>
            <m:r>
              <m:rPr>
                <m:sty m:val="p"/>
              </m:rPr>
              <w:rPr>
                <w:rFonts w:ascii="Cambria Math" w:hAnsi="Cambria Math" w:cs="Times New Roman"/>
                <w:szCs w:val="24"/>
              </w:rPr>
              <m:t>L</m:t>
            </m:r>
          </m:sub>
        </m:sSub>
        <m:r>
          <w:rPr>
            <w:rFonts w:ascii="Cambria Math" w:hAnsi="Cambria Math" w:cs="Times New Roman"/>
            <w:szCs w:val="24"/>
          </w:rPr>
          <m:t>&lt;</m:t>
        </m:r>
      </m:oMath>
      <w:r>
        <w:rPr>
          <w:rFonts w:eastAsiaTheme="minorEastAsia"/>
          <w:szCs w:val="24"/>
        </w:rPr>
        <w:t>1 (Favorable adsorption)</w:t>
      </w:r>
      <w:r w:rsidR="00F31157">
        <w:rPr>
          <w:rFonts w:eastAsiaTheme="minorEastAsia"/>
          <w:szCs w:val="24"/>
        </w:rPr>
        <w:t xml:space="preserve"> </w:t>
      </w:r>
    </w:p>
    <w:p w14:paraId="6230B3CE" w14:textId="77777777" w:rsidR="009C5ECA" w:rsidRPr="003A1FE8" w:rsidRDefault="009C5ECA" w:rsidP="001D16D7">
      <w:pPr>
        <w:tabs>
          <w:tab w:val="left" w:pos="1785"/>
        </w:tabs>
        <w:spacing w:after="10" w:line="360" w:lineRule="auto"/>
        <w:jc w:val="both"/>
        <w:rPr>
          <w:szCs w:val="24"/>
        </w:rPr>
      </w:pPr>
      <w:r>
        <w:rPr>
          <w:rFonts w:eastAsiaTheme="minorEastAsia"/>
          <w:szCs w:val="24"/>
        </w:rPr>
        <w:tab/>
      </w:r>
      <w:r>
        <w:rPr>
          <w:rFonts w:eastAsiaTheme="minorEastAsia"/>
          <w:szCs w:val="24"/>
        </w:rPr>
        <w:tab/>
      </w:r>
      <w:r>
        <w:rPr>
          <w:rFonts w:eastAsiaTheme="minorEastAsia"/>
          <w:szCs w:val="24"/>
        </w:rPr>
        <w:tab/>
      </w:r>
      <m:oMath>
        <m:sSub>
          <m:sSubPr>
            <m:ctrlPr>
              <w:rPr>
                <w:rFonts w:ascii="Cambria Math" w:hAnsi="Cambria Math" w:cs="Times New Roman"/>
                <w:szCs w:val="24"/>
              </w:rPr>
            </m:ctrlPr>
          </m:sSubPr>
          <m:e>
            <m:r>
              <m:rPr>
                <m:sty m:val="p"/>
              </m:rPr>
              <w:rPr>
                <w:rFonts w:ascii="Cambria Math" w:hAnsi="Cambria Math" w:cs="Times New Roman"/>
                <w:szCs w:val="24"/>
              </w:rPr>
              <m:t> K</m:t>
            </m:r>
          </m:e>
          <m:sub>
            <m:r>
              <m:rPr>
                <m:sty m:val="p"/>
              </m:rPr>
              <w:rPr>
                <w:rFonts w:ascii="Cambria Math" w:hAnsi="Cambria Math" w:cs="Times New Roman"/>
                <w:szCs w:val="24"/>
              </w:rPr>
              <m:t>L</m:t>
            </m:r>
          </m:sub>
        </m:sSub>
        <m:r>
          <w:rPr>
            <w:rFonts w:ascii="Cambria Math" w:eastAsiaTheme="minorEastAsia" w:hAnsi="Cambria Math"/>
            <w:szCs w:val="24"/>
          </w:rPr>
          <m:t>=</m:t>
        </m:r>
      </m:oMath>
      <w:r w:rsidR="00A912E0">
        <w:rPr>
          <w:rFonts w:eastAsiaTheme="minorEastAsia"/>
          <w:szCs w:val="24"/>
        </w:rPr>
        <w:t>0 (Irreversible adsorption)</w:t>
      </w:r>
      <w:r w:rsidR="00F31157" w:rsidRPr="003A1FE8">
        <w:rPr>
          <w:szCs w:val="24"/>
        </w:rPr>
        <w:t xml:space="preserve"> </w:t>
      </w:r>
    </w:p>
    <w:p w14:paraId="016EDA0E" w14:textId="77777777" w:rsidR="008E4568" w:rsidRDefault="00372B62" w:rsidP="001D16D7">
      <w:pPr>
        <w:pStyle w:val="Heading3"/>
        <w:spacing w:line="360" w:lineRule="auto"/>
      </w:pPr>
      <w:bookmarkStart w:id="514" w:name="_Toc80362503"/>
      <w:r>
        <w:lastRenderedPageBreak/>
        <w:t>Freundlich</w:t>
      </w:r>
      <w:r w:rsidRPr="00372B62">
        <w:t xml:space="preserve"> isotherm model</w:t>
      </w:r>
      <w:bookmarkEnd w:id="514"/>
    </w:p>
    <w:p w14:paraId="14B00B01" w14:textId="77777777" w:rsidR="00491F87" w:rsidRDefault="00491F87" w:rsidP="00491F87">
      <w:pPr>
        <w:tabs>
          <w:tab w:val="left" w:pos="720"/>
        </w:tabs>
        <w:spacing w:line="360" w:lineRule="auto"/>
        <w:ind w:left="720"/>
        <w:jc w:val="both"/>
        <w:rPr>
          <w:rFonts w:eastAsiaTheme="minorEastAsia"/>
          <w:iCs/>
        </w:rPr>
      </w:pPr>
    </w:p>
    <w:p w14:paraId="40A2D685" w14:textId="77777777" w:rsidR="00372B62" w:rsidRDefault="00491F87" w:rsidP="00491F87">
      <w:pPr>
        <w:tabs>
          <w:tab w:val="left" w:pos="720"/>
        </w:tabs>
        <w:spacing w:line="360" w:lineRule="auto"/>
        <w:jc w:val="both"/>
        <w:rPr>
          <w:rFonts w:eastAsiaTheme="minorEastAsia"/>
          <w:iCs/>
        </w:rPr>
      </w:pPr>
      <w:r>
        <w:rPr>
          <w:rFonts w:eastAsiaTheme="minorEastAsia"/>
          <w:iCs/>
        </w:rPr>
        <w:tab/>
      </w:r>
      <w:r w:rsidR="00556174" w:rsidRPr="00556174">
        <w:rPr>
          <w:rFonts w:eastAsiaTheme="minorEastAsia"/>
          <w:iCs/>
        </w:rPr>
        <w:t>Freundlich adsorption i</w:t>
      </w:r>
      <w:r w:rsidR="00372B62" w:rsidRPr="00556174">
        <w:rPr>
          <w:rFonts w:eastAsiaTheme="minorEastAsia"/>
          <w:iCs/>
        </w:rPr>
        <w:t xml:space="preserve">sotherm can be </w:t>
      </w:r>
      <w:r w:rsidR="00556174" w:rsidRPr="00556174">
        <w:rPr>
          <w:rFonts w:eastAsiaTheme="minorEastAsia"/>
          <w:iCs/>
        </w:rPr>
        <w:t>used to define a</w:t>
      </w:r>
      <w:r w:rsidR="00372B62" w:rsidRPr="00556174">
        <w:rPr>
          <w:rFonts w:eastAsiaTheme="minorEastAsia"/>
          <w:iCs/>
        </w:rPr>
        <w:t xml:space="preserve"> non-ideal multilayer sorption on heterogeneous surfaces.</w:t>
      </w:r>
      <w:r>
        <w:rPr>
          <w:rFonts w:eastAsiaTheme="minorEastAsia"/>
          <w:iCs/>
        </w:rPr>
        <w:t xml:space="preserve"> The linear form of the F</w:t>
      </w:r>
      <w:r w:rsidR="00556174" w:rsidRPr="00556174">
        <w:rPr>
          <w:rFonts w:eastAsiaTheme="minorEastAsia"/>
          <w:iCs/>
        </w:rPr>
        <w:t>reundlich isotherm can be denoted as below</w:t>
      </w:r>
      <w:r w:rsidR="00556174">
        <w:rPr>
          <w:rFonts w:eastAsiaTheme="minorEastAsia"/>
          <w:iCs/>
        </w:rPr>
        <w:t>.</w:t>
      </w:r>
    </w:p>
    <w:p w14:paraId="420C714A" w14:textId="77777777" w:rsidR="00556174" w:rsidRPr="009C5ECA" w:rsidRDefault="00556174" w:rsidP="001D16D7">
      <w:pPr>
        <w:spacing w:after="10" w:line="360" w:lineRule="auto"/>
        <w:jc w:val="both"/>
        <w:rPr>
          <w:rFonts w:eastAsia="Times New Roman" w:cs="Times New Roman"/>
          <w:color w:val="000000"/>
          <w:kern w:val="24"/>
          <w:sz w:val="32"/>
          <w:szCs w:val="32"/>
          <w:lang w:bidi="si-LK"/>
        </w:rPr>
      </w:pPr>
      <w:r w:rsidRPr="00556174">
        <w:rPr>
          <w:rFonts w:ascii="Calibri" w:eastAsia="Times New Roman" w:hAnsi="Calibri" w:cs="Calibri"/>
          <w:color w:val="000000"/>
          <w:kern w:val="24"/>
          <w:szCs w:val="24"/>
          <w:lang w:bidi="si-LK"/>
        </w:rPr>
        <w:t xml:space="preserve">                                      </w:t>
      </w:r>
      <w:r w:rsidRPr="00556174">
        <w:rPr>
          <w:rFonts w:ascii="Calibri" w:eastAsia="Times New Roman" w:hAnsi="Calibri" w:cs="Calibri"/>
          <w:color w:val="000000"/>
          <w:kern w:val="24"/>
          <w:sz w:val="32"/>
          <w:szCs w:val="32"/>
          <w:lang w:bidi="si-LK"/>
        </w:rPr>
        <w:t xml:space="preserve"> </w:t>
      </w:r>
      <w:r w:rsidRPr="009C5ECA">
        <w:rPr>
          <w:rFonts w:eastAsia="Times New Roman" w:cs="Times New Roman"/>
          <w:color w:val="000000"/>
          <w:kern w:val="24"/>
          <w:sz w:val="32"/>
          <w:szCs w:val="32"/>
          <w:lang w:bidi="si-LK"/>
        </w:rPr>
        <w:t xml:space="preserve"> log</w:t>
      </w:r>
      <m:oMath>
        <m:sSub>
          <m:sSubPr>
            <m:ctrlPr>
              <w:rPr>
                <w:rFonts w:ascii="Cambria Math" w:eastAsia="Times New Roman" w:hAnsi="Cambria Math" w:cs="Times New Roman"/>
                <w:color w:val="000000"/>
                <w:kern w:val="24"/>
                <w:sz w:val="32"/>
                <w:szCs w:val="32"/>
                <w:lang w:bidi="si-LK"/>
              </w:rPr>
            </m:ctrlPr>
          </m:sSubPr>
          <m:e>
            <m:r>
              <m:rPr>
                <m:sty m:val="p"/>
              </m:rPr>
              <w:rPr>
                <w:rFonts w:ascii="Cambria Math" w:eastAsia="Times New Roman" w:hAnsi="Cambria Math" w:cs="Times New Roman"/>
                <w:color w:val="000000"/>
                <w:kern w:val="24"/>
                <w:sz w:val="32"/>
                <w:szCs w:val="32"/>
                <w:lang w:bidi="si-LK"/>
              </w:rPr>
              <m:t> q</m:t>
            </m:r>
          </m:e>
          <m:sub>
            <m:r>
              <m:rPr>
                <m:sty m:val="p"/>
              </m:rPr>
              <w:rPr>
                <w:rFonts w:ascii="Cambria Math" w:eastAsia="Times New Roman" w:hAnsi="Cambria Math" w:cs="Times New Roman"/>
                <w:color w:val="000000"/>
                <w:kern w:val="24"/>
                <w:sz w:val="32"/>
                <w:szCs w:val="32"/>
                <w:lang w:bidi="si-LK"/>
              </w:rPr>
              <m:t>e</m:t>
            </m:r>
          </m:sub>
        </m:sSub>
        <m:r>
          <m:rPr>
            <m:sty m:val="p"/>
          </m:rPr>
          <w:rPr>
            <w:rFonts w:ascii="Cambria Math" w:eastAsia="Times New Roman" w:hAnsi="Cambria Math" w:cs="Times New Roman"/>
            <w:color w:val="000000"/>
            <w:kern w:val="24"/>
            <w:sz w:val="32"/>
            <w:szCs w:val="32"/>
            <w:lang w:bidi="si-LK"/>
          </w:rPr>
          <m:t>=</m:t>
        </m:r>
        <m:f>
          <m:fPr>
            <m:ctrlPr>
              <w:rPr>
                <w:rFonts w:ascii="Cambria Math" w:eastAsia="Times New Roman" w:hAnsi="Cambria Math" w:cs="Times New Roman"/>
                <w:color w:val="000000"/>
                <w:kern w:val="24"/>
                <w:sz w:val="32"/>
                <w:szCs w:val="32"/>
                <w:lang w:bidi="si-LK"/>
              </w:rPr>
            </m:ctrlPr>
          </m:fPr>
          <m:num>
            <m:r>
              <m:rPr>
                <m:sty m:val="p"/>
              </m:rPr>
              <w:rPr>
                <w:rFonts w:ascii="Cambria Math" w:eastAsia="Times New Roman" w:hAnsi="Cambria Math" w:cs="Times New Roman"/>
                <w:color w:val="000000"/>
                <w:kern w:val="24"/>
                <w:sz w:val="32"/>
                <w:szCs w:val="32"/>
                <w:lang w:bidi="si-LK"/>
              </w:rPr>
              <m:t>1</m:t>
            </m:r>
          </m:num>
          <m:den>
            <m:r>
              <m:rPr>
                <m:sty m:val="p"/>
              </m:rPr>
              <w:rPr>
                <w:rFonts w:ascii="Cambria Math" w:eastAsia="Times New Roman" w:hAnsi="Cambria Math" w:cs="Times New Roman"/>
                <w:color w:val="000000"/>
                <w:kern w:val="24"/>
                <w:sz w:val="32"/>
                <w:szCs w:val="32"/>
                <w:lang w:bidi="si-LK"/>
              </w:rPr>
              <m:t>n</m:t>
            </m:r>
          </m:den>
        </m:f>
        <m:r>
          <m:rPr>
            <m:sty m:val="p"/>
          </m:rPr>
          <w:rPr>
            <w:rFonts w:ascii="Cambria Math" w:eastAsia="Times New Roman" w:hAnsi="Cambria Math" w:cs="Times New Roman"/>
            <w:color w:val="000000"/>
            <w:kern w:val="24"/>
            <w:sz w:val="32"/>
            <w:szCs w:val="32"/>
            <w:lang w:bidi="si-LK"/>
          </w:rPr>
          <m:t> </m:t>
        </m:r>
      </m:oMath>
      <w:r w:rsidRPr="009C5ECA">
        <w:rPr>
          <w:rFonts w:eastAsia="Times New Roman" w:cs="Times New Roman"/>
          <w:color w:val="000000"/>
          <w:kern w:val="24"/>
          <w:sz w:val="32"/>
          <w:szCs w:val="32"/>
          <w:lang w:bidi="si-LK"/>
        </w:rPr>
        <w:t>log</w:t>
      </w:r>
      <m:oMath>
        <m:sSub>
          <m:sSubPr>
            <m:ctrlPr>
              <w:rPr>
                <w:rFonts w:ascii="Cambria Math" w:eastAsia="Times New Roman" w:hAnsi="Cambria Math" w:cs="Times New Roman"/>
                <w:color w:val="000000"/>
                <w:kern w:val="24"/>
                <w:sz w:val="32"/>
                <w:szCs w:val="32"/>
                <w:lang w:bidi="si-LK"/>
              </w:rPr>
            </m:ctrlPr>
          </m:sSubPr>
          <m:e>
            <m:r>
              <m:rPr>
                <m:sty m:val="p"/>
              </m:rPr>
              <w:rPr>
                <w:rFonts w:ascii="Cambria Math" w:eastAsia="Times New Roman" w:hAnsi="Cambria Math" w:cs="Times New Roman"/>
                <w:color w:val="000000"/>
                <w:kern w:val="24"/>
                <w:sz w:val="32"/>
                <w:szCs w:val="32"/>
                <w:lang w:bidi="si-LK"/>
              </w:rPr>
              <m:t> C</m:t>
            </m:r>
          </m:e>
          <m:sub>
            <m:r>
              <m:rPr>
                <m:sty m:val="p"/>
              </m:rPr>
              <w:rPr>
                <w:rFonts w:ascii="Cambria Math" w:eastAsia="Times New Roman" w:hAnsi="Cambria Math" w:cs="Times New Roman"/>
                <w:color w:val="000000"/>
                <w:kern w:val="24"/>
                <w:sz w:val="32"/>
                <w:szCs w:val="32"/>
                <w:lang w:bidi="si-LK"/>
              </w:rPr>
              <m:t>e</m:t>
            </m:r>
          </m:sub>
        </m:sSub>
        <m:r>
          <m:rPr>
            <m:sty m:val="p"/>
          </m:rPr>
          <w:rPr>
            <w:rFonts w:ascii="Cambria Math" w:eastAsia="Times New Roman" w:hAnsi="Cambria Math" w:cs="Times New Roman"/>
            <w:color w:val="000000"/>
            <w:kern w:val="24"/>
            <w:sz w:val="32"/>
            <w:szCs w:val="32"/>
            <w:lang w:bidi="si-LK"/>
          </w:rPr>
          <m:t>+log</m:t>
        </m:r>
        <m:sSub>
          <m:sSubPr>
            <m:ctrlPr>
              <w:rPr>
                <w:rFonts w:ascii="Cambria Math" w:eastAsia="Times New Roman" w:hAnsi="Cambria Math" w:cs="Times New Roman"/>
                <w:color w:val="000000"/>
                <w:kern w:val="24"/>
                <w:sz w:val="32"/>
                <w:szCs w:val="32"/>
                <w:lang w:bidi="si-LK"/>
              </w:rPr>
            </m:ctrlPr>
          </m:sSubPr>
          <m:e>
            <m:r>
              <m:rPr>
                <m:sty m:val="p"/>
              </m:rPr>
              <w:rPr>
                <w:rFonts w:ascii="Cambria Math" w:eastAsia="Times New Roman" w:hAnsi="Cambria Math" w:cs="Times New Roman"/>
                <w:color w:val="000000"/>
                <w:kern w:val="24"/>
                <w:sz w:val="32"/>
                <w:szCs w:val="32"/>
                <w:lang w:bidi="si-LK"/>
              </w:rPr>
              <m:t> K</m:t>
            </m:r>
          </m:e>
          <m:sub>
            <m:r>
              <m:rPr>
                <m:sty m:val="p"/>
              </m:rPr>
              <w:rPr>
                <w:rFonts w:ascii="Cambria Math" w:eastAsia="Times New Roman" w:hAnsi="Cambria Math" w:cs="Times New Roman"/>
                <w:color w:val="000000"/>
                <w:kern w:val="24"/>
                <w:sz w:val="32"/>
                <w:szCs w:val="32"/>
                <w:lang w:bidi="si-LK"/>
              </w:rPr>
              <m:t>F</m:t>
            </m:r>
          </m:sub>
        </m:sSub>
      </m:oMath>
    </w:p>
    <w:p w14:paraId="7262F241" w14:textId="77777777" w:rsidR="00556174" w:rsidRDefault="009C5ECA" w:rsidP="001D16D7">
      <w:pPr>
        <w:spacing w:after="10" w:line="360" w:lineRule="auto"/>
        <w:ind w:firstLine="720"/>
        <w:jc w:val="both"/>
        <w:rPr>
          <w:rFonts w:eastAsiaTheme="minorEastAsia"/>
          <w:iCs/>
        </w:rPr>
      </w:pPr>
      <w:r>
        <w:rPr>
          <w:rFonts w:eastAsiaTheme="minorEastAsia"/>
          <w:iCs/>
        </w:rPr>
        <w:t>Where</w:t>
      </w:r>
      <w:r w:rsidR="00556174">
        <w:rPr>
          <w:rFonts w:eastAsiaTheme="minorEastAsia"/>
          <w:iCs/>
        </w:rPr>
        <w:t>,</w:t>
      </w:r>
    </w:p>
    <w:p w14:paraId="58F4A7AA" w14:textId="77777777" w:rsidR="00556174" w:rsidRPr="003A1FE8" w:rsidRDefault="00556174" w:rsidP="001D16D7">
      <w:pPr>
        <w:spacing w:after="10" w:line="360" w:lineRule="auto"/>
        <w:ind w:firstLine="720"/>
        <w:jc w:val="both"/>
        <w:rPr>
          <w:rFonts w:eastAsia="Times New Roman" w:cstheme="minorHAnsi"/>
          <w:szCs w:val="24"/>
          <w:lang w:bidi="si-LK"/>
        </w:rPr>
      </w:pPr>
      <w:r w:rsidRPr="003A1FE8">
        <w:rPr>
          <w:rFonts w:eastAsia="Times New Roman" w:cstheme="minorHAnsi"/>
          <w:color w:val="000000"/>
          <w:kern w:val="24"/>
          <w:szCs w:val="24"/>
          <w:lang w:bidi="si-LK"/>
        </w:rPr>
        <w:t xml:space="preserve"> (1/n) = heterogeneity factor</w:t>
      </w:r>
    </w:p>
    <w:p w14:paraId="3CD10EEF" w14:textId="77777777" w:rsidR="00556174" w:rsidRPr="003A1FE8" w:rsidRDefault="00556174" w:rsidP="001D16D7">
      <w:pPr>
        <w:spacing w:after="10" w:line="360" w:lineRule="auto"/>
        <w:jc w:val="both"/>
        <w:rPr>
          <w:rFonts w:eastAsia="Times New Roman" w:cstheme="minorHAnsi"/>
          <w:szCs w:val="24"/>
          <w:lang w:bidi="si-LK"/>
        </w:rPr>
      </w:pPr>
      <w:r w:rsidRPr="003A1FE8">
        <w:rPr>
          <w:rFonts w:eastAsia="Times New Roman" w:cstheme="minorHAnsi"/>
          <w:color w:val="000000"/>
          <w:kern w:val="24"/>
          <w:szCs w:val="24"/>
          <w:lang w:bidi="si-LK"/>
        </w:rPr>
        <w:t xml:space="preserve"> </w:t>
      </w:r>
      <m:oMath>
        <m:sSub>
          <m:sSubPr>
            <m:ctrlPr>
              <w:rPr>
                <w:rFonts w:ascii="Cambria Math" w:eastAsia="Times New Roman" w:hAnsi="Cambria Math" w:cstheme="minorHAnsi"/>
                <w:i/>
                <w:iCs/>
                <w:color w:val="000000"/>
                <w:kern w:val="24"/>
                <w:szCs w:val="24"/>
                <w:lang w:bidi="si-LK"/>
              </w:rPr>
            </m:ctrlPr>
          </m:sSubPr>
          <m:e>
            <m:r>
              <w:rPr>
                <w:rFonts w:ascii="Cambria Math" w:eastAsia="Times New Roman" w:hAnsi="Cambria Math" w:cstheme="minorHAnsi"/>
                <w:color w:val="000000"/>
                <w:kern w:val="24"/>
                <w:szCs w:val="24"/>
                <w:lang w:bidi="si-LK"/>
              </w:rPr>
              <m:t>                  K</m:t>
            </m:r>
          </m:e>
          <m:sub>
            <m:r>
              <w:rPr>
                <w:rFonts w:ascii="Cambria Math" w:eastAsia="Times New Roman" w:hAnsi="Cambria Math" w:cstheme="minorHAnsi"/>
                <w:color w:val="000000"/>
                <w:kern w:val="24"/>
                <w:szCs w:val="24"/>
                <w:lang w:bidi="si-LK"/>
              </w:rPr>
              <m:t>F</m:t>
            </m:r>
          </m:sub>
        </m:sSub>
        <m:r>
          <w:rPr>
            <w:rFonts w:ascii="Cambria Math" w:eastAsia="Times New Roman" w:hAnsi="Cambria Math" w:cstheme="minorHAnsi"/>
            <w:color w:val="000000"/>
            <w:kern w:val="24"/>
            <w:szCs w:val="24"/>
            <w:lang w:bidi="si-LK"/>
          </w:rPr>
          <m:t> </m:t>
        </m:r>
      </m:oMath>
      <w:r w:rsidRPr="003A1FE8">
        <w:rPr>
          <w:rFonts w:eastAsia="Times New Roman" w:cstheme="minorHAnsi"/>
          <w:color w:val="000000"/>
          <w:kern w:val="24"/>
          <w:szCs w:val="24"/>
          <w:lang w:bidi="si-LK"/>
        </w:rPr>
        <w:t>= Freundlich constant</w:t>
      </w:r>
    </w:p>
    <w:p w14:paraId="3B36A910" w14:textId="77777777" w:rsidR="00556174" w:rsidRPr="003A1FE8" w:rsidRDefault="00DF6C48" w:rsidP="001D16D7">
      <w:pPr>
        <w:spacing w:after="10" w:line="360" w:lineRule="auto"/>
        <w:jc w:val="both"/>
        <w:rPr>
          <w:rFonts w:eastAsia="Times New Roman" w:cstheme="minorHAnsi"/>
          <w:szCs w:val="24"/>
          <w:lang w:bidi="si-LK"/>
        </w:rPr>
      </w:pPr>
      <m:oMath>
        <m:sSub>
          <m:sSubPr>
            <m:ctrlPr>
              <w:rPr>
                <w:rFonts w:ascii="Cambria Math" w:eastAsia="Times New Roman" w:hAnsi="Cambria Math" w:cstheme="minorHAnsi"/>
                <w:i/>
                <w:iCs/>
                <w:color w:val="000000"/>
                <w:kern w:val="24"/>
                <w:szCs w:val="24"/>
                <w:lang w:bidi="si-LK"/>
              </w:rPr>
            </m:ctrlPr>
          </m:sSubPr>
          <m:e>
            <m:r>
              <w:rPr>
                <w:rFonts w:ascii="Cambria Math" w:eastAsia="Times New Roman" w:hAnsi="Cambria Math" w:cstheme="minorHAnsi"/>
                <w:color w:val="000000"/>
                <w:kern w:val="24"/>
                <w:szCs w:val="24"/>
                <w:lang w:bidi="si-LK"/>
              </w:rPr>
              <m:t>                   C</m:t>
            </m:r>
          </m:e>
          <m:sub>
            <m:r>
              <w:rPr>
                <w:rFonts w:ascii="Cambria Math" w:eastAsia="Times New Roman" w:hAnsi="Cambria Math" w:cstheme="minorHAnsi"/>
                <w:color w:val="000000"/>
                <w:kern w:val="24"/>
                <w:szCs w:val="24"/>
                <w:lang w:bidi="si-LK"/>
              </w:rPr>
              <m:t>e</m:t>
            </m:r>
          </m:sub>
        </m:sSub>
      </m:oMath>
      <w:r w:rsidR="00556174" w:rsidRPr="003A1FE8">
        <w:rPr>
          <w:rFonts w:eastAsia="Times New Roman" w:cstheme="minorHAnsi"/>
          <w:color w:val="000000"/>
          <w:kern w:val="24"/>
          <w:szCs w:val="24"/>
          <w:lang w:bidi="si-LK"/>
        </w:rPr>
        <w:t xml:space="preserve"> = Equilibrium dye concentration (mg/L)</w:t>
      </w:r>
    </w:p>
    <w:p w14:paraId="3B00942B" w14:textId="77777777" w:rsidR="00F31157" w:rsidRDefault="00556174" w:rsidP="001D16D7">
      <w:pPr>
        <w:spacing w:after="10" w:line="360" w:lineRule="auto"/>
        <w:jc w:val="both"/>
        <w:rPr>
          <w:rFonts w:eastAsia="Times New Roman" w:cstheme="minorHAnsi"/>
          <w:color w:val="000000"/>
          <w:kern w:val="24"/>
          <w:szCs w:val="24"/>
          <w:lang w:bidi="si-LK"/>
        </w:rPr>
      </w:pPr>
      <w:r w:rsidRPr="003A1FE8">
        <w:rPr>
          <w:rFonts w:eastAsia="Times New Roman" w:cstheme="minorHAnsi"/>
          <w:color w:val="000000"/>
          <w:kern w:val="24"/>
          <w:szCs w:val="24"/>
          <w:lang w:bidi="si-LK"/>
        </w:rPr>
        <w:tab/>
      </w:r>
      <m:oMath>
        <m:r>
          <w:rPr>
            <w:rFonts w:ascii="Cambria Math" w:eastAsia="Times New Roman" w:hAnsi="Cambria Math" w:cstheme="minorHAnsi"/>
            <w:color w:val="000000"/>
            <w:kern w:val="24"/>
            <w:szCs w:val="24"/>
            <w:lang w:bidi="si-LK"/>
          </w:rPr>
          <m:t xml:space="preserve">     </m:t>
        </m:r>
        <m:sSub>
          <m:sSubPr>
            <m:ctrlPr>
              <w:rPr>
                <w:rFonts w:ascii="Cambria Math" w:eastAsia="Times New Roman" w:hAnsi="Cambria Math" w:cstheme="minorHAnsi"/>
                <w:i/>
                <w:iCs/>
                <w:color w:val="000000"/>
                <w:kern w:val="24"/>
                <w:szCs w:val="24"/>
                <w:lang w:bidi="si-LK"/>
              </w:rPr>
            </m:ctrlPr>
          </m:sSubPr>
          <m:e>
            <m:r>
              <w:rPr>
                <w:rFonts w:ascii="Cambria Math" w:eastAsia="Times New Roman" w:hAnsi="Cambria Math" w:cstheme="minorHAnsi"/>
                <w:color w:val="000000"/>
                <w:kern w:val="24"/>
                <w:szCs w:val="24"/>
                <w:lang w:bidi="si-LK"/>
              </w:rPr>
              <m:t>q</m:t>
            </m:r>
          </m:e>
          <m:sub>
            <m:r>
              <w:rPr>
                <w:rFonts w:ascii="Cambria Math" w:eastAsia="Times New Roman" w:hAnsi="Cambria Math" w:cstheme="minorHAnsi"/>
                <w:color w:val="000000"/>
                <w:kern w:val="24"/>
                <w:szCs w:val="24"/>
                <w:lang w:bidi="si-LK"/>
              </w:rPr>
              <m:t>e</m:t>
            </m:r>
          </m:sub>
        </m:sSub>
        <m:r>
          <m:rPr>
            <m:sty m:val="p"/>
          </m:rPr>
          <w:rPr>
            <w:rFonts w:ascii="Cambria Math" w:eastAsia="Times New Roman" w:hAnsi="Cambria Math" w:cstheme="minorHAnsi"/>
            <w:color w:val="000000"/>
            <w:kern w:val="24"/>
            <w:szCs w:val="24"/>
            <w:lang w:bidi="si-LK"/>
          </w:rPr>
          <m:t>=Amount of dye adsorbed(</m:t>
        </m:r>
        <m:f>
          <m:fPr>
            <m:ctrlPr>
              <w:rPr>
                <w:rFonts w:ascii="Cambria Math" w:eastAsia="Times New Roman" w:hAnsi="Cambria Math" w:cstheme="minorHAnsi"/>
                <w:i/>
                <w:iCs/>
                <w:color w:val="000000"/>
                <w:kern w:val="24"/>
                <w:szCs w:val="24"/>
                <w:lang w:bidi="si-LK"/>
              </w:rPr>
            </m:ctrlPr>
          </m:fPr>
          <m:num>
            <m:r>
              <m:rPr>
                <m:sty m:val="p"/>
              </m:rPr>
              <w:rPr>
                <w:rFonts w:ascii="Cambria Math" w:eastAsia="Times New Roman" w:hAnsi="Cambria Math" w:cstheme="minorHAnsi"/>
                <w:color w:val="000000"/>
                <w:kern w:val="24"/>
                <w:szCs w:val="24"/>
                <w:lang w:bidi="si-LK"/>
              </w:rPr>
              <m:t>mg</m:t>
            </m:r>
          </m:num>
          <m:den>
            <m:r>
              <m:rPr>
                <m:sty m:val="p"/>
              </m:rPr>
              <w:rPr>
                <w:rFonts w:ascii="Cambria Math" w:eastAsia="Times New Roman" w:hAnsi="Cambria Math" w:cstheme="minorHAnsi"/>
                <w:color w:val="000000"/>
                <w:kern w:val="24"/>
                <w:szCs w:val="24"/>
                <w:lang w:bidi="si-LK"/>
              </w:rPr>
              <m:t>g</m:t>
            </m:r>
          </m:den>
        </m:f>
        <m:r>
          <m:rPr>
            <m:sty m:val="p"/>
          </m:rPr>
          <w:rPr>
            <w:rFonts w:ascii="Cambria Math" w:eastAsia="Times New Roman" w:hAnsi="Cambria Math" w:cstheme="minorHAnsi"/>
            <w:color w:val="000000"/>
            <w:kern w:val="24"/>
            <w:szCs w:val="24"/>
            <w:lang w:bidi="si-LK"/>
          </w:rPr>
          <m:t>)</m:t>
        </m:r>
      </m:oMath>
    </w:p>
    <w:p w14:paraId="204108CB" w14:textId="77777777" w:rsidR="00F31157" w:rsidRDefault="00BD1833" w:rsidP="001D16D7">
      <w:pPr>
        <w:spacing w:after="10" w:line="360" w:lineRule="auto"/>
        <w:jc w:val="both"/>
        <w:rPr>
          <w:rFonts w:eastAsia="Times New Roman" w:cstheme="minorHAnsi"/>
          <w:color w:val="000000"/>
          <w:kern w:val="24"/>
          <w:szCs w:val="24"/>
          <w:lang w:bidi="si-LK"/>
        </w:rPr>
      </w:pPr>
      <w:r>
        <w:rPr>
          <w:rFonts w:eastAsia="Times New Roman" w:cstheme="minorHAnsi"/>
          <w:color w:val="000000"/>
          <w:kern w:val="24"/>
          <w:szCs w:val="24"/>
          <w:lang w:bidi="si-LK"/>
        </w:rPr>
        <w:t>The importance of  the n value for methylene blue dye adsorption onto adsorbents can be is as follows</w:t>
      </w:r>
      <w:r>
        <w:rPr>
          <w:rFonts w:eastAsia="Times New Roman" w:cstheme="minorHAnsi"/>
          <w:color w:val="000000"/>
          <w:kern w:val="24"/>
          <w:szCs w:val="24"/>
          <w:lang w:bidi="si-LK"/>
        </w:rPr>
        <w:fldChar w:fldCharType="begin" w:fldLock="1"/>
      </w:r>
      <w:r w:rsidR="00D64C75">
        <w:rPr>
          <w:rFonts w:eastAsia="Times New Roman" w:cstheme="minorHAnsi"/>
          <w:color w:val="000000"/>
          <w:kern w:val="24"/>
          <w:szCs w:val="24"/>
          <w:lang w:bidi="si-LK"/>
        </w:rPr>
        <w:instrText>ADDIN CSL_CITATION {"citationItems":[{"id":"ITEM-1","itemData":{"DOI":"10.1080/00986445.2013.819352","ISSN":"15635201","abstract":"The present study explains the preparation and application of sulfuric acid–treated orange peel (STOP) as a new low-cost adsorbent in the removal of methylene blue (MB) dye from its aqueous solution. The effects of temperature on the operating parameters such as solution pH, adsorbent dose, initial MB dye concentration, and contact time were investigated for the removal of MB dye using STOP. The maximum adsorption of MB dye onto STOP took place in the following experimental conditions: pH of 8.0, adsorbent dose of 0.4 g, contact time of 45 min, and temperature of 30°C. The adsorption equilibrium data were tested by applying both the Langmuir and Freundlich isotherm models. It is observed that the Freundlich isotherm model fitted better than the Langmuir isotherm model, indicating multilayer adsorption, at all studied temperatures. The adsorption kinetic results showed that the pseudo-second-order model was more suitable to explain the adsorption of MB dye onto STOP. The adsorption mechanism results showed that the adsorption process was controlled by both the internal and external diffusion of MB dye molecules. The values of free energy change (ΔG o) and enthalpy change (ΔH o) indicated the spontaneous, feasible, and exothermic nature of the adsorption process. The maximum monolayer adsorption capacity of STOP was also compared with other low-cost adsorbents, and it was found that STOP was a better adsorbent for MB dye removal.","author":[{"dropping-particle":"","family":"Senthil Kumar","given":"P.","non-dropping-particle":"","parse-names":false,"suffix":""},{"dropping-particle":"","family":"Fernando","given":"P. Sebastina Anne","non-dropping-particle":"","parse-names":false,"suffix":""},{"dropping-particle":"","family":"Ahmed","given":"R. Tanvir","non-dropping-particle":"","parse-names":false,"suffix":""},{"dropping-particle":"","family":"Srinath","given":"R.","non-dropping-particle":"","parse-names":false,"suffix":""},{"dropping-particle":"","family":"Priyadharshini","given":"M.","non-dropping-particle":"","parse-names":false,"suffix":""},{"dropping-particle":"","family":"Vignesh","given":"A. M.","non-dropping-particle":"","parse-names":false,"suffix":""},{"dropping-particle":"","family":"Thanjiappan","given":"A.","non-dropping-particle":"","parse-names":false,"suffix":""}],"container-title":"Chemical Engineering Communications","id":"ITEM-1","issued":{"date-parts":[["2014"]]},"title":"EFFECT OF TEMPERATURE ON THE ADSORPTION OF METHYLENE BLUE DYE ONTO SULFURIC ACID–TREATED ORANGE PEEL","type":"article-journal"},"uris":["http://www.mendeley.com/documents/?uuid=af68ddcc-9476-4a3f-b1ae-a4d0b9c907cb"]}],"mendeley":{"formattedCitation":"&lt;sup&gt;94&lt;/sup&gt;","plainTextFormattedCitation":"94","previouslyFormattedCitation":"&lt;sup&gt;95&lt;/sup&gt;"},"properties":{"noteIndex":0},"schema":"https://github.com/citation-style-language/schema/raw/master/csl-citation.json"}</w:instrText>
      </w:r>
      <w:r>
        <w:rPr>
          <w:rFonts w:eastAsia="Times New Roman" w:cstheme="minorHAnsi"/>
          <w:color w:val="000000"/>
          <w:kern w:val="24"/>
          <w:szCs w:val="24"/>
          <w:lang w:bidi="si-LK"/>
        </w:rPr>
        <w:fldChar w:fldCharType="separate"/>
      </w:r>
      <w:r w:rsidR="00D64C75" w:rsidRPr="00D64C75">
        <w:rPr>
          <w:rFonts w:eastAsia="Times New Roman" w:cstheme="minorHAnsi"/>
          <w:noProof/>
          <w:color w:val="000000"/>
          <w:kern w:val="24"/>
          <w:szCs w:val="24"/>
          <w:vertAlign w:val="superscript"/>
          <w:lang w:bidi="si-LK"/>
        </w:rPr>
        <w:t>94</w:t>
      </w:r>
      <w:r>
        <w:rPr>
          <w:rFonts w:eastAsia="Times New Roman" w:cstheme="minorHAnsi"/>
          <w:color w:val="000000"/>
          <w:kern w:val="24"/>
          <w:szCs w:val="24"/>
          <w:lang w:bidi="si-LK"/>
        </w:rPr>
        <w:fldChar w:fldCharType="end"/>
      </w:r>
    </w:p>
    <w:p w14:paraId="79FB1F0C" w14:textId="77777777" w:rsidR="00556174" w:rsidRPr="003A1FE8" w:rsidRDefault="00556174" w:rsidP="001D16D7">
      <w:pPr>
        <w:spacing w:after="10" w:line="360" w:lineRule="auto"/>
        <w:jc w:val="both"/>
        <w:rPr>
          <w:rFonts w:eastAsia="Times New Roman" w:cstheme="minorHAnsi"/>
          <w:szCs w:val="24"/>
          <w:lang w:bidi="si-LK"/>
        </w:rPr>
      </w:pPr>
      <w:r w:rsidRPr="003A1FE8">
        <w:rPr>
          <w:rFonts w:eastAsia="Times New Roman" w:cstheme="minorHAnsi"/>
          <w:color w:val="000000"/>
          <w:kern w:val="24"/>
          <w:szCs w:val="24"/>
          <w:lang w:bidi="si-LK"/>
        </w:rPr>
        <w:t>n=1 (Linear adsorption)</w:t>
      </w:r>
    </w:p>
    <w:p w14:paraId="31E2FE41" w14:textId="77777777" w:rsidR="00556174" w:rsidRPr="003A1FE8" w:rsidRDefault="00556174" w:rsidP="001D16D7">
      <w:pPr>
        <w:spacing w:after="10" w:line="360" w:lineRule="auto"/>
        <w:jc w:val="both"/>
        <w:rPr>
          <w:rFonts w:eastAsia="Times New Roman" w:cstheme="minorHAnsi"/>
          <w:szCs w:val="24"/>
          <w:lang w:bidi="si-LK"/>
        </w:rPr>
      </w:pPr>
      <w:r w:rsidRPr="003A1FE8">
        <w:rPr>
          <w:rFonts w:eastAsia="Times New Roman" w:cstheme="minorHAnsi"/>
          <w:color w:val="000000"/>
          <w:kern w:val="24"/>
          <w:szCs w:val="24"/>
          <w:lang w:bidi="si-LK"/>
        </w:rPr>
        <w:t>n</w:t>
      </w:r>
      <m:oMath>
        <m:r>
          <w:rPr>
            <w:rFonts w:ascii="Cambria Math" w:eastAsia="Cambria Math" w:hAnsi="Cambria Math" w:cstheme="minorHAnsi"/>
            <w:color w:val="000000"/>
            <w:kern w:val="24"/>
            <w:szCs w:val="24"/>
            <w:lang w:bidi="si-LK"/>
          </w:rPr>
          <m:t>&lt;1</m:t>
        </m:r>
        <m:r>
          <m:rPr>
            <m:sty m:val="p"/>
          </m:rPr>
          <w:rPr>
            <w:rFonts w:ascii="Cambria Math" w:eastAsia="Cambria Math" w:hAnsi="Cambria Math" w:cstheme="minorHAnsi"/>
            <w:color w:val="000000"/>
            <w:kern w:val="24"/>
            <w:szCs w:val="24"/>
            <w:lang w:bidi="si-LK"/>
          </w:rPr>
          <m:t>(Adsorption is a chemical process)</m:t>
        </m:r>
      </m:oMath>
    </w:p>
    <w:p w14:paraId="6C40D6DB" w14:textId="77777777" w:rsidR="00B62FF8" w:rsidRDefault="00556174" w:rsidP="001D16D7">
      <w:pPr>
        <w:spacing w:after="10" w:line="360" w:lineRule="auto"/>
        <w:jc w:val="both"/>
        <w:rPr>
          <w:rFonts w:eastAsia="Times New Roman" w:cstheme="minorHAnsi"/>
          <w:color w:val="000000"/>
          <w:kern w:val="24"/>
          <w:szCs w:val="24"/>
          <w:lang w:bidi="si-LK"/>
        </w:rPr>
      </w:pPr>
      <w:r w:rsidRPr="003A1FE8">
        <w:rPr>
          <w:rFonts w:eastAsia="Times New Roman" w:cstheme="minorHAnsi"/>
          <w:color w:val="000000"/>
          <w:kern w:val="24"/>
          <w:szCs w:val="24"/>
          <w:lang w:bidi="si-LK"/>
        </w:rPr>
        <w:t>n</w:t>
      </w:r>
      <m:oMath>
        <m:r>
          <m:rPr>
            <m:sty m:val="p"/>
          </m:rPr>
          <w:rPr>
            <w:rFonts w:ascii="Cambria Math" w:eastAsia="Cambria Math" w:hAnsi="Cambria Math" w:cstheme="minorHAnsi"/>
            <w:color w:val="000000"/>
            <w:kern w:val="24"/>
            <w:szCs w:val="24"/>
            <w:lang w:bidi="si-LK"/>
          </w:rPr>
          <m:t>&gt;1(Adsorption is a physical process)</m:t>
        </m:r>
      </m:oMath>
    </w:p>
    <w:p w14:paraId="0E7F8832" w14:textId="77777777" w:rsidR="00491F87" w:rsidRDefault="00491F87" w:rsidP="001D16D7">
      <w:pPr>
        <w:spacing w:after="10" w:line="360" w:lineRule="auto"/>
        <w:jc w:val="both"/>
        <w:rPr>
          <w:rFonts w:eastAsia="Times New Roman" w:cstheme="minorHAnsi"/>
          <w:color w:val="000000"/>
          <w:kern w:val="24"/>
          <w:szCs w:val="24"/>
          <w:lang w:bidi="si-LK"/>
        </w:rPr>
      </w:pPr>
    </w:p>
    <w:p w14:paraId="4D98AAB9" w14:textId="77777777" w:rsidR="00BD1833" w:rsidRDefault="00491F87" w:rsidP="00491F87">
      <w:pPr>
        <w:spacing w:after="10" w:line="360" w:lineRule="auto"/>
        <w:ind w:firstLine="720"/>
        <w:jc w:val="both"/>
        <w:rPr>
          <w:rFonts w:eastAsiaTheme="minorEastAsia"/>
          <w:iCs/>
        </w:rPr>
      </w:pPr>
      <w:r>
        <w:rPr>
          <w:rFonts w:eastAsiaTheme="minorEastAsia"/>
          <w:iCs/>
        </w:rPr>
        <w:t>T</w:t>
      </w:r>
      <w:r w:rsidR="00EF789B">
        <w:rPr>
          <w:rFonts w:eastAsiaTheme="minorEastAsia"/>
          <w:iCs/>
        </w:rPr>
        <w:t>able 3.22</w:t>
      </w:r>
      <w:r w:rsidR="00B05558">
        <w:rPr>
          <w:rFonts w:eastAsiaTheme="minorEastAsia"/>
          <w:iCs/>
        </w:rPr>
        <w:t xml:space="preserve"> </w:t>
      </w:r>
      <w:r w:rsidR="00B16BAD">
        <w:rPr>
          <w:rFonts w:eastAsiaTheme="minorEastAsia"/>
          <w:iCs/>
        </w:rPr>
        <w:t>represent</w:t>
      </w:r>
      <w:r w:rsidR="00BC7DA9">
        <w:rPr>
          <w:rFonts w:eastAsiaTheme="minorEastAsia"/>
          <w:iCs/>
        </w:rPr>
        <w:t>s</w:t>
      </w:r>
      <w:r w:rsidR="00B16BAD">
        <w:rPr>
          <w:rFonts w:eastAsiaTheme="minorEastAsia"/>
          <w:iCs/>
        </w:rPr>
        <w:t xml:space="preserve"> the isotherm data for the</w:t>
      </w:r>
      <w:r w:rsidR="00142B5C" w:rsidRPr="00142B5C">
        <w:rPr>
          <w:rFonts w:eastAsiaTheme="minorEastAsia"/>
          <w:iCs/>
        </w:rPr>
        <w:t xml:space="preserve"> linear plots for 1/</w:t>
      </w:r>
      <m:oMath>
        <m:sSub>
          <m:sSubPr>
            <m:ctrlPr>
              <w:rPr>
                <w:rFonts w:ascii="Cambria Math" w:eastAsiaTheme="minorEastAsia" w:hAnsi="Cambria Math"/>
                <w:iCs/>
              </w:rPr>
            </m:ctrlPr>
          </m:sSubPr>
          <m:e>
            <m:r>
              <m:rPr>
                <m:sty m:val="p"/>
              </m:rPr>
              <w:rPr>
                <w:rFonts w:ascii="Cambria Math" w:eastAsiaTheme="minorEastAsia" w:hAnsi="Cambria Math"/>
              </w:rPr>
              <m:t>q</m:t>
            </m:r>
          </m:e>
          <m:sub>
            <m:r>
              <m:rPr>
                <m:sty m:val="p"/>
              </m:rPr>
              <w:rPr>
                <w:rFonts w:ascii="Cambria Math" w:eastAsiaTheme="minorEastAsia" w:hAnsi="Cambria Math"/>
              </w:rPr>
              <m:t>e</m:t>
            </m:r>
          </m:sub>
        </m:sSub>
      </m:oMath>
      <w:r w:rsidR="00142B5C" w:rsidRPr="00142B5C">
        <w:rPr>
          <w:rFonts w:eastAsiaTheme="minorEastAsia"/>
          <w:iCs/>
        </w:rPr>
        <w:t xml:space="preserve"> against 1/</w:t>
      </w:r>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e</m:t>
            </m:r>
          </m:sub>
        </m:sSub>
      </m:oMath>
      <w:r w:rsidR="00142B5C" w:rsidRPr="00142B5C">
        <w:rPr>
          <w:rFonts w:eastAsiaTheme="minorEastAsia"/>
          <w:iCs/>
        </w:rPr>
        <w:t xml:space="preserve"> and log </w:t>
      </w:r>
      <m:oMath>
        <m:sSub>
          <m:sSubPr>
            <m:ctrlPr>
              <w:rPr>
                <w:rFonts w:ascii="Cambria Math" w:eastAsiaTheme="minorEastAsia" w:hAnsi="Cambria Math"/>
                <w:iCs/>
              </w:rPr>
            </m:ctrlPr>
          </m:sSubPr>
          <m:e>
            <m:r>
              <m:rPr>
                <m:sty m:val="p"/>
              </m:rPr>
              <w:rPr>
                <w:rFonts w:ascii="Cambria Math" w:eastAsiaTheme="minorEastAsia" w:hAnsi="Cambria Math"/>
              </w:rPr>
              <m:t>q</m:t>
            </m:r>
          </m:e>
          <m:sub>
            <m:r>
              <m:rPr>
                <m:sty m:val="p"/>
              </m:rPr>
              <w:rPr>
                <w:rFonts w:ascii="Cambria Math" w:eastAsiaTheme="minorEastAsia" w:hAnsi="Cambria Math"/>
              </w:rPr>
              <m:t>e</m:t>
            </m:r>
          </m:sub>
        </m:sSub>
      </m:oMath>
      <w:r w:rsidR="00DE5A69" w:rsidRPr="00142B5C">
        <w:rPr>
          <w:rFonts w:eastAsiaTheme="minorEastAsia"/>
          <w:iCs/>
        </w:rPr>
        <w:t xml:space="preserve">versus log </w:t>
      </w:r>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e</m:t>
            </m:r>
          </m:sub>
        </m:sSub>
      </m:oMath>
      <w:r w:rsidR="00B16BAD">
        <w:rPr>
          <w:rFonts w:eastAsiaTheme="minorEastAsia"/>
          <w:iCs/>
        </w:rPr>
        <w:t xml:space="preserve">  </w:t>
      </w:r>
      <w:r w:rsidR="00142B5C" w:rsidRPr="00142B5C">
        <w:rPr>
          <w:rFonts w:eastAsiaTheme="minorEastAsia"/>
          <w:iCs/>
        </w:rPr>
        <w:t>for methylene blue</w:t>
      </w:r>
      <w:r w:rsidR="00DE5A69" w:rsidRPr="00142B5C">
        <w:rPr>
          <w:rFonts w:eastAsiaTheme="minorEastAsia"/>
          <w:iCs/>
        </w:rPr>
        <w:t xml:space="preserve"> adsorption onto </w:t>
      </w:r>
      <w:r w:rsidR="00BC7DA9">
        <w:rPr>
          <w:rFonts w:eastAsiaTheme="minorEastAsia"/>
          <w:iCs/>
        </w:rPr>
        <w:t xml:space="preserve">tire pyrolytic char </w:t>
      </w:r>
      <w:r w:rsidR="00DE5A69" w:rsidRPr="00142B5C">
        <w:rPr>
          <w:rFonts w:eastAsiaTheme="minorEastAsia"/>
          <w:iCs/>
        </w:rPr>
        <w:t xml:space="preserve">at each </w:t>
      </w:r>
      <w:r w:rsidR="00142B5C" w:rsidRPr="00142B5C">
        <w:rPr>
          <w:rFonts w:eastAsiaTheme="minorEastAsia"/>
          <w:iCs/>
        </w:rPr>
        <w:t>adsorbent dosag</w:t>
      </w:r>
      <w:r w:rsidR="00DE5A69" w:rsidRPr="00142B5C">
        <w:rPr>
          <w:rFonts w:eastAsiaTheme="minorEastAsia"/>
          <w:iCs/>
        </w:rPr>
        <w:t>e. </w:t>
      </w:r>
    </w:p>
    <w:p w14:paraId="74DA5CC3" w14:textId="77777777" w:rsidR="008315D1" w:rsidRDefault="008315D1" w:rsidP="001D16D7">
      <w:pPr>
        <w:spacing w:after="10" w:line="360" w:lineRule="auto"/>
        <w:jc w:val="both"/>
        <w:rPr>
          <w:rFonts w:eastAsiaTheme="minorEastAsia"/>
          <w:iCs/>
        </w:rPr>
      </w:pPr>
    </w:p>
    <w:p w14:paraId="782591B5" w14:textId="77777777" w:rsidR="008315D1" w:rsidRDefault="008315D1" w:rsidP="001D16D7">
      <w:pPr>
        <w:spacing w:after="10" w:line="360" w:lineRule="auto"/>
        <w:jc w:val="both"/>
        <w:rPr>
          <w:rFonts w:eastAsiaTheme="minorEastAsia"/>
          <w:iCs/>
        </w:rPr>
      </w:pPr>
    </w:p>
    <w:p w14:paraId="5453CA1C" w14:textId="77777777" w:rsidR="008315D1" w:rsidRDefault="008315D1" w:rsidP="001D16D7">
      <w:pPr>
        <w:spacing w:after="10" w:line="360" w:lineRule="auto"/>
        <w:jc w:val="both"/>
        <w:rPr>
          <w:rFonts w:eastAsiaTheme="minorEastAsia"/>
          <w:iCs/>
        </w:rPr>
      </w:pPr>
    </w:p>
    <w:p w14:paraId="2D7D69AB" w14:textId="77777777" w:rsidR="008315D1" w:rsidRPr="00B62FF8" w:rsidRDefault="008315D1" w:rsidP="001D16D7">
      <w:pPr>
        <w:spacing w:after="10" w:line="360" w:lineRule="auto"/>
        <w:jc w:val="both"/>
        <w:rPr>
          <w:rFonts w:eastAsia="Times New Roman" w:cstheme="minorHAnsi"/>
          <w:color w:val="000000"/>
          <w:kern w:val="24"/>
          <w:szCs w:val="24"/>
          <w:lang w:bidi="si-LK"/>
        </w:rPr>
      </w:pPr>
    </w:p>
    <w:p w14:paraId="3F4B8243" w14:textId="77777777" w:rsidR="008315D1" w:rsidRPr="00491F87" w:rsidRDefault="008315D1" w:rsidP="001D16D7">
      <w:pPr>
        <w:pStyle w:val="Caption"/>
        <w:keepNext/>
        <w:spacing w:line="360" w:lineRule="auto"/>
        <w:rPr>
          <w:i w:val="0"/>
          <w:iCs w:val="0"/>
          <w:color w:val="auto"/>
          <w:sz w:val="24"/>
          <w:szCs w:val="24"/>
        </w:rPr>
      </w:pPr>
      <w:bookmarkStart w:id="515" w:name="_Toc80353623"/>
      <w:r w:rsidRPr="00491F87">
        <w:rPr>
          <w:b/>
          <w:bCs/>
          <w:i w:val="0"/>
          <w:iCs w:val="0"/>
          <w:color w:val="auto"/>
          <w:sz w:val="24"/>
          <w:szCs w:val="24"/>
        </w:rPr>
        <w:lastRenderedPageBreak/>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22</w:t>
      </w:r>
      <w:r w:rsidR="009449F2">
        <w:rPr>
          <w:b/>
          <w:bCs/>
          <w:i w:val="0"/>
          <w:iCs w:val="0"/>
          <w:color w:val="auto"/>
          <w:sz w:val="24"/>
          <w:szCs w:val="24"/>
        </w:rPr>
        <w:fldChar w:fldCharType="end"/>
      </w:r>
      <w:r w:rsidRPr="00491F87">
        <w:rPr>
          <w:b/>
          <w:bCs/>
          <w:i w:val="0"/>
          <w:iCs w:val="0"/>
          <w:color w:val="auto"/>
          <w:sz w:val="24"/>
          <w:szCs w:val="24"/>
        </w:rPr>
        <w:t>.</w:t>
      </w:r>
      <w:r w:rsidRPr="00491F87">
        <w:rPr>
          <w:i w:val="0"/>
          <w:iCs w:val="0"/>
          <w:color w:val="auto"/>
          <w:sz w:val="24"/>
          <w:szCs w:val="24"/>
        </w:rPr>
        <w:t xml:space="preserve"> Average data for the adsorption isotherms of tire pyrolytic char</w:t>
      </w:r>
      <w:bookmarkEnd w:id="515"/>
    </w:p>
    <w:tbl>
      <w:tblPr>
        <w:tblStyle w:val="TableGrid"/>
        <w:tblW w:w="8788" w:type="dxa"/>
        <w:jc w:val="center"/>
        <w:tblLayout w:type="fixed"/>
        <w:tblLook w:val="04A0" w:firstRow="1" w:lastRow="0" w:firstColumn="1" w:lastColumn="0" w:noHBand="0" w:noVBand="1"/>
      </w:tblPr>
      <w:tblGrid>
        <w:gridCol w:w="1435"/>
        <w:gridCol w:w="1075"/>
        <w:gridCol w:w="1256"/>
        <w:gridCol w:w="1255"/>
        <w:gridCol w:w="1256"/>
        <w:gridCol w:w="1255"/>
        <w:gridCol w:w="1256"/>
      </w:tblGrid>
      <w:tr w:rsidR="008315D1" w:rsidRPr="003A1FE8" w14:paraId="291E85F8" w14:textId="77777777" w:rsidTr="00D579F3">
        <w:trPr>
          <w:cantSplit/>
          <w:trHeight w:val="627"/>
          <w:jc w:val="center"/>
        </w:trPr>
        <w:tc>
          <w:tcPr>
            <w:tcW w:w="1435" w:type="dxa"/>
            <w:noWrap/>
            <w:vAlign w:val="center"/>
          </w:tcPr>
          <w:p w14:paraId="4ED12692" w14:textId="77777777" w:rsidR="008315D1" w:rsidRDefault="003A1FE8" w:rsidP="00D579F3">
            <w:pPr>
              <w:spacing w:line="360" w:lineRule="auto"/>
              <w:jc w:val="center"/>
              <w:rPr>
                <w:rFonts w:ascii="Calibri" w:eastAsia="Times New Roman" w:hAnsi="Calibri" w:cs="Calibri"/>
                <w:color w:val="000000"/>
                <w:szCs w:val="24"/>
                <w:lang w:bidi="si-LK"/>
              </w:rPr>
            </w:pPr>
            <w:r w:rsidRPr="003A1FE8">
              <w:rPr>
                <w:rFonts w:ascii="Calibri" w:eastAsia="Times New Roman" w:hAnsi="Calibri" w:cs="Calibri"/>
                <w:color w:val="000000"/>
                <w:szCs w:val="24"/>
                <w:lang w:bidi="si-LK"/>
              </w:rPr>
              <w:t>Adsorbent dosage per 50 mL of methylene blue solutions</w:t>
            </w:r>
          </w:p>
          <w:p w14:paraId="48C18DE6" w14:textId="77777777" w:rsidR="003A1FE8" w:rsidRPr="003A1FE8" w:rsidRDefault="003A1FE8" w:rsidP="00D579F3">
            <w:pPr>
              <w:spacing w:line="360" w:lineRule="auto"/>
              <w:jc w:val="center"/>
            </w:pPr>
            <w:r w:rsidRPr="003A1FE8">
              <w:rPr>
                <w:rFonts w:ascii="Calibri" w:eastAsia="Times New Roman" w:hAnsi="Calibri" w:cs="Calibri"/>
                <w:color w:val="000000"/>
                <w:szCs w:val="24"/>
                <w:lang w:bidi="si-LK"/>
              </w:rPr>
              <w:t>(W</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0.0001)</w:t>
            </w:r>
          </w:p>
        </w:tc>
        <w:tc>
          <w:tcPr>
            <w:tcW w:w="1075" w:type="dxa"/>
            <w:noWrap/>
            <w:vAlign w:val="center"/>
          </w:tcPr>
          <w:p w14:paraId="446D88BF" w14:textId="77777777" w:rsidR="008315D1" w:rsidRDefault="003A1FE8" w:rsidP="001D16D7">
            <w:pPr>
              <w:spacing w:line="360" w:lineRule="auto"/>
              <w:jc w:val="center"/>
            </w:pPr>
            <w:r w:rsidRPr="003A1FE8">
              <w:t>Equilibrium concentration</w:t>
            </w:r>
          </w:p>
          <w:p w14:paraId="3923D936" w14:textId="77777777" w:rsidR="003A1FE8" w:rsidRPr="003A1FE8" w:rsidRDefault="003A1FE8" w:rsidP="001D16D7">
            <w:pPr>
              <w:spacing w:line="360" w:lineRule="auto"/>
              <w:jc w:val="center"/>
            </w:pPr>
            <w:r w:rsidRPr="003A1FE8">
              <w:t>(</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e</m:t>
                  </m:r>
                </m:sub>
              </m:sSub>
            </m:oMath>
            <w:r w:rsidRPr="003A1FE8">
              <w:t>)/mg</w:t>
            </w:r>
            <m:oMath>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w:p>
        </w:tc>
        <w:tc>
          <w:tcPr>
            <w:tcW w:w="1256" w:type="dxa"/>
            <w:vAlign w:val="center"/>
          </w:tcPr>
          <w:p w14:paraId="2F50AD95" w14:textId="77777777" w:rsidR="003A1FE8" w:rsidRPr="003A1FE8" w:rsidRDefault="003A1FE8" w:rsidP="001D16D7">
            <w:pPr>
              <w:spacing w:line="360" w:lineRule="auto"/>
              <w:jc w:val="center"/>
            </w:pPr>
            <w:r w:rsidRPr="003A1FE8">
              <w:t>Amount of dye adsorbed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e</m:t>
                  </m:r>
                </m:sub>
              </m:sSub>
              <m:r>
                <m:rPr>
                  <m:sty m:val="p"/>
                </m:rPr>
                <w:rPr>
                  <w:rFonts w:ascii="Cambria Math" w:hAnsi="Cambria Math"/>
                </w:rPr>
                <m:t>)</m:t>
              </m:r>
            </m:oMath>
            <w:r w:rsidRPr="003A1FE8">
              <w:t xml:space="preserve"> /mg</w:t>
            </w:r>
            <m:oMath>
              <m:sSup>
                <m:sSupPr>
                  <m:ctrlPr>
                    <w:rPr>
                      <w:rFonts w:ascii="Cambria Math" w:hAnsi="Cambria Math"/>
                    </w:rPr>
                  </m:ctrlPr>
                </m:sSupPr>
                <m:e>
                  <m:r>
                    <m:rPr>
                      <m:sty m:val="p"/>
                    </m:rPr>
                    <w:rPr>
                      <w:rFonts w:ascii="Cambria Math" w:hAnsi="Cambria Math"/>
                    </w:rPr>
                    <m:t>g</m:t>
                  </m:r>
                </m:e>
                <m:sup>
                  <m:r>
                    <m:rPr>
                      <m:sty m:val="p"/>
                    </m:rPr>
                    <w:rPr>
                      <w:rFonts w:ascii="Cambria Math" w:hAnsi="Cambria Math"/>
                    </w:rPr>
                    <m:t>-1</m:t>
                  </m:r>
                </m:sup>
              </m:sSup>
            </m:oMath>
          </w:p>
        </w:tc>
        <w:tc>
          <w:tcPr>
            <w:tcW w:w="1255" w:type="dxa"/>
            <w:noWrap/>
            <w:vAlign w:val="center"/>
          </w:tcPr>
          <w:p w14:paraId="451FF31D" w14:textId="77777777" w:rsidR="008315D1" w:rsidRDefault="008315D1" w:rsidP="001D16D7">
            <w:pPr>
              <w:spacing w:line="360" w:lineRule="auto"/>
              <w:jc w:val="center"/>
            </w:pPr>
          </w:p>
          <w:p w14:paraId="75BE6C09" w14:textId="77777777" w:rsidR="003A1FE8" w:rsidRPr="003A1FE8" w:rsidRDefault="003A1FE8" w:rsidP="001D16D7">
            <w:pPr>
              <w:spacing w:line="360" w:lineRule="auto"/>
              <w:jc w:val="center"/>
              <w:rPr>
                <w:rFonts w:eastAsiaTheme="minorEastAsia"/>
              </w:rPr>
            </w:pPr>
            <w:r w:rsidRPr="003A1FE8">
              <w:t>1/</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e</m:t>
                  </m:r>
                </m:sub>
              </m:sSub>
            </m:oMath>
          </w:p>
          <w:p w14:paraId="25438092" w14:textId="77777777" w:rsidR="003A1FE8" w:rsidRPr="003A1FE8" w:rsidRDefault="003A1FE8" w:rsidP="001D16D7">
            <w:pPr>
              <w:spacing w:line="360" w:lineRule="auto"/>
              <w:jc w:val="center"/>
            </w:pPr>
          </w:p>
        </w:tc>
        <w:tc>
          <w:tcPr>
            <w:tcW w:w="1256" w:type="dxa"/>
            <w:noWrap/>
            <w:vAlign w:val="center"/>
          </w:tcPr>
          <w:p w14:paraId="29A818B6" w14:textId="77777777" w:rsidR="00E72A3E" w:rsidRDefault="00E72A3E" w:rsidP="001D16D7">
            <w:pPr>
              <w:spacing w:line="360" w:lineRule="auto"/>
              <w:jc w:val="center"/>
            </w:pPr>
          </w:p>
          <w:p w14:paraId="30C8D662" w14:textId="77777777" w:rsidR="003A1FE8" w:rsidRPr="003A1FE8" w:rsidRDefault="003A1FE8" w:rsidP="001D16D7">
            <w:pPr>
              <w:spacing w:line="360" w:lineRule="auto"/>
              <w:jc w:val="center"/>
              <w:rPr>
                <w:rFonts w:eastAsiaTheme="minorEastAsia"/>
                <w:iCs/>
              </w:rPr>
            </w:pPr>
            <w:r w:rsidRPr="003A1FE8">
              <w:t>1/</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e</m:t>
                  </m:r>
                </m:sub>
              </m:sSub>
            </m:oMath>
          </w:p>
          <w:p w14:paraId="23D54665" w14:textId="77777777" w:rsidR="003A1FE8" w:rsidRPr="003A1FE8" w:rsidRDefault="003A1FE8" w:rsidP="001D16D7">
            <w:pPr>
              <w:spacing w:line="360" w:lineRule="auto"/>
              <w:jc w:val="center"/>
            </w:pPr>
          </w:p>
        </w:tc>
        <w:tc>
          <w:tcPr>
            <w:tcW w:w="1255" w:type="dxa"/>
            <w:noWrap/>
            <w:vAlign w:val="center"/>
          </w:tcPr>
          <w:p w14:paraId="47FA4D88" w14:textId="77777777" w:rsidR="003A1FE8" w:rsidRPr="003A1FE8" w:rsidRDefault="003A1FE8" w:rsidP="001D16D7">
            <w:pPr>
              <w:spacing w:line="360" w:lineRule="auto"/>
              <w:jc w:val="center"/>
            </w:pPr>
            <w:r w:rsidRPr="003A1FE8">
              <w:t xml:space="preserve">log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e</m:t>
                  </m:r>
                </m:sub>
              </m:sSub>
            </m:oMath>
          </w:p>
        </w:tc>
        <w:tc>
          <w:tcPr>
            <w:tcW w:w="1256" w:type="dxa"/>
            <w:noWrap/>
            <w:vAlign w:val="center"/>
          </w:tcPr>
          <w:p w14:paraId="687D4720" w14:textId="77777777" w:rsidR="003A1FE8" w:rsidRPr="003A1FE8" w:rsidRDefault="003A1FE8" w:rsidP="001D16D7">
            <w:pPr>
              <w:spacing w:line="360" w:lineRule="auto"/>
              <w:jc w:val="center"/>
            </w:pPr>
            <w:r w:rsidRPr="003A1FE8">
              <w:t xml:space="preserve">log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e</m:t>
                  </m:r>
                </m:sub>
              </m:sSub>
            </m:oMath>
          </w:p>
        </w:tc>
      </w:tr>
      <w:tr w:rsidR="008315D1" w:rsidRPr="003A1FE8" w14:paraId="642DE98F" w14:textId="77777777" w:rsidTr="00D579F3">
        <w:trPr>
          <w:cantSplit/>
          <w:trHeight w:val="627"/>
          <w:jc w:val="center"/>
        </w:trPr>
        <w:tc>
          <w:tcPr>
            <w:tcW w:w="1435" w:type="dxa"/>
            <w:noWrap/>
            <w:vAlign w:val="center"/>
            <w:hideMark/>
          </w:tcPr>
          <w:p w14:paraId="130651CA" w14:textId="77777777" w:rsidR="003A1FE8" w:rsidRPr="003A1FE8" w:rsidRDefault="003A1FE8" w:rsidP="001D16D7">
            <w:pPr>
              <w:spacing w:line="360" w:lineRule="auto"/>
              <w:jc w:val="center"/>
            </w:pPr>
            <w:r w:rsidRPr="003A1FE8">
              <w:t>0.0050</w:t>
            </w:r>
          </w:p>
        </w:tc>
        <w:tc>
          <w:tcPr>
            <w:tcW w:w="1075" w:type="dxa"/>
            <w:noWrap/>
            <w:vAlign w:val="center"/>
            <w:hideMark/>
          </w:tcPr>
          <w:p w14:paraId="747C6BED" w14:textId="77777777" w:rsidR="003A1FE8" w:rsidRPr="003A1FE8" w:rsidRDefault="00876389" w:rsidP="001D16D7">
            <w:pPr>
              <w:spacing w:line="360" w:lineRule="auto"/>
              <w:jc w:val="center"/>
            </w:pPr>
            <w:r>
              <w:t>3.44</w:t>
            </w:r>
          </w:p>
        </w:tc>
        <w:tc>
          <w:tcPr>
            <w:tcW w:w="1256" w:type="dxa"/>
            <w:vAlign w:val="center"/>
          </w:tcPr>
          <w:p w14:paraId="6445501E" w14:textId="77777777" w:rsidR="003A1FE8" w:rsidRPr="003A1FE8" w:rsidRDefault="003A1FE8" w:rsidP="001D16D7">
            <w:pPr>
              <w:spacing w:line="360" w:lineRule="auto"/>
              <w:jc w:val="center"/>
            </w:pPr>
          </w:p>
          <w:p w14:paraId="521F73D3" w14:textId="77777777" w:rsidR="003A1FE8" w:rsidRPr="003A1FE8" w:rsidRDefault="00876389" w:rsidP="001D16D7">
            <w:pPr>
              <w:spacing w:line="360" w:lineRule="auto"/>
              <w:jc w:val="center"/>
            </w:pPr>
            <w:r>
              <w:t>65.56</w:t>
            </w:r>
          </w:p>
          <w:p w14:paraId="1BAB5932" w14:textId="77777777" w:rsidR="003A1FE8" w:rsidRPr="003A1FE8" w:rsidRDefault="003A1FE8" w:rsidP="001D16D7">
            <w:pPr>
              <w:spacing w:line="360" w:lineRule="auto"/>
              <w:jc w:val="center"/>
            </w:pPr>
          </w:p>
        </w:tc>
        <w:tc>
          <w:tcPr>
            <w:tcW w:w="1255" w:type="dxa"/>
            <w:noWrap/>
            <w:vAlign w:val="center"/>
            <w:hideMark/>
          </w:tcPr>
          <w:p w14:paraId="17898A17" w14:textId="77777777" w:rsidR="003A1FE8" w:rsidRPr="003A1FE8" w:rsidRDefault="00876389" w:rsidP="001D16D7">
            <w:pPr>
              <w:spacing w:line="360" w:lineRule="auto"/>
              <w:jc w:val="center"/>
            </w:pPr>
            <w:r>
              <w:t>0.29</w:t>
            </w:r>
          </w:p>
        </w:tc>
        <w:tc>
          <w:tcPr>
            <w:tcW w:w="1256" w:type="dxa"/>
            <w:noWrap/>
            <w:vAlign w:val="center"/>
            <w:hideMark/>
          </w:tcPr>
          <w:p w14:paraId="12834D4E" w14:textId="77777777" w:rsidR="003A1FE8" w:rsidRPr="003A1FE8" w:rsidRDefault="00876389" w:rsidP="001D16D7">
            <w:pPr>
              <w:spacing w:line="360" w:lineRule="auto"/>
              <w:jc w:val="center"/>
            </w:pPr>
            <w:r>
              <w:t>0.02</w:t>
            </w:r>
          </w:p>
        </w:tc>
        <w:tc>
          <w:tcPr>
            <w:tcW w:w="1255" w:type="dxa"/>
            <w:noWrap/>
            <w:vAlign w:val="center"/>
            <w:hideMark/>
          </w:tcPr>
          <w:p w14:paraId="52395E9C" w14:textId="77777777" w:rsidR="003A1FE8" w:rsidRPr="003A1FE8" w:rsidRDefault="00876389" w:rsidP="001D16D7">
            <w:pPr>
              <w:spacing w:line="360" w:lineRule="auto"/>
              <w:jc w:val="center"/>
            </w:pPr>
            <w:r>
              <w:t>0.53</w:t>
            </w:r>
          </w:p>
        </w:tc>
        <w:tc>
          <w:tcPr>
            <w:tcW w:w="1256" w:type="dxa"/>
            <w:noWrap/>
            <w:vAlign w:val="center"/>
            <w:hideMark/>
          </w:tcPr>
          <w:p w14:paraId="7DEF6621" w14:textId="77777777" w:rsidR="003A1FE8" w:rsidRPr="003A1FE8" w:rsidRDefault="00876389" w:rsidP="001D16D7">
            <w:pPr>
              <w:spacing w:line="360" w:lineRule="auto"/>
              <w:jc w:val="center"/>
            </w:pPr>
            <w:r>
              <w:t>1.81</w:t>
            </w:r>
          </w:p>
        </w:tc>
      </w:tr>
      <w:tr w:rsidR="008315D1" w:rsidRPr="003A1FE8" w14:paraId="22256EB6" w14:textId="77777777" w:rsidTr="00D579F3">
        <w:trPr>
          <w:cantSplit/>
          <w:trHeight w:val="627"/>
          <w:jc w:val="center"/>
        </w:trPr>
        <w:tc>
          <w:tcPr>
            <w:tcW w:w="1435" w:type="dxa"/>
            <w:noWrap/>
            <w:vAlign w:val="center"/>
            <w:hideMark/>
          </w:tcPr>
          <w:p w14:paraId="5066109A" w14:textId="77777777" w:rsidR="003A1FE8" w:rsidRPr="003A1FE8" w:rsidRDefault="00015A86" w:rsidP="001D16D7">
            <w:pPr>
              <w:spacing w:line="360" w:lineRule="auto"/>
              <w:jc w:val="center"/>
            </w:pPr>
            <w:r>
              <w:t>0.0501</w:t>
            </w:r>
          </w:p>
        </w:tc>
        <w:tc>
          <w:tcPr>
            <w:tcW w:w="1075" w:type="dxa"/>
            <w:noWrap/>
            <w:vAlign w:val="center"/>
            <w:hideMark/>
          </w:tcPr>
          <w:p w14:paraId="7697D53C" w14:textId="77777777" w:rsidR="003A1FE8" w:rsidRPr="003A1FE8" w:rsidRDefault="00876389" w:rsidP="001D16D7">
            <w:pPr>
              <w:spacing w:line="360" w:lineRule="auto"/>
              <w:jc w:val="center"/>
            </w:pPr>
            <w:r>
              <w:t>3.34</w:t>
            </w:r>
          </w:p>
        </w:tc>
        <w:tc>
          <w:tcPr>
            <w:tcW w:w="1256" w:type="dxa"/>
            <w:vAlign w:val="center"/>
          </w:tcPr>
          <w:p w14:paraId="39DC5137" w14:textId="77777777" w:rsidR="003A1FE8" w:rsidRPr="003A1FE8" w:rsidRDefault="003A1FE8" w:rsidP="001D16D7">
            <w:pPr>
              <w:spacing w:line="360" w:lineRule="auto"/>
              <w:jc w:val="center"/>
            </w:pPr>
          </w:p>
          <w:p w14:paraId="54246C8B" w14:textId="77777777" w:rsidR="003A1FE8" w:rsidRPr="003A1FE8" w:rsidRDefault="00876389" w:rsidP="001D16D7">
            <w:pPr>
              <w:spacing w:line="360" w:lineRule="auto"/>
              <w:jc w:val="center"/>
            </w:pPr>
            <w:r>
              <w:t>6.65</w:t>
            </w:r>
          </w:p>
          <w:p w14:paraId="1464E7DE" w14:textId="77777777" w:rsidR="003A1FE8" w:rsidRPr="003A1FE8" w:rsidRDefault="003A1FE8" w:rsidP="001D16D7">
            <w:pPr>
              <w:spacing w:line="360" w:lineRule="auto"/>
              <w:jc w:val="center"/>
            </w:pPr>
          </w:p>
        </w:tc>
        <w:tc>
          <w:tcPr>
            <w:tcW w:w="1255" w:type="dxa"/>
            <w:noWrap/>
            <w:vAlign w:val="center"/>
            <w:hideMark/>
          </w:tcPr>
          <w:p w14:paraId="7E1FDB2E" w14:textId="77777777" w:rsidR="003A1FE8" w:rsidRPr="003A1FE8" w:rsidRDefault="00876389" w:rsidP="001D16D7">
            <w:pPr>
              <w:spacing w:line="360" w:lineRule="auto"/>
              <w:jc w:val="center"/>
            </w:pPr>
            <w:r>
              <w:t>0.29</w:t>
            </w:r>
          </w:p>
        </w:tc>
        <w:tc>
          <w:tcPr>
            <w:tcW w:w="1256" w:type="dxa"/>
            <w:noWrap/>
            <w:vAlign w:val="center"/>
            <w:hideMark/>
          </w:tcPr>
          <w:p w14:paraId="27286202" w14:textId="77777777" w:rsidR="003A1FE8" w:rsidRPr="003A1FE8" w:rsidRDefault="00876389" w:rsidP="001D16D7">
            <w:pPr>
              <w:spacing w:line="360" w:lineRule="auto"/>
              <w:jc w:val="center"/>
            </w:pPr>
            <w:r>
              <w:t>0.15</w:t>
            </w:r>
          </w:p>
        </w:tc>
        <w:tc>
          <w:tcPr>
            <w:tcW w:w="1255" w:type="dxa"/>
            <w:noWrap/>
            <w:vAlign w:val="center"/>
            <w:hideMark/>
          </w:tcPr>
          <w:p w14:paraId="5344A896" w14:textId="77777777" w:rsidR="003A1FE8" w:rsidRPr="003A1FE8" w:rsidRDefault="00876389" w:rsidP="001D16D7">
            <w:pPr>
              <w:spacing w:line="360" w:lineRule="auto"/>
              <w:jc w:val="center"/>
            </w:pPr>
            <w:r>
              <w:t>0.52</w:t>
            </w:r>
          </w:p>
        </w:tc>
        <w:tc>
          <w:tcPr>
            <w:tcW w:w="1256" w:type="dxa"/>
            <w:noWrap/>
            <w:vAlign w:val="center"/>
            <w:hideMark/>
          </w:tcPr>
          <w:p w14:paraId="0C0475BC" w14:textId="77777777" w:rsidR="003A1FE8" w:rsidRPr="003A1FE8" w:rsidRDefault="00876389" w:rsidP="001D16D7">
            <w:pPr>
              <w:spacing w:line="360" w:lineRule="auto"/>
              <w:jc w:val="center"/>
            </w:pPr>
            <w:r>
              <w:t>0.82</w:t>
            </w:r>
          </w:p>
        </w:tc>
      </w:tr>
      <w:tr w:rsidR="008315D1" w:rsidRPr="003A1FE8" w14:paraId="49DC1980" w14:textId="77777777" w:rsidTr="00D579F3">
        <w:trPr>
          <w:cantSplit/>
          <w:trHeight w:val="627"/>
          <w:jc w:val="center"/>
        </w:trPr>
        <w:tc>
          <w:tcPr>
            <w:tcW w:w="1435" w:type="dxa"/>
            <w:noWrap/>
            <w:vAlign w:val="center"/>
            <w:hideMark/>
          </w:tcPr>
          <w:p w14:paraId="1115058D" w14:textId="77777777" w:rsidR="003A1FE8" w:rsidRPr="003A1FE8" w:rsidRDefault="003A1FE8" w:rsidP="001D16D7">
            <w:pPr>
              <w:spacing w:line="360" w:lineRule="auto"/>
              <w:jc w:val="center"/>
            </w:pPr>
            <w:r w:rsidRPr="003A1FE8">
              <w:t>0.1000</w:t>
            </w:r>
          </w:p>
        </w:tc>
        <w:tc>
          <w:tcPr>
            <w:tcW w:w="1075" w:type="dxa"/>
            <w:noWrap/>
            <w:vAlign w:val="center"/>
            <w:hideMark/>
          </w:tcPr>
          <w:p w14:paraId="6E82A5FF" w14:textId="77777777" w:rsidR="003A1FE8" w:rsidRPr="003A1FE8" w:rsidRDefault="00876389" w:rsidP="001D16D7">
            <w:pPr>
              <w:spacing w:line="360" w:lineRule="auto"/>
              <w:jc w:val="center"/>
            </w:pPr>
            <w:r>
              <w:t>2.93</w:t>
            </w:r>
          </w:p>
        </w:tc>
        <w:tc>
          <w:tcPr>
            <w:tcW w:w="1256" w:type="dxa"/>
            <w:vAlign w:val="center"/>
          </w:tcPr>
          <w:p w14:paraId="2527152F" w14:textId="77777777" w:rsidR="003A1FE8" w:rsidRPr="003A1FE8" w:rsidRDefault="003A1FE8" w:rsidP="001D16D7">
            <w:pPr>
              <w:spacing w:line="360" w:lineRule="auto"/>
              <w:jc w:val="center"/>
            </w:pPr>
          </w:p>
          <w:p w14:paraId="67647521" w14:textId="77777777" w:rsidR="003A1FE8" w:rsidRPr="003A1FE8" w:rsidRDefault="00876389" w:rsidP="001D16D7">
            <w:pPr>
              <w:spacing w:line="360" w:lineRule="auto"/>
              <w:jc w:val="center"/>
            </w:pPr>
            <w:r>
              <w:t>3.53</w:t>
            </w:r>
          </w:p>
          <w:p w14:paraId="13EE50A7" w14:textId="77777777" w:rsidR="003A1FE8" w:rsidRPr="003A1FE8" w:rsidRDefault="003A1FE8" w:rsidP="001D16D7">
            <w:pPr>
              <w:spacing w:line="360" w:lineRule="auto"/>
              <w:jc w:val="center"/>
            </w:pPr>
          </w:p>
        </w:tc>
        <w:tc>
          <w:tcPr>
            <w:tcW w:w="1255" w:type="dxa"/>
            <w:noWrap/>
            <w:vAlign w:val="center"/>
            <w:hideMark/>
          </w:tcPr>
          <w:p w14:paraId="3898CC18" w14:textId="77777777" w:rsidR="003A1FE8" w:rsidRPr="003A1FE8" w:rsidRDefault="00876389" w:rsidP="001D16D7">
            <w:pPr>
              <w:spacing w:line="360" w:lineRule="auto"/>
              <w:jc w:val="center"/>
            </w:pPr>
            <w:r>
              <w:t>0.34</w:t>
            </w:r>
          </w:p>
        </w:tc>
        <w:tc>
          <w:tcPr>
            <w:tcW w:w="1256" w:type="dxa"/>
            <w:noWrap/>
            <w:vAlign w:val="center"/>
            <w:hideMark/>
          </w:tcPr>
          <w:p w14:paraId="58DA7BC0" w14:textId="77777777" w:rsidR="003A1FE8" w:rsidRPr="003A1FE8" w:rsidRDefault="00876389" w:rsidP="001D16D7">
            <w:pPr>
              <w:spacing w:line="360" w:lineRule="auto"/>
              <w:jc w:val="center"/>
            </w:pPr>
            <w:r>
              <w:t>0.28</w:t>
            </w:r>
          </w:p>
        </w:tc>
        <w:tc>
          <w:tcPr>
            <w:tcW w:w="1255" w:type="dxa"/>
            <w:noWrap/>
            <w:vAlign w:val="center"/>
            <w:hideMark/>
          </w:tcPr>
          <w:p w14:paraId="50CA5615" w14:textId="77777777" w:rsidR="003A1FE8" w:rsidRPr="003A1FE8" w:rsidRDefault="00876389" w:rsidP="001D16D7">
            <w:pPr>
              <w:spacing w:line="360" w:lineRule="auto"/>
              <w:jc w:val="center"/>
            </w:pPr>
            <w:r>
              <w:t>0.46</w:t>
            </w:r>
          </w:p>
        </w:tc>
        <w:tc>
          <w:tcPr>
            <w:tcW w:w="1256" w:type="dxa"/>
            <w:noWrap/>
            <w:vAlign w:val="center"/>
            <w:hideMark/>
          </w:tcPr>
          <w:p w14:paraId="7D553B97" w14:textId="77777777" w:rsidR="003A1FE8" w:rsidRPr="003A1FE8" w:rsidRDefault="00876389" w:rsidP="001D16D7">
            <w:pPr>
              <w:spacing w:line="360" w:lineRule="auto"/>
              <w:jc w:val="center"/>
            </w:pPr>
            <w:r>
              <w:t>0.54</w:t>
            </w:r>
          </w:p>
        </w:tc>
      </w:tr>
      <w:tr w:rsidR="008315D1" w:rsidRPr="003A1FE8" w14:paraId="3C2DB93D" w14:textId="77777777" w:rsidTr="00D579F3">
        <w:trPr>
          <w:cantSplit/>
          <w:trHeight w:val="1229"/>
          <w:jc w:val="center"/>
        </w:trPr>
        <w:tc>
          <w:tcPr>
            <w:tcW w:w="1435" w:type="dxa"/>
            <w:noWrap/>
            <w:vAlign w:val="center"/>
            <w:hideMark/>
          </w:tcPr>
          <w:p w14:paraId="1BCB10E7" w14:textId="77777777" w:rsidR="003A1FE8" w:rsidRPr="003A1FE8" w:rsidRDefault="003A1FE8" w:rsidP="001D16D7">
            <w:pPr>
              <w:spacing w:line="360" w:lineRule="auto"/>
              <w:jc w:val="center"/>
            </w:pPr>
            <w:r w:rsidRPr="003A1FE8">
              <w:t>0.2000</w:t>
            </w:r>
          </w:p>
        </w:tc>
        <w:tc>
          <w:tcPr>
            <w:tcW w:w="1075" w:type="dxa"/>
            <w:noWrap/>
            <w:vAlign w:val="center"/>
            <w:hideMark/>
          </w:tcPr>
          <w:p w14:paraId="585439BF" w14:textId="77777777" w:rsidR="003A1FE8" w:rsidRPr="003A1FE8" w:rsidRDefault="00876389" w:rsidP="001D16D7">
            <w:pPr>
              <w:spacing w:line="360" w:lineRule="auto"/>
              <w:jc w:val="center"/>
            </w:pPr>
            <w:r>
              <w:t>1.92</w:t>
            </w:r>
          </w:p>
        </w:tc>
        <w:tc>
          <w:tcPr>
            <w:tcW w:w="1256" w:type="dxa"/>
            <w:vAlign w:val="center"/>
          </w:tcPr>
          <w:p w14:paraId="32382755" w14:textId="77777777" w:rsidR="00876389" w:rsidRDefault="00876389" w:rsidP="001D16D7">
            <w:pPr>
              <w:spacing w:line="360" w:lineRule="auto"/>
            </w:pPr>
          </w:p>
          <w:p w14:paraId="2F49C4A4" w14:textId="77777777" w:rsidR="003A1FE8" w:rsidRPr="003A1FE8" w:rsidRDefault="00876389" w:rsidP="001D16D7">
            <w:pPr>
              <w:spacing w:line="360" w:lineRule="auto"/>
              <w:jc w:val="center"/>
            </w:pPr>
            <w:r>
              <w:t>2.01</w:t>
            </w:r>
          </w:p>
          <w:p w14:paraId="3C099C79" w14:textId="77777777" w:rsidR="003A1FE8" w:rsidRPr="003A1FE8" w:rsidRDefault="003A1FE8" w:rsidP="001D16D7">
            <w:pPr>
              <w:spacing w:line="360" w:lineRule="auto"/>
              <w:jc w:val="center"/>
            </w:pPr>
          </w:p>
        </w:tc>
        <w:tc>
          <w:tcPr>
            <w:tcW w:w="1255" w:type="dxa"/>
            <w:noWrap/>
            <w:vAlign w:val="center"/>
            <w:hideMark/>
          </w:tcPr>
          <w:p w14:paraId="57C4A014" w14:textId="77777777" w:rsidR="003A1FE8" w:rsidRPr="003A1FE8" w:rsidRDefault="00876389" w:rsidP="001D16D7">
            <w:pPr>
              <w:spacing w:line="360" w:lineRule="auto"/>
              <w:jc w:val="center"/>
            </w:pPr>
            <w:r>
              <w:t>0.51</w:t>
            </w:r>
          </w:p>
        </w:tc>
        <w:tc>
          <w:tcPr>
            <w:tcW w:w="1256" w:type="dxa"/>
            <w:noWrap/>
            <w:vAlign w:val="center"/>
            <w:hideMark/>
          </w:tcPr>
          <w:p w14:paraId="2D3DFC1A" w14:textId="77777777" w:rsidR="003A1FE8" w:rsidRPr="003A1FE8" w:rsidRDefault="00876389" w:rsidP="001D16D7">
            <w:pPr>
              <w:spacing w:line="360" w:lineRule="auto"/>
              <w:jc w:val="center"/>
            </w:pPr>
            <w:r>
              <w:t>0.49</w:t>
            </w:r>
          </w:p>
        </w:tc>
        <w:tc>
          <w:tcPr>
            <w:tcW w:w="1255" w:type="dxa"/>
            <w:noWrap/>
            <w:vAlign w:val="center"/>
            <w:hideMark/>
          </w:tcPr>
          <w:p w14:paraId="3DFD4D4F" w14:textId="77777777" w:rsidR="003A1FE8" w:rsidRPr="003A1FE8" w:rsidRDefault="00876389" w:rsidP="001D16D7">
            <w:pPr>
              <w:spacing w:line="360" w:lineRule="auto"/>
              <w:jc w:val="center"/>
            </w:pPr>
            <w:r>
              <w:t>0.28</w:t>
            </w:r>
          </w:p>
        </w:tc>
        <w:tc>
          <w:tcPr>
            <w:tcW w:w="1256" w:type="dxa"/>
            <w:noWrap/>
            <w:vAlign w:val="center"/>
            <w:hideMark/>
          </w:tcPr>
          <w:p w14:paraId="398B9DB3" w14:textId="77777777" w:rsidR="003A1FE8" w:rsidRPr="003A1FE8" w:rsidRDefault="00876389" w:rsidP="001D16D7">
            <w:pPr>
              <w:spacing w:line="360" w:lineRule="auto"/>
              <w:jc w:val="center"/>
            </w:pPr>
            <w:r>
              <w:t>0.31</w:t>
            </w:r>
          </w:p>
        </w:tc>
      </w:tr>
      <w:tr w:rsidR="008315D1" w:rsidRPr="003A1FE8" w14:paraId="3CBFD9F2" w14:textId="77777777" w:rsidTr="00D579F3">
        <w:trPr>
          <w:cantSplit/>
          <w:trHeight w:val="1229"/>
          <w:jc w:val="center"/>
        </w:trPr>
        <w:tc>
          <w:tcPr>
            <w:tcW w:w="1435" w:type="dxa"/>
            <w:noWrap/>
            <w:vAlign w:val="center"/>
            <w:hideMark/>
          </w:tcPr>
          <w:p w14:paraId="41283180" w14:textId="77777777" w:rsidR="003A1FE8" w:rsidRPr="003A1FE8" w:rsidRDefault="003A1FE8" w:rsidP="001D16D7">
            <w:pPr>
              <w:spacing w:line="360" w:lineRule="auto"/>
              <w:jc w:val="center"/>
            </w:pPr>
            <w:r w:rsidRPr="003A1FE8">
              <w:t>0.3000</w:t>
            </w:r>
          </w:p>
        </w:tc>
        <w:tc>
          <w:tcPr>
            <w:tcW w:w="1075" w:type="dxa"/>
            <w:noWrap/>
            <w:vAlign w:val="center"/>
            <w:hideMark/>
          </w:tcPr>
          <w:p w14:paraId="3DFFDB42" w14:textId="77777777" w:rsidR="003A1FE8" w:rsidRPr="003A1FE8" w:rsidRDefault="00876389" w:rsidP="001D16D7">
            <w:pPr>
              <w:spacing w:line="360" w:lineRule="auto"/>
              <w:jc w:val="center"/>
            </w:pPr>
            <w:r>
              <w:t>1.06</w:t>
            </w:r>
          </w:p>
        </w:tc>
        <w:tc>
          <w:tcPr>
            <w:tcW w:w="1256" w:type="dxa"/>
            <w:vAlign w:val="center"/>
          </w:tcPr>
          <w:p w14:paraId="1B8B5210" w14:textId="77777777" w:rsidR="003A1FE8" w:rsidRPr="003A1FE8" w:rsidRDefault="00876389" w:rsidP="001D16D7">
            <w:pPr>
              <w:spacing w:line="360" w:lineRule="auto"/>
              <w:jc w:val="center"/>
            </w:pPr>
            <w:r>
              <w:t>1.48</w:t>
            </w:r>
          </w:p>
        </w:tc>
        <w:tc>
          <w:tcPr>
            <w:tcW w:w="1255" w:type="dxa"/>
            <w:noWrap/>
            <w:vAlign w:val="center"/>
            <w:hideMark/>
          </w:tcPr>
          <w:p w14:paraId="4AD7F68B" w14:textId="77777777" w:rsidR="003A1FE8" w:rsidRPr="003A1FE8" w:rsidRDefault="00876389" w:rsidP="001D16D7">
            <w:pPr>
              <w:spacing w:line="360" w:lineRule="auto"/>
              <w:jc w:val="center"/>
            </w:pPr>
            <w:r>
              <w:t>0.94</w:t>
            </w:r>
          </w:p>
        </w:tc>
        <w:tc>
          <w:tcPr>
            <w:tcW w:w="1256" w:type="dxa"/>
            <w:noWrap/>
            <w:vAlign w:val="center"/>
            <w:hideMark/>
          </w:tcPr>
          <w:p w14:paraId="5A1A1E51" w14:textId="77777777" w:rsidR="003A1FE8" w:rsidRPr="003A1FE8" w:rsidRDefault="00876389" w:rsidP="001D16D7">
            <w:pPr>
              <w:spacing w:line="360" w:lineRule="auto"/>
              <w:jc w:val="center"/>
            </w:pPr>
            <w:r>
              <w:t>0.67</w:t>
            </w:r>
          </w:p>
        </w:tc>
        <w:tc>
          <w:tcPr>
            <w:tcW w:w="1255" w:type="dxa"/>
            <w:noWrap/>
            <w:vAlign w:val="center"/>
            <w:hideMark/>
          </w:tcPr>
          <w:p w14:paraId="3709F1E0" w14:textId="77777777" w:rsidR="003A1FE8" w:rsidRPr="003A1FE8" w:rsidRDefault="00876389" w:rsidP="001D16D7">
            <w:pPr>
              <w:spacing w:line="360" w:lineRule="auto"/>
              <w:jc w:val="center"/>
            </w:pPr>
            <w:r>
              <w:t>0.03</w:t>
            </w:r>
          </w:p>
        </w:tc>
        <w:tc>
          <w:tcPr>
            <w:tcW w:w="1256" w:type="dxa"/>
            <w:noWrap/>
            <w:vAlign w:val="center"/>
            <w:hideMark/>
          </w:tcPr>
          <w:p w14:paraId="13910029" w14:textId="77777777" w:rsidR="003A1FE8" w:rsidRPr="003A1FE8" w:rsidRDefault="00876389" w:rsidP="001D16D7">
            <w:pPr>
              <w:spacing w:line="360" w:lineRule="auto"/>
              <w:jc w:val="center"/>
            </w:pPr>
            <w:r>
              <w:t>0.17</w:t>
            </w:r>
          </w:p>
        </w:tc>
      </w:tr>
      <w:tr w:rsidR="008315D1" w:rsidRPr="003A1FE8" w14:paraId="07DD8344" w14:textId="77777777" w:rsidTr="00D579F3">
        <w:trPr>
          <w:cantSplit/>
          <w:trHeight w:val="627"/>
          <w:jc w:val="center"/>
        </w:trPr>
        <w:tc>
          <w:tcPr>
            <w:tcW w:w="1435" w:type="dxa"/>
            <w:noWrap/>
            <w:vAlign w:val="center"/>
            <w:hideMark/>
          </w:tcPr>
          <w:p w14:paraId="2718E378" w14:textId="77777777" w:rsidR="003A1FE8" w:rsidRPr="003A1FE8" w:rsidRDefault="00015A86" w:rsidP="001D16D7">
            <w:pPr>
              <w:spacing w:line="360" w:lineRule="auto"/>
              <w:jc w:val="center"/>
            </w:pPr>
            <w:r>
              <w:t>0.4001</w:t>
            </w:r>
          </w:p>
        </w:tc>
        <w:tc>
          <w:tcPr>
            <w:tcW w:w="1075" w:type="dxa"/>
            <w:noWrap/>
            <w:vAlign w:val="center"/>
            <w:hideMark/>
          </w:tcPr>
          <w:p w14:paraId="00DB422C" w14:textId="77777777" w:rsidR="003A1FE8" w:rsidRPr="003A1FE8" w:rsidRDefault="00015A86" w:rsidP="001D16D7">
            <w:pPr>
              <w:spacing w:line="360" w:lineRule="auto"/>
              <w:jc w:val="center"/>
            </w:pPr>
            <w:r>
              <w:t>0.48</w:t>
            </w:r>
          </w:p>
        </w:tc>
        <w:tc>
          <w:tcPr>
            <w:tcW w:w="1256" w:type="dxa"/>
            <w:vAlign w:val="center"/>
          </w:tcPr>
          <w:p w14:paraId="768641B6" w14:textId="77777777" w:rsidR="003A1FE8" w:rsidRPr="003A1FE8" w:rsidRDefault="003A1FE8" w:rsidP="001D16D7">
            <w:pPr>
              <w:spacing w:line="360" w:lineRule="auto"/>
              <w:jc w:val="center"/>
            </w:pPr>
          </w:p>
          <w:p w14:paraId="1793D802" w14:textId="77777777" w:rsidR="003A1FE8" w:rsidRPr="003A1FE8" w:rsidRDefault="00015A86" w:rsidP="001D16D7">
            <w:pPr>
              <w:spacing w:line="360" w:lineRule="auto"/>
              <w:jc w:val="center"/>
            </w:pPr>
            <w:r>
              <w:t>1.18</w:t>
            </w:r>
          </w:p>
          <w:p w14:paraId="1DD29188" w14:textId="77777777" w:rsidR="003A1FE8" w:rsidRPr="003A1FE8" w:rsidRDefault="003A1FE8" w:rsidP="001D16D7">
            <w:pPr>
              <w:spacing w:line="360" w:lineRule="auto"/>
              <w:jc w:val="center"/>
            </w:pPr>
          </w:p>
        </w:tc>
        <w:tc>
          <w:tcPr>
            <w:tcW w:w="1255" w:type="dxa"/>
            <w:noWrap/>
            <w:vAlign w:val="center"/>
            <w:hideMark/>
          </w:tcPr>
          <w:p w14:paraId="3225C8DA" w14:textId="77777777" w:rsidR="003A1FE8" w:rsidRPr="003A1FE8" w:rsidRDefault="00A06FCA" w:rsidP="001D16D7">
            <w:pPr>
              <w:spacing w:line="360" w:lineRule="auto"/>
              <w:jc w:val="center"/>
            </w:pPr>
            <w:r>
              <w:t>2.07</w:t>
            </w:r>
          </w:p>
        </w:tc>
        <w:tc>
          <w:tcPr>
            <w:tcW w:w="1256" w:type="dxa"/>
            <w:noWrap/>
            <w:vAlign w:val="center"/>
            <w:hideMark/>
          </w:tcPr>
          <w:p w14:paraId="6E9720BE" w14:textId="77777777" w:rsidR="003A1FE8" w:rsidRPr="003A1FE8" w:rsidRDefault="00A06FCA" w:rsidP="001D16D7">
            <w:pPr>
              <w:spacing w:line="360" w:lineRule="auto"/>
              <w:jc w:val="center"/>
            </w:pPr>
            <w:r>
              <w:t>0.84</w:t>
            </w:r>
          </w:p>
        </w:tc>
        <w:tc>
          <w:tcPr>
            <w:tcW w:w="1255" w:type="dxa"/>
            <w:noWrap/>
            <w:vAlign w:val="center"/>
            <w:hideMark/>
          </w:tcPr>
          <w:p w14:paraId="36D01927" w14:textId="77777777" w:rsidR="003A1FE8" w:rsidRPr="003A1FE8" w:rsidRDefault="00A06FCA" w:rsidP="001D16D7">
            <w:pPr>
              <w:spacing w:line="360" w:lineRule="auto"/>
              <w:jc w:val="center"/>
            </w:pPr>
            <w:r>
              <w:t>-0.31</w:t>
            </w:r>
          </w:p>
        </w:tc>
        <w:tc>
          <w:tcPr>
            <w:tcW w:w="1256" w:type="dxa"/>
            <w:noWrap/>
            <w:vAlign w:val="center"/>
            <w:hideMark/>
          </w:tcPr>
          <w:p w14:paraId="6861B805" w14:textId="77777777" w:rsidR="003A1FE8" w:rsidRPr="003A1FE8" w:rsidRDefault="00A06FCA" w:rsidP="001D16D7">
            <w:pPr>
              <w:spacing w:line="360" w:lineRule="auto"/>
              <w:jc w:val="center"/>
            </w:pPr>
            <w:r>
              <w:t>0.08</w:t>
            </w:r>
          </w:p>
        </w:tc>
      </w:tr>
      <w:tr w:rsidR="008315D1" w:rsidRPr="003A1FE8" w14:paraId="5941D500" w14:textId="77777777" w:rsidTr="00D579F3">
        <w:trPr>
          <w:cantSplit/>
          <w:trHeight w:val="627"/>
          <w:jc w:val="center"/>
        </w:trPr>
        <w:tc>
          <w:tcPr>
            <w:tcW w:w="1435" w:type="dxa"/>
            <w:noWrap/>
            <w:vAlign w:val="center"/>
          </w:tcPr>
          <w:p w14:paraId="58018D4F" w14:textId="77777777" w:rsidR="009B2AE6" w:rsidRPr="001563E3" w:rsidRDefault="009B2AE6" w:rsidP="001D16D7">
            <w:pPr>
              <w:spacing w:line="360" w:lineRule="auto"/>
              <w:jc w:val="center"/>
            </w:pPr>
            <w:r w:rsidRPr="001563E3">
              <w:t>0.5</w:t>
            </w:r>
            <w:r w:rsidR="00015A86">
              <w:t>002</w:t>
            </w:r>
          </w:p>
        </w:tc>
        <w:tc>
          <w:tcPr>
            <w:tcW w:w="1075" w:type="dxa"/>
            <w:noWrap/>
            <w:vAlign w:val="center"/>
          </w:tcPr>
          <w:p w14:paraId="4E970616" w14:textId="77777777" w:rsidR="009B2AE6" w:rsidRPr="001563E3" w:rsidRDefault="00015A86" w:rsidP="001D16D7">
            <w:pPr>
              <w:spacing w:line="360" w:lineRule="auto"/>
              <w:jc w:val="center"/>
            </w:pPr>
            <w:r>
              <w:t>0.35</w:t>
            </w:r>
          </w:p>
        </w:tc>
        <w:tc>
          <w:tcPr>
            <w:tcW w:w="1256" w:type="dxa"/>
            <w:vAlign w:val="center"/>
          </w:tcPr>
          <w:p w14:paraId="12D15389" w14:textId="77777777" w:rsidR="009B2AE6" w:rsidRDefault="009B2AE6" w:rsidP="001D16D7">
            <w:pPr>
              <w:spacing w:line="360" w:lineRule="auto"/>
              <w:jc w:val="center"/>
            </w:pPr>
          </w:p>
          <w:p w14:paraId="037E6492" w14:textId="77777777" w:rsidR="009B2AE6" w:rsidRPr="00207564" w:rsidRDefault="00015A86" w:rsidP="001D16D7">
            <w:pPr>
              <w:spacing w:line="360" w:lineRule="auto"/>
              <w:jc w:val="center"/>
            </w:pPr>
            <w:r>
              <w:t>0.96</w:t>
            </w:r>
          </w:p>
          <w:p w14:paraId="22E4F88D" w14:textId="77777777" w:rsidR="009B2AE6" w:rsidRDefault="009B2AE6" w:rsidP="001D16D7">
            <w:pPr>
              <w:spacing w:line="360" w:lineRule="auto"/>
              <w:jc w:val="center"/>
            </w:pPr>
          </w:p>
        </w:tc>
        <w:tc>
          <w:tcPr>
            <w:tcW w:w="1255" w:type="dxa"/>
            <w:noWrap/>
            <w:vAlign w:val="center"/>
          </w:tcPr>
          <w:p w14:paraId="452005F3" w14:textId="77777777" w:rsidR="009B2AE6" w:rsidRPr="001563E3" w:rsidRDefault="00015A86" w:rsidP="001D16D7">
            <w:pPr>
              <w:spacing w:line="360" w:lineRule="auto"/>
              <w:jc w:val="center"/>
            </w:pPr>
            <w:r>
              <w:t>2.80</w:t>
            </w:r>
          </w:p>
        </w:tc>
        <w:tc>
          <w:tcPr>
            <w:tcW w:w="1256" w:type="dxa"/>
            <w:noWrap/>
            <w:vAlign w:val="center"/>
          </w:tcPr>
          <w:p w14:paraId="7891151D" w14:textId="77777777" w:rsidR="009B2AE6" w:rsidRPr="001563E3" w:rsidRDefault="00015A86" w:rsidP="001D16D7">
            <w:pPr>
              <w:spacing w:line="360" w:lineRule="auto"/>
              <w:jc w:val="center"/>
            </w:pPr>
            <w:r>
              <w:t>1.03</w:t>
            </w:r>
          </w:p>
        </w:tc>
        <w:tc>
          <w:tcPr>
            <w:tcW w:w="1255" w:type="dxa"/>
            <w:noWrap/>
            <w:vAlign w:val="center"/>
          </w:tcPr>
          <w:p w14:paraId="70E3F191" w14:textId="77777777" w:rsidR="009B2AE6" w:rsidRPr="001563E3" w:rsidRDefault="00015A86" w:rsidP="001D16D7">
            <w:pPr>
              <w:spacing w:line="360" w:lineRule="auto"/>
              <w:jc w:val="center"/>
            </w:pPr>
            <w:r>
              <w:t>-0.44</w:t>
            </w:r>
          </w:p>
        </w:tc>
        <w:tc>
          <w:tcPr>
            <w:tcW w:w="1256" w:type="dxa"/>
            <w:noWrap/>
            <w:vAlign w:val="center"/>
          </w:tcPr>
          <w:p w14:paraId="73B74793" w14:textId="77777777" w:rsidR="009B2AE6" w:rsidRPr="001563E3" w:rsidRDefault="00015A86" w:rsidP="001D16D7">
            <w:pPr>
              <w:spacing w:line="360" w:lineRule="auto"/>
              <w:jc w:val="center"/>
            </w:pPr>
            <w:r>
              <w:t>-0.01</w:t>
            </w:r>
          </w:p>
        </w:tc>
      </w:tr>
      <w:tr w:rsidR="008315D1" w:rsidRPr="003A1FE8" w14:paraId="51F25A2F" w14:textId="77777777" w:rsidTr="00D579F3">
        <w:trPr>
          <w:cantSplit/>
          <w:trHeight w:val="627"/>
          <w:jc w:val="center"/>
        </w:trPr>
        <w:tc>
          <w:tcPr>
            <w:tcW w:w="1435" w:type="dxa"/>
            <w:noWrap/>
            <w:vAlign w:val="center"/>
            <w:hideMark/>
          </w:tcPr>
          <w:p w14:paraId="4D9551EB" w14:textId="77777777" w:rsidR="009B2AE6" w:rsidRPr="003A1FE8" w:rsidRDefault="009B2AE6" w:rsidP="001D16D7">
            <w:pPr>
              <w:spacing w:line="360" w:lineRule="auto"/>
              <w:jc w:val="center"/>
            </w:pPr>
            <w:r w:rsidRPr="003A1FE8">
              <w:lastRenderedPageBreak/>
              <w:t>0.6000</w:t>
            </w:r>
          </w:p>
        </w:tc>
        <w:tc>
          <w:tcPr>
            <w:tcW w:w="1075" w:type="dxa"/>
            <w:noWrap/>
            <w:vAlign w:val="center"/>
            <w:hideMark/>
          </w:tcPr>
          <w:p w14:paraId="747473F1" w14:textId="77777777" w:rsidR="009B2AE6" w:rsidRPr="003A1FE8" w:rsidRDefault="00015A86" w:rsidP="001D16D7">
            <w:pPr>
              <w:spacing w:line="360" w:lineRule="auto"/>
              <w:jc w:val="center"/>
            </w:pPr>
            <w:r>
              <w:t>0.19</w:t>
            </w:r>
          </w:p>
        </w:tc>
        <w:tc>
          <w:tcPr>
            <w:tcW w:w="1256" w:type="dxa"/>
            <w:vAlign w:val="center"/>
          </w:tcPr>
          <w:p w14:paraId="3290E102" w14:textId="77777777" w:rsidR="009B2AE6" w:rsidRPr="003A1FE8" w:rsidRDefault="009B2AE6" w:rsidP="001D16D7">
            <w:pPr>
              <w:spacing w:line="360" w:lineRule="auto"/>
              <w:jc w:val="center"/>
            </w:pPr>
          </w:p>
          <w:p w14:paraId="7B14D853" w14:textId="77777777" w:rsidR="009B2AE6" w:rsidRPr="003A1FE8" w:rsidRDefault="00015A86" w:rsidP="001D16D7">
            <w:pPr>
              <w:spacing w:line="360" w:lineRule="auto"/>
              <w:jc w:val="center"/>
            </w:pPr>
            <w:r>
              <w:t>0.81</w:t>
            </w:r>
          </w:p>
          <w:p w14:paraId="69BBD6BF" w14:textId="77777777" w:rsidR="009B2AE6" w:rsidRPr="003A1FE8" w:rsidRDefault="009B2AE6" w:rsidP="001D16D7">
            <w:pPr>
              <w:spacing w:line="360" w:lineRule="auto"/>
              <w:jc w:val="center"/>
            </w:pPr>
          </w:p>
        </w:tc>
        <w:tc>
          <w:tcPr>
            <w:tcW w:w="1255" w:type="dxa"/>
            <w:noWrap/>
            <w:vAlign w:val="center"/>
            <w:hideMark/>
          </w:tcPr>
          <w:p w14:paraId="662A3B1F" w14:textId="77777777" w:rsidR="009B2AE6" w:rsidRPr="003A1FE8" w:rsidRDefault="00015A86" w:rsidP="001D16D7">
            <w:pPr>
              <w:spacing w:line="360" w:lineRule="auto"/>
              <w:jc w:val="center"/>
            </w:pPr>
            <w:r>
              <w:t>5.12</w:t>
            </w:r>
          </w:p>
        </w:tc>
        <w:tc>
          <w:tcPr>
            <w:tcW w:w="1256" w:type="dxa"/>
            <w:noWrap/>
            <w:vAlign w:val="center"/>
            <w:hideMark/>
          </w:tcPr>
          <w:p w14:paraId="7D2AF704" w14:textId="77777777" w:rsidR="009B2AE6" w:rsidRPr="003A1FE8" w:rsidRDefault="00015A86" w:rsidP="001D16D7">
            <w:pPr>
              <w:spacing w:line="360" w:lineRule="auto"/>
              <w:jc w:val="center"/>
            </w:pPr>
            <w:r>
              <w:t>1.22</w:t>
            </w:r>
          </w:p>
        </w:tc>
        <w:tc>
          <w:tcPr>
            <w:tcW w:w="1255" w:type="dxa"/>
            <w:noWrap/>
            <w:vAlign w:val="center"/>
            <w:hideMark/>
          </w:tcPr>
          <w:p w14:paraId="74533DB9" w14:textId="77777777" w:rsidR="009B2AE6" w:rsidRPr="003A1FE8" w:rsidRDefault="00015A86" w:rsidP="001D16D7">
            <w:pPr>
              <w:spacing w:line="360" w:lineRule="auto"/>
              <w:jc w:val="center"/>
            </w:pPr>
            <w:r>
              <w:t>-0.71</w:t>
            </w:r>
          </w:p>
        </w:tc>
        <w:tc>
          <w:tcPr>
            <w:tcW w:w="1256" w:type="dxa"/>
            <w:noWrap/>
            <w:vAlign w:val="center"/>
            <w:hideMark/>
          </w:tcPr>
          <w:p w14:paraId="3873EA5A" w14:textId="77777777" w:rsidR="009B2AE6" w:rsidRPr="003A1FE8" w:rsidRDefault="00015A86" w:rsidP="001D16D7">
            <w:pPr>
              <w:spacing w:line="360" w:lineRule="auto"/>
              <w:jc w:val="center"/>
            </w:pPr>
            <w:r>
              <w:t>-0.08</w:t>
            </w:r>
          </w:p>
        </w:tc>
      </w:tr>
      <w:tr w:rsidR="008315D1" w:rsidRPr="003A1FE8" w14:paraId="2A414EE3" w14:textId="77777777" w:rsidTr="00D579F3">
        <w:trPr>
          <w:cantSplit/>
          <w:trHeight w:val="627"/>
          <w:jc w:val="center"/>
        </w:trPr>
        <w:tc>
          <w:tcPr>
            <w:tcW w:w="1435" w:type="dxa"/>
            <w:noWrap/>
            <w:vAlign w:val="center"/>
            <w:hideMark/>
          </w:tcPr>
          <w:p w14:paraId="597A8E98" w14:textId="77777777" w:rsidR="009B2AE6" w:rsidRPr="003A1FE8" w:rsidRDefault="00015A86" w:rsidP="001D16D7">
            <w:pPr>
              <w:spacing w:line="360" w:lineRule="auto"/>
              <w:jc w:val="center"/>
            </w:pPr>
            <w:r>
              <w:t>0.7001</w:t>
            </w:r>
          </w:p>
        </w:tc>
        <w:tc>
          <w:tcPr>
            <w:tcW w:w="1075" w:type="dxa"/>
            <w:noWrap/>
            <w:vAlign w:val="center"/>
            <w:hideMark/>
          </w:tcPr>
          <w:p w14:paraId="4DBD4F09" w14:textId="77777777" w:rsidR="009B2AE6" w:rsidRPr="003A1FE8" w:rsidRDefault="00015A86" w:rsidP="001D16D7">
            <w:pPr>
              <w:spacing w:line="360" w:lineRule="auto"/>
              <w:jc w:val="center"/>
            </w:pPr>
            <w:r>
              <w:t>0.18</w:t>
            </w:r>
          </w:p>
        </w:tc>
        <w:tc>
          <w:tcPr>
            <w:tcW w:w="1256" w:type="dxa"/>
            <w:vAlign w:val="center"/>
          </w:tcPr>
          <w:p w14:paraId="728DE2BC" w14:textId="77777777" w:rsidR="009B2AE6" w:rsidRPr="003A1FE8" w:rsidRDefault="009B2AE6" w:rsidP="001D16D7">
            <w:pPr>
              <w:spacing w:line="360" w:lineRule="auto"/>
              <w:jc w:val="center"/>
            </w:pPr>
          </w:p>
          <w:p w14:paraId="484037AA" w14:textId="77777777" w:rsidR="009B2AE6" w:rsidRPr="003A1FE8" w:rsidRDefault="00015A86" w:rsidP="001D16D7">
            <w:pPr>
              <w:spacing w:line="360" w:lineRule="auto"/>
              <w:jc w:val="center"/>
            </w:pPr>
            <w:r>
              <w:t>0.70</w:t>
            </w:r>
          </w:p>
          <w:p w14:paraId="62A447DA" w14:textId="77777777" w:rsidR="009B2AE6" w:rsidRPr="003A1FE8" w:rsidRDefault="009B2AE6" w:rsidP="001D16D7">
            <w:pPr>
              <w:spacing w:line="360" w:lineRule="auto"/>
              <w:jc w:val="center"/>
            </w:pPr>
          </w:p>
        </w:tc>
        <w:tc>
          <w:tcPr>
            <w:tcW w:w="1255" w:type="dxa"/>
            <w:noWrap/>
            <w:vAlign w:val="center"/>
            <w:hideMark/>
          </w:tcPr>
          <w:p w14:paraId="536560E4" w14:textId="77777777" w:rsidR="009B2AE6" w:rsidRPr="003A1FE8" w:rsidRDefault="00015A86" w:rsidP="001D16D7">
            <w:pPr>
              <w:spacing w:line="360" w:lineRule="auto"/>
              <w:jc w:val="center"/>
            </w:pPr>
            <w:r>
              <w:t>5.39</w:t>
            </w:r>
          </w:p>
        </w:tc>
        <w:tc>
          <w:tcPr>
            <w:tcW w:w="1256" w:type="dxa"/>
            <w:noWrap/>
            <w:vAlign w:val="center"/>
            <w:hideMark/>
          </w:tcPr>
          <w:p w14:paraId="7342FDD7" w14:textId="77777777" w:rsidR="009B2AE6" w:rsidRPr="003A1FE8" w:rsidRDefault="00015A86" w:rsidP="001D16D7">
            <w:pPr>
              <w:spacing w:line="360" w:lineRule="auto"/>
              <w:jc w:val="center"/>
            </w:pPr>
            <w:r>
              <w:t>1.42</w:t>
            </w:r>
          </w:p>
        </w:tc>
        <w:tc>
          <w:tcPr>
            <w:tcW w:w="1255" w:type="dxa"/>
            <w:noWrap/>
            <w:vAlign w:val="center"/>
            <w:hideMark/>
          </w:tcPr>
          <w:p w14:paraId="6C111A56" w14:textId="77777777" w:rsidR="009B2AE6" w:rsidRPr="003A1FE8" w:rsidRDefault="00015A86" w:rsidP="001D16D7">
            <w:pPr>
              <w:spacing w:line="360" w:lineRule="auto"/>
              <w:jc w:val="center"/>
            </w:pPr>
            <w:r>
              <w:t>-0.73</w:t>
            </w:r>
          </w:p>
        </w:tc>
        <w:tc>
          <w:tcPr>
            <w:tcW w:w="1256" w:type="dxa"/>
            <w:noWrap/>
            <w:vAlign w:val="center"/>
            <w:hideMark/>
          </w:tcPr>
          <w:p w14:paraId="672C518C" w14:textId="77777777" w:rsidR="009B2AE6" w:rsidRPr="003A1FE8" w:rsidRDefault="00015A86" w:rsidP="001D16D7">
            <w:pPr>
              <w:spacing w:line="360" w:lineRule="auto"/>
              <w:jc w:val="center"/>
            </w:pPr>
            <w:r>
              <w:t>-0.15</w:t>
            </w:r>
          </w:p>
        </w:tc>
      </w:tr>
      <w:tr w:rsidR="008315D1" w:rsidRPr="003A1FE8" w14:paraId="55BFB13E" w14:textId="77777777" w:rsidTr="00D579F3">
        <w:trPr>
          <w:cantSplit/>
          <w:trHeight w:val="627"/>
          <w:jc w:val="center"/>
        </w:trPr>
        <w:tc>
          <w:tcPr>
            <w:tcW w:w="1435" w:type="dxa"/>
            <w:noWrap/>
            <w:vAlign w:val="center"/>
            <w:hideMark/>
          </w:tcPr>
          <w:p w14:paraId="267C2AF1" w14:textId="77777777" w:rsidR="009B2AE6" w:rsidRPr="003A1FE8" w:rsidRDefault="009B2AE6" w:rsidP="001D16D7">
            <w:pPr>
              <w:spacing w:line="360" w:lineRule="auto"/>
              <w:jc w:val="center"/>
            </w:pPr>
            <w:r w:rsidRPr="003A1FE8">
              <w:t>0.8000</w:t>
            </w:r>
          </w:p>
        </w:tc>
        <w:tc>
          <w:tcPr>
            <w:tcW w:w="1075" w:type="dxa"/>
            <w:noWrap/>
            <w:vAlign w:val="center"/>
            <w:hideMark/>
          </w:tcPr>
          <w:p w14:paraId="0488162D" w14:textId="77777777" w:rsidR="009B2AE6" w:rsidRPr="003A1FE8" w:rsidRDefault="00015A86" w:rsidP="001D16D7">
            <w:pPr>
              <w:spacing w:line="360" w:lineRule="auto"/>
              <w:jc w:val="center"/>
            </w:pPr>
            <w:r>
              <w:t>0.13</w:t>
            </w:r>
          </w:p>
        </w:tc>
        <w:tc>
          <w:tcPr>
            <w:tcW w:w="1256" w:type="dxa"/>
            <w:vAlign w:val="center"/>
          </w:tcPr>
          <w:p w14:paraId="73C77FC8" w14:textId="77777777" w:rsidR="009B2AE6" w:rsidRPr="003A1FE8" w:rsidRDefault="009B2AE6" w:rsidP="001D16D7">
            <w:pPr>
              <w:spacing w:line="360" w:lineRule="auto"/>
              <w:jc w:val="center"/>
            </w:pPr>
          </w:p>
          <w:p w14:paraId="477E07C7" w14:textId="77777777" w:rsidR="009B2AE6" w:rsidRPr="003A1FE8" w:rsidRDefault="00015A86" w:rsidP="001D16D7">
            <w:pPr>
              <w:spacing w:line="360" w:lineRule="auto"/>
              <w:jc w:val="center"/>
            </w:pPr>
            <w:r>
              <w:t>0.61</w:t>
            </w:r>
          </w:p>
          <w:p w14:paraId="48FD3B54" w14:textId="77777777" w:rsidR="009B2AE6" w:rsidRPr="003A1FE8" w:rsidRDefault="009B2AE6" w:rsidP="001D16D7">
            <w:pPr>
              <w:spacing w:line="360" w:lineRule="auto"/>
              <w:jc w:val="center"/>
            </w:pPr>
          </w:p>
        </w:tc>
        <w:tc>
          <w:tcPr>
            <w:tcW w:w="1255" w:type="dxa"/>
            <w:noWrap/>
            <w:vAlign w:val="center"/>
            <w:hideMark/>
          </w:tcPr>
          <w:p w14:paraId="35D9DDC8" w14:textId="77777777" w:rsidR="009B2AE6" w:rsidRPr="003A1FE8" w:rsidRDefault="00015A86" w:rsidP="001D16D7">
            <w:pPr>
              <w:spacing w:line="360" w:lineRule="auto"/>
              <w:jc w:val="center"/>
            </w:pPr>
            <w:r>
              <w:t>7.32</w:t>
            </w:r>
          </w:p>
        </w:tc>
        <w:tc>
          <w:tcPr>
            <w:tcW w:w="1256" w:type="dxa"/>
            <w:noWrap/>
            <w:vAlign w:val="center"/>
            <w:hideMark/>
          </w:tcPr>
          <w:p w14:paraId="021E1A73" w14:textId="77777777" w:rsidR="009B2AE6" w:rsidRPr="003A1FE8" w:rsidRDefault="00015A86" w:rsidP="001D16D7">
            <w:pPr>
              <w:spacing w:line="360" w:lineRule="auto"/>
              <w:jc w:val="center"/>
            </w:pPr>
            <w:r>
              <w:t>1.62</w:t>
            </w:r>
          </w:p>
        </w:tc>
        <w:tc>
          <w:tcPr>
            <w:tcW w:w="1255" w:type="dxa"/>
            <w:noWrap/>
            <w:vAlign w:val="center"/>
            <w:hideMark/>
          </w:tcPr>
          <w:p w14:paraId="57E96A9E" w14:textId="77777777" w:rsidR="009B2AE6" w:rsidRPr="003A1FE8" w:rsidRDefault="00015A86" w:rsidP="001D16D7">
            <w:pPr>
              <w:spacing w:line="360" w:lineRule="auto"/>
              <w:jc w:val="center"/>
            </w:pPr>
            <w:r>
              <w:t>-0.86</w:t>
            </w:r>
          </w:p>
        </w:tc>
        <w:tc>
          <w:tcPr>
            <w:tcW w:w="1256" w:type="dxa"/>
            <w:noWrap/>
            <w:vAlign w:val="center"/>
            <w:hideMark/>
          </w:tcPr>
          <w:p w14:paraId="30AC1C1F" w14:textId="77777777" w:rsidR="009B2AE6" w:rsidRPr="003A1FE8" w:rsidRDefault="00015A86" w:rsidP="001D16D7">
            <w:pPr>
              <w:spacing w:line="360" w:lineRule="auto"/>
              <w:jc w:val="center"/>
            </w:pPr>
            <w:r>
              <w:t>-0.21</w:t>
            </w:r>
          </w:p>
        </w:tc>
      </w:tr>
      <w:tr w:rsidR="008315D1" w:rsidRPr="003A1FE8" w14:paraId="338CA901" w14:textId="77777777" w:rsidTr="00D579F3">
        <w:trPr>
          <w:cantSplit/>
          <w:trHeight w:val="627"/>
          <w:jc w:val="center"/>
        </w:trPr>
        <w:tc>
          <w:tcPr>
            <w:tcW w:w="1435" w:type="dxa"/>
            <w:noWrap/>
            <w:vAlign w:val="center"/>
            <w:hideMark/>
          </w:tcPr>
          <w:p w14:paraId="35FF8B83" w14:textId="77777777" w:rsidR="009B2AE6" w:rsidRPr="003A1FE8" w:rsidRDefault="00015A86" w:rsidP="001D16D7">
            <w:pPr>
              <w:spacing w:line="360" w:lineRule="auto"/>
              <w:jc w:val="center"/>
            </w:pPr>
            <w:r>
              <w:t>0.9001</w:t>
            </w:r>
          </w:p>
        </w:tc>
        <w:tc>
          <w:tcPr>
            <w:tcW w:w="1075" w:type="dxa"/>
            <w:noWrap/>
            <w:vAlign w:val="center"/>
            <w:hideMark/>
          </w:tcPr>
          <w:p w14:paraId="27980153" w14:textId="77777777" w:rsidR="009B2AE6" w:rsidRPr="003A1FE8" w:rsidRDefault="00015A86" w:rsidP="001D16D7">
            <w:pPr>
              <w:spacing w:line="360" w:lineRule="auto"/>
              <w:jc w:val="center"/>
            </w:pPr>
            <w:r>
              <w:t>0.08</w:t>
            </w:r>
          </w:p>
        </w:tc>
        <w:tc>
          <w:tcPr>
            <w:tcW w:w="1256" w:type="dxa"/>
            <w:vAlign w:val="center"/>
          </w:tcPr>
          <w:p w14:paraId="0D7793BD" w14:textId="77777777" w:rsidR="009B2AE6" w:rsidRPr="003A1FE8" w:rsidRDefault="009B2AE6" w:rsidP="001D16D7">
            <w:pPr>
              <w:spacing w:line="360" w:lineRule="auto"/>
              <w:jc w:val="center"/>
            </w:pPr>
          </w:p>
          <w:p w14:paraId="3F6B712F" w14:textId="77777777" w:rsidR="009B2AE6" w:rsidRPr="003A1FE8" w:rsidRDefault="00015A86" w:rsidP="001D16D7">
            <w:pPr>
              <w:spacing w:line="360" w:lineRule="auto"/>
              <w:jc w:val="center"/>
            </w:pPr>
            <w:r>
              <w:t>0.55</w:t>
            </w:r>
          </w:p>
          <w:p w14:paraId="17E1E268" w14:textId="77777777" w:rsidR="009B2AE6" w:rsidRPr="003A1FE8" w:rsidRDefault="009B2AE6" w:rsidP="001D16D7">
            <w:pPr>
              <w:spacing w:line="360" w:lineRule="auto"/>
              <w:jc w:val="center"/>
            </w:pPr>
          </w:p>
        </w:tc>
        <w:tc>
          <w:tcPr>
            <w:tcW w:w="1255" w:type="dxa"/>
            <w:noWrap/>
            <w:vAlign w:val="center"/>
            <w:hideMark/>
          </w:tcPr>
          <w:p w14:paraId="4FB76A73" w14:textId="77777777" w:rsidR="009B2AE6" w:rsidRPr="003A1FE8" w:rsidRDefault="00015A86" w:rsidP="001D16D7">
            <w:pPr>
              <w:spacing w:line="360" w:lineRule="auto"/>
              <w:jc w:val="center"/>
            </w:pPr>
            <w:r>
              <w:t>12.05</w:t>
            </w:r>
          </w:p>
        </w:tc>
        <w:tc>
          <w:tcPr>
            <w:tcW w:w="1256" w:type="dxa"/>
            <w:noWrap/>
            <w:vAlign w:val="center"/>
            <w:hideMark/>
          </w:tcPr>
          <w:p w14:paraId="4A7BA03C" w14:textId="77777777" w:rsidR="009B2AE6" w:rsidRPr="003A1FE8" w:rsidRDefault="00015A86" w:rsidP="001D16D7">
            <w:pPr>
              <w:spacing w:line="360" w:lineRule="auto"/>
              <w:jc w:val="center"/>
            </w:pPr>
            <w:r>
              <w:t>1.81</w:t>
            </w:r>
          </w:p>
        </w:tc>
        <w:tc>
          <w:tcPr>
            <w:tcW w:w="1255" w:type="dxa"/>
            <w:noWrap/>
            <w:vAlign w:val="center"/>
            <w:hideMark/>
          </w:tcPr>
          <w:p w14:paraId="03BEEB34" w14:textId="77777777" w:rsidR="009B2AE6" w:rsidRPr="003A1FE8" w:rsidRDefault="00015A86" w:rsidP="001D16D7">
            <w:pPr>
              <w:spacing w:line="360" w:lineRule="auto"/>
              <w:jc w:val="center"/>
            </w:pPr>
            <w:r>
              <w:t>-1.08</w:t>
            </w:r>
          </w:p>
        </w:tc>
        <w:tc>
          <w:tcPr>
            <w:tcW w:w="1256" w:type="dxa"/>
            <w:noWrap/>
            <w:vAlign w:val="center"/>
            <w:hideMark/>
          </w:tcPr>
          <w:p w14:paraId="4E51CF5B" w14:textId="77777777" w:rsidR="009B2AE6" w:rsidRPr="003A1FE8" w:rsidRDefault="00015A86" w:rsidP="001D16D7">
            <w:pPr>
              <w:spacing w:line="360" w:lineRule="auto"/>
              <w:jc w:val="center"/>
            </w:pPr>
            <w:r>
              <w:t>-0.25</w:t>
            </w:r>
          </w:p>
        </w:tc>
      </w:tr>
      <w:tr w:rsidR="008315D1" w:rsidRPr="003A1FE8" w14:paraId="3A394821" w14:textId="77777777" w:rsidTr="00D579F3">
        <w:trPr>
          <w:cantSplit/>
          <w:trHeight w:val="1191"/>
          <w:jc w:val="center"/>
        </w:trPr>
        <w:tc>
          <w:tcPr>
            <w:tcW w:w="1435" w:type="dxa"/>
            <w:noWrap/>
            <w:vAlign w:val="center"/>
            <w:hideMark/>
          </w:tcPr>
          <w:p w14:paraId="363C6820" w14:textId="77777777" w:rsidR="009B2AE6" w:rsidRPr="003A1FE8" w:rsidRDefault="009B2AE6" w:rsidP="001D16D7">
            <w:pPr>
              <w:spacing w:line="360" w:lineRule="auto"/>
              <w:jc w:val="center"/>
            </w:pPr>
            <w:r w:rsidRPr="003A1FE8">
              <w:t>1.0000</w:t>
            </w:r>
          </w:p>
        </w:tc>
        <w:tc>
          <w:tcPr>
            <w:tcW w:w="1075" w:type="dxa"/>
            <w:noWrap/>
            <w:vAlign w:val="center"/>
            <w:hideMark/>
          </w:tcPr>
          <w:p w14:paraId="46736885" w14:textId="77777777" w:rsidR="009B2AE6" w:rsidRPr="003A1FE8" w:rsidRDefault="00015A86" w:rsidP="001D16D7">
            <w:pPr>
              <w:spacing w:line="360" w:lineRule="auto"/>
              <w:jc w:val="center"/>
            </w:pPr>
            <w:r>
              <w:t>0.08</w:t>
            </w:r>
          </w:p>
        </w:tc>
        <w:tc>
          <w:tcPr>
            <w:tcW w:w="1256" w:type="dxa"/>
            <w:vAlign w:val="center"/>
          </w:tcPr>
          <w:p w14:paraId="547D8870" w14:textId="77777777" w:rsidR="009B2AE6" w:rsidRPr="003A1FE8" w:rsidRDefault="009B2AE6" w:rsidP="001D16D7">
            <w:pPr>
              <w:spacing w:line="360" w:lineRule="auto"/>
            </w:pPr>
          </w:p>
          <w:p w14:paraId="6EE80D85" w14:textId="77777777" w:rsidR="009B2AE6" w:rsidRPr="003A1FE8" w:rsidRDefault="00015A86" w:rsidP="001D16D7">
            <w:pPr>
              <w:spacing w:line="360" w:lineRule="auto"/>
            </w:pPr>
            <w:r>
              <w:t xml:space="preserve">   0.49</w:t>
            </w:r>
          </w:p>
          <w:p w14:paraId="575BA98A" w14:textId="77777777" w:rsidR="009B2AE6" w:rsidRPr="003A1FE8" w:rsidRDefault="009B2AE6" w:rsidP="001D16D7">
            <w:pPr>
              <w:spacing w:line="360" w:lineRule="auto"/>
              <w:jc w:val="center"/>
            </w:pPr>
          </w:p>
        </w:tc>
        <w:tc>
          <w:tcPr>
            <w:tcW w:w="1255" w:type="dxa"/>
            <w:noWrap/>
            <w:vAlign w:val="center"/>
            <w:hideMark/>
          </w:tcPr>
          <w:p w14:paraId="728407A5" w14:textId="77777777" w:rsidR="009B2AE6" w:rsidRPr="003A1FE8" w:rsidRDefault="009B2AE6" w:rsidP="001D16D7">
            <w:pPr>
              <w:spacing w:line="360" w:lineRule="auto"/>
              <w:jc w:val="center"/>
            </w:pPr>
            <w:r w:rsidRPr="003A1FE8">
              <w:t>12.</w:t>
            </w:r>
            <w:r w:rsidR="00015A86">
              <w:t>05</w:t>
            </w:r>
          </w:p>
        </w:tc>
        <w:tc>
          <w:tcPr>
            <w:tcW w:w="1256" w:type="dxa"/>
            <w:noWrap/>
            <w:vAlign w:val="center"/>
            <w:hideMark/>
          </w:tcPr>
          <w:p w14:paraId="4E263017" w14:textId="77777777" w:rsidR="009B2AE6" w:rsidRPr="003A1FE8" w:rsidRDefault="00015A86" w:rsidP="001D16D7">
            <w:pPr>
              <w:spacing w:line="360" w:lineRule="auto"/>
              <w:jc w:val="center"/>
            </w:pPr>
            <w:r>
              <w:t>2.02</w:t>
            </w:r>
          </w:p>
        </w:tc>
        <w:tc>
          <w:tcPr>
            <w:tcW w:w="1255" w:type="dxa"/>
            <w:noWrap/>
            <w:vAlign w:val="center"/>
            <w:hideMark/>
          </w:tcPr>
          <w:p w14:paraId="2A0FB29B" w14:textId="77777777" w:rsidR="009B2AE6" w:rsidRPr="003A1FE8" w:rsidRDefault="00015A86" w:rsidP="001D16D7">
            <w:pPr>
              <w:spacing w:line="360" w:lineRule="auto"/>
              <w:jc w:val="center"/>
            </w:pPr>
            <w:r>
              <w:t>-1.08</w:t>
            </w:r>
          </w:p>
        </w:tc>
        <w:tc>
          <w:tcPr>
            <w:tcW w:w="1256" w:type="dxa"/>
            <w:noWrap/>
            <w:vAlign w:val="center"/>
            <w:hideMark/>
          </w:tcPr>
          <w:p w14:paraId="3743AC64" w14:textId="77777777" w:rsidR="009B2AE6" w:rsidRPr="003A1FE8" w:rsidRDefault="00015A86" w:rsidP="001D16D7">
            <w:pPr>
              <w:spacing w:line="360" w:lineRule="auto"/>
              <w:jc w:val="center"/>
            </w:pPr>
            <w:r>
              <w:t>-0.30</w:t>
            </w:r>
          </w:p>
        </w:tc>
      </w:tr>
    </w:tbl>
    <w:p w14:paraId="4290DE9F" w14:textId="77777777" w:rsidR="003A1FE8" w:rsidRPr="003A1FE8" w:rsidRDefault="003A1FE8" w:rsidP="001D16D7">
      <w:pPr>
        <w:spacing w:line="360" w:lineRule="auto"/>
        <w:jc w:val="both"/>
      </w:pPr>
    </w:p>
    <w:p w14:paraId="4AB96249" w14:textId="77777777" w:rsidR="003A1FE8" w:rsidRPr="003A1FE8" w:rsidRDefault="00C9701F" w:rsidP="00491F87">
      <w:pPr>
        <w:spacing w:line="360" w:lineRule="auto"/>
        <w:jc w:val="both"/>
      </w:pPr>
      <w:r>
        <w:t xml:space="preserve">The Langmuir </w:t>
      </w:r>
      <w:r w:rsidR="00B62FF8">
        <w:t xml:space="preserve">isotherm </w:t>
      </w:r>
      <w:r>
        <w:t>linear plot for the methylene blue adsorption onto tire pyrolytic</w:t>
      </w:r>
      <w:r w:rsidR="001C74DF">
        <w:t xml:space="preserve"> char is given in the Figure</w:t>
      </w:r>
      <w:r w:rsidR="008315D1">
        <w:t xml:space="preserve"> 3.17</w:t>
      </w:r>
      <w:r>
        <w:t>.</w:t>
      </w:r>
    </w:p>
    <w:p w14:paraId="44FC7345" w14:textId="77777777" w:rsidR="008315D1" w:rsidRDefault="00726CB0" w:rsidP="001D16D7">
      <w:pPr>
        <w:keepNext/>
        <w:tabs>
          <w:tab w:val="left" w:pos="1785"/>
        </w:tabs>
        <w:spacing w:line="360" w:lineRule="auto"/>
        <w:jc w:val="both"/>
      </w:pPr>
      <w:r>
        <w:rPr>
          <w:noProof/>
          <w:lang w:val="en-GB" w:eastAsia="en-GB"/>
        </w:rPr>
        <w:drawing>
          <wp:inline distT="0" distB="0" distL="0" distR="0" wp14:anchorId="7FAA1F68" wp14:editId="3C83E114">
            <wp:extent cx="5181600" cy="2390775"/>
            <wp:effectExtent l="0" t="0" r="0" b="952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3DEF55C" w14:textId="77777777" w:rsidR="006C5AA2" w:rsidRPr="00491F87" w:rsidRDefault="008315D1" w:rsidP="00491F87">
      <w:pPr>
        <w:pStyle w:val="Caption"/>
        <w:spacing w:line="360" w:lineRule="auto"/>
        <w:rPr>
          <w:i w:val="0"/>
          <w:iCs w:val="0"/>
          <w:color w:val="auto"/>
          <w:sz w:val="24"/>
          <w:szCs w:val="24"/>
        </w:rPr>
      </w:pPr>
      <w:bookmarkStart w:id="516" w:name="_Toc80342690"/>
      <w:r w:rsidRPr="00491F87">
        <w:rPr>
          <w:b/>
          <w:bCs/>
          <w:i w:val="0"/>
          <w:iCs w:val="0"/>
          <w:color w:val="auto"/>
          <w:sz w:val="24"/>
          <w:szCs w:val="24"/>
        </w:rPr>
        <w:t xml:space="preserve">Figure </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STYLEREF 1 \s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3</w:t>
      </w:r>
      <w:r w:rsidR="00A25B39" w:rsidRPr="00491F87">
        <w:rPr>
          <w:b/>
          <w:bCs/>
          <w:i w:val="0"/>
          <w:iCs w:val="0"/>
          <w:color w:val="auto"/>
          <w:sz w:val="24"/>
          <w:szCs w:val="24"/>
        </w:rPr>
        <w:fldChar w:fldCharType="end"/>
      </w:r>
      <w:r w:rsidR="00A25B39" w:rsidRPr="00491F87">
        <w:rPr>
          <w:b/>
          <w:bCs/>
          <w:i w:val="0"/>
          <w:iCs w:val="0"/>
          <w:color w:val="auto"/>
          <w:sz w:val="24"/>
          <w:szCs w:val="24"/>
        </w:rPr>
        <w:t>.</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SEQ Figure \* ARABIC \s 1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17</w:t>
      </w:r>
      <w:r w:rsidR="00A25B39" w:rsidRPr="00491F87">
        <w:rPr>
          <w:b/>
          <w:bCs/>
          <w:i w:val="0"/>
          <w:iCs w:val="0"/>
          <w:color w:val="auto"/>
          <w:sz w:val="24"/>
          <w:szCs w:val="24"/>
        </w:rPr>
        <w:fldChar w:fldCharType="end"/>
      </w:r>
      <w:r w:rsidRPr="00491F87">
        <w:rPr>
          <w:b/>
          <w:bCs/>
          <w:i w:val="0"/>
          <w:iCs w:val="0"/>
          <w:color w:val="auto"/>
          <w:sz w:val="24"/>
          <w:szCs w:val="24"/>
        </w:rPr>
        <w:t>.</w:t>
      </w:r>
      <w:r w:rsidRPr="00491F87">
        <w:rPr>
          <w:i w:val="0"/>
          <w:iCs w:val="0"/>
          <w:color w:val="auto"/>
          <w:sz w:val="24"/>
          <w:szCs w:val="24"/>
        </w:rPr>
        <w:t xml:space="preserve"> The Langmuir isotherm</w:t>
      </w:r>
      <w:r w:rsidRPr="00491F87">
        <w:rPr>
          <w:rFonts w:eastAsiaTheme="minorEastAsia"/>
          <w:i w:val="0"/>
          <w:iCs w:val="0"/>
          <w:color w:val="auto"/>
          <w:sz w:val="24"/>
          <w:szCs w:val="24"/>
        </w:rPr>
        <w:t xml:space="preserve"> </w:t>
      </w:r>
      <w:r w:rsidRPr="00491F87">
        <w:rPr>
          <w:i w:val="0"/>
          <w:iCs w:val="0"/>
          <w:color w:val="auto"/>
          <w:sz w:val="24"/>
          <w:szCs w:val="24"/>
        </w:rPr>
        <w:t>model for the adsorption of methylene blue on tire pyrolytic char</w:t>
      </w:r>
      <w:bookmarkEnd w:id="516"/>
    </w:p>
    <w:p w14:paraId="3B77955A" w14:textId="77777777" w:rsidR="003A1FE8" w:rsidRDefault="00C9701F" w:rsidP="00491F87">
      <w:pPr>
        <w:tabs>
          <w:tab w:val="left" w:pos="720"/>
        </w:tabs>
        <w:spacing w:line="360" w:lineRule="auto"/>
        <w:jc w:val="both"/>
        <w:rPr>
          <w:rFonts w:eastAsiaTheme="minorEastAsia"/>
          <w:iCs/>
        </w:rPr>
      </w:pPr>
      <w:r>
        <w:rPr>
          <w:rFonts w:eastAsiaTheme="minorEastAsia"/>
          <w:iCs/>
        </w:rPr>
        <w:lastRenderedPageBreak/>
        <w:t xml:space="preserve">The </w:t>
      </w:r>
      <w:r w:rsidR="00330006">
        <w:rPr>
          <w:rFonts w:eastAsiaTheme="minorEastAsia"/>
          <w:iCs/>
        </w:rPr>
        <w:t>F</w:t>
      </w:r>
      <w:r w:rsidR="00B62FF8">
        <w:rPr>
          <w:rFonts w:eastAsiaTheme="minorEastAsia"/>
          <w:iCs/>
        </w:rPr>
        <w:t>reundlich isotherm linear plot for the methylene blue adsorption onto tire pyrolytic</w:t>
      </w:r>
      <w:r w:rsidR="006C5AA2">
        <w:rPr>
          <w:rFonts w:eastAsiaTheme="minorEastAsia"/>
          <w:iCs/>
        </w:rPr>
        <w:t xml:space="preserve"> </w:t>
      </w:r>
      <w:r w:rsidR="001C74DF">
        <w:rPr>
          <w:rFonts w:eastAsiaTheme="minorEastAsia"/>
          <w:iCs/>
        </w:rPr>
        <w:t>char is given in Figure</w:t>
      </w:r>
      <w:r w:rsidR="008315D1">
        <w:rPr>
          <w:rFonts w:eastAsiaTheme="minorEastAsia"/>
          <w:iCs/>
        </w:rPr>
        <w:t xml:space="preserve"> 3.18</w:t>
      </w:r>
      <w:r w:rsidR="001C74DF">
        <w:rPr>
          <w:rFonts w:eastAsiaTheme="minorEastAsia"/>
          <w:iCs/>
        </w:rPr>
        <w:t>.</w:t>
      </w:r>
    </w:p>
    <w:p w14:paraId="75A969BF" w14:textId="77777777" w:rsidR="008315D1" w:rsidRDefault="00CC1B12" w:rsidP="001D16D7">
      <w:pPr>
        <w:keepNext/>
        <w:tabs>
          <w:tab w:val="left" w:pos="1785"/>
        </w:tabs>
        <w:spacing w:line="360" w:lineRule="auto"/>
        <w:jc w:val="both"/>
      </w:pPr>
      <w:r>
        <w:rPr>
          <w:noProof/>
          <w:lang w:val="en-GB" w:eastAsia="en-GB"/>
        </w:rPr>
        <w:drawing>
          <wp:inline distT="0" distB="0" distL="0" distR="0" wp14:anchorId="2A5E7F54" wp14:editId="064782CD">
            <wp:extent cx="5181600" cy="21717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F4AAC3C" w14:textId="77777777" w:rsidR="00D579F3" w:rsidRPr="00D579F3" w:rsidRDefault="008315D1" w:rsidP="00D579F3">
      <w:pPr>
        <w:pStyle w:val="Caption"/>
        <w:spacing w:line="360" w:lineRule="auto"/>
        <w:jc w:val="both"/>
        <w:rPr>
          <w:rFonts w:eastAsiaTheme="minorEastAsia"/>
          <w:i w:val="0"/>
          <w:iCs w:val="0"/>
          <w:color w:val="auto"/>
          <w:sz w:val="24"/>
          <w:szCs w:val="24"/>
        </w:rPr>
      </w:pPr>
      <w:bookmarkStart w:id="517" w:name="_Toc80342691"/>
      <w:r w:rsidRPr="00491F87">
        <w:rPr>
          <w:b/>
          <w:bCs/>
          <w:i w:val="0"/>
          <w:iCs w:val="0"/>
          <w:color w:val="auto"/>
          <w:sz w:val="24"/>
          <w:szCs w:val="24"/>
        </w:rPr>
        <w:t xml:space="preserve">Figure </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STYLEREF 1 \s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3</w:t>
      </w:r>
      <w:r w:rsidR="00A25B39" w:rsidRPr="00491F87">
        <w:rPr>
          <w:b/>
          <w:bCs/>
          <w:i w:val="0"/>
          <w:iCs w:val="0"/>
          <w:color w:val="auto"/>
          <w:sz w:val="24"/>
          <w:szCs w:val="24"/>
        </w:rPr>
        <w:fldChar w:fldCharType="end"/>
      </w:r>
      <w:r w:rsidR="00A25B39" w:rsidRPr="00491F87">
        <w:rPr>
          <w:b/>
          <w:bCs/>
          <w:i w:val="0"/>
          <w:iCs w:val="0"/>
          <w:color w:val="auto"/>
          <w:sz w:val="24"/>
          <w:szCs w:val="24"/>
        </w:rPr>
        <w:t>.</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SEQ Figure \* ARABIC \s 1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18</w:t>
      </w:r>
      <w:r w:rsidR="00A25B39" w:rsidRPr="00491F87">
        <w:rPr>
          <w:b/>
          <w:bCs/>
          <w:i w:val="0"/>
          <w:iCs w:val="0"/>
          <w:color w:val="auto"/>
          <w:sz w:val="24"/>
          <w:szCs w:val="24"/>
        </w:rPr>
        <w:fldChar w:fldCharType="end"/>
      </w:r>
      <w:r w:rsidRPr="00491F87">
        <w:rPr>
          <w:i w:val="0"/>
          <w:iCs w:val="0"/>
          <w:color w:val="auto"/>
          <w:sz w:val="24"/>
          <w:szCs w:val="24"/>
        </w:rPr>
        <w:t>. Freundlich</w:t>
      </w:r>
      <w:r w:rsidRPr="00491F87">
        <w:rPr>
          <w:rFonts w:eastAsiaTheme="minorEastAsia"/>
          <w:i w:val="0"/>
          <w:iCs w:val="0"/>
          <w:color w:val="auto"/>
          <w:sz w:val="36"/>
          <w:szCs w:val="28"/>
        </w:rPr>
        <w:t xml:space="preserve"> </w:t>
      </w:r>
      <w:r w:rsidRPr="00491F87">
        <w:rPr>
          <w:i w:val="0"/>
          <w:iCs w:val="0"/>
          <w:color w:val="auto"/>
          <w:sz w:val="24"/>
          <w:szCs w:val="24"/>
        </w:rPr>
        <w:t>isotherm model for the adsorption of methylene blue on tire pyrolysis char</w:t>
      </w:r>
      <w:bookmarkEnd w:id="517"/>
    </w:p>
    <w:p w14:paraId="6EBE70B5" w14:textId="77777777" w:rsidR="008A78EC" w:rsidRPr="008315D1" w:rsidRDefault="001C74DF" w:rsidP="00491F87">
      <w:pPr>
        <w:spacing w:line="360" w:lineRule="auto"/>
        <w:ind w:firstLine="720"/>
        <w:rPr>
          <w:rFonts w:eastAsiaTheme="minorEastAsia"/>
          <w:iCs/>
        </w:rPr>
      </w:pPr>
      <w:r>
        <w:rPr>
          <w:rFonts w:eastAsiaTheme="minorEastAsia"/>
          <w:iCs/>
        </w:rPr>
        <w:t>The T</w:t>
      </w:r>
      <w:r w:rsidR="00EF789B">
        <w:rPr>
          <w:rFonts w:eastAsiaTheme="minorEastAsia"/>
          <w:iCs/>
        </w:rPr>
        <w:t>able 3.23</w:t>
      </w:r>
      <w:r w:rsidR="00BC7DA9">
        <w:rPr>
          <w:rFonts w:eastAsiaTheme="minorEastAsia"/>
          <w:iCs/>
        </w:rPr>
        <w:t xml:space="preserve"> represents the isotherm data for the</w:t>
      </w:r>
      <w:r w:rsidR="00BC7DA9" w:rsidRPr="00142B5C">
        <w:rPr>
          <w:rFonts w:eastAsiaTheme="minorEastAsia"/>
          <w:iCs/>
        </w:rPr>
        <w:t xml:space="preserve"> linear plots for 1/</w:t>
      </w:r>
      <m:oMath>
        <m:sSub>
          <m:sSubPr>
            <m:ctrlPr>
              <w:rPr>
                <w:rFonts w:ascii="Cambria Math" w:eastAsiaTheme="minorEastAsia" w:hAnsi="Cambria Math"/>
                <w:iCs/>
              </w:rPr>
            </m:ctrlPr>
          </m:sSubPr>
          <m:e>
            <m:r>
              <m:rPr>
                <m:sty m:val="p"/>
              </m:rPr>
              <w:rPr>
                <w:rFonts w:ascii="Cambria Math" w:eastAsiaTheme="minorEastAsia" w:hAnsi="Cambria Math"/>
              </w:rPr>
              <m:t>q</m:t>
            </m:r>
          </m:e>
          <m:sub>
            <m:r>
              <m:rPr>
                <m:sty m:val="p"/>
              </m:rPr>
              <w:rPr>
                <w:rFonts w:ascii="Cambria Math" w:eastAsiaTheme="minorEastAsia" w:hAnsi="Cambria Math"/>
              </w:rPr>
              <m:t>e</m:t>
            </m:r>
          </m:sub>
        </m:sSub>
      </m:oMath>
      <w:r w:rsidR="00BC7DA9" w:rsidRPr="00142B5C">
        <w:rPr>
          <w:rFonts w:eastAsiaTheme="minorEastAsia"/>
          <w:iCs/>
        </w:rPr>
        <w:t xml:space="preserve"> against 1/</w:t>
      </w:r>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e</m:t>
            </m:r>
          </m:sub>
        </m:sSub>
      </m:oMath>
      <w:r w:rsidR="00BC7DA9" w:rsidRPr="00142B5C">
        <w:rPr>
          <w:rFonts w:eastAsiaTheme="minorEastAsia"/>
          <w:iCs/>
        </w:rPr>
        <w:t xml:space="preserve"> and log </w:t>
      </w:r>
      <m:oMath>
        <m:sSub>
          <m:sSubPr>
            <m:ctrlPr>
              <w:rPr>
                <w:rFonts w:ascii="Cambria Math" w:eastAsiaTheme="minorEastAsia" w:hAnsi="Cambria Math"/>
                <w:iCs/>
              </w:rPr>
            </m:ctrlPr>
          </m:sSubPr>
          <m:e>
            <m:r>
              <m:rPr>
                <m:sty m:val="p"/>
              </m:rPr>
              <w:rPr>
                <w:rFonts w:ascii="Cambria Math" w:eastAsiaTheme="minorEastAsia" w:hAnsi="Cambria Math"/>
              </w:rPr>
              <m:t>q</m:t>
            </m:r>
          </m:e>
          <m:sub>
            <m:r>
              <m:rPr>
                <m:sty m:val="p"/>
              </m:rPr>
              <w:rPr>
                <w:rFonts w:ascii="Cambria Math" w:eastAsiaTheme="minorEastAsia" w:hAnsi="Cambria Math"/>
              </w:rPr>
              <m:t>e</m:t>
            </m:r>
          </m:sub>
        </m:sSub>
      </m:oMath>
      <w:r w:rsidR="00BC7DA9" w:rsidRPr="00142B5C">
        <w:rPr>
          <w:rFonts w:eastAsiaTheme="minorEastAsia"/>
          <w:iCs/>
        </w:rPr>
        <w:t xml:space="preserve">versus log </w:t>
      </w:r>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e</m:t>
            </m:r>
          </m:sub>
        </m:sSub>
      </m:oMath>
      <w:r w:rsidR="00BC7DA9">
        <w:rPr>
          <w:rFonts w:eastAsiaTheme="minorEastAsia"/>
          <w:iCs/>
        </w:rPr>
        <w:t xml:space="preserve">  </w:t>
      </w:r>
      <w:r w:rsidR="00BC7DA9" w:rsidRPr="00142B5C">
        <w:rPr>
          <w:rFonts w:eastAsiaTheme="minorEastAsia"/>
          <w:iCs/>
        </w:rPr>
        <w:t xml:space="preserve">for methylene blue adsorption onto </w:t>
      </w:r>
      <w:r w:rsidR="00BC7DA9">
        <w:rPr>
          <w:rFonts w:eastAsiaTheme="minorEastAsia"/>
          <w:iCs/>
        </w:rPr>
        <w:t xml:space="preserve">demineralized tire char </w:t>
      </w:r>
      <w:r w:rsidR="00BC7DA9" w:rsidRPr="00142B5C">
        <w:rPr>
          <w:rFonts w:eastAsiaTheme="minorEastAsia"/>
          <w:iCs/>
        </w:rPr>
        <w:t>at each adsorbent dosage</w:t>
      </w:r>
      <w:r w:rsidR="008315D1">
        <w:rPr>
          <w:rFonts w:eastAsiaTheme="minorEastAsia"/>
          <w:iCs/>
        </w:rPr>
        <w:t>.</w:t>
      </w:r>
    </w:p>
    <w:p w14:paraId="1AF6B3C9" w14:textId="77777777" w:rsidR="008315D1" w:rsidRPr="00491F87" w:rsidRDefault="008315D1" w:rsidP="001D16D7">
      <w:pPr>
        <w:pStyle w:val="Caption"/>
        <w:keepNext/>
        <w:spacing w:line="360" w:lineRule="auto"/>
        <w:rPr>
          <w:i w:val="0"/>
          <w:iCs w:val="0"/>
          <w:color w:val="auto"/>
          <w:sz w:val="24"/>
          <w:szCs w:val="24"/>
        </w:rPr>
      </w:pPr>
      <w:bookmarkStart w:id="518" w:name="_Toc80353624"/>
      <w:r w:rsidRPr="00491F87">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23</w:t>
      </w:r>
      <w:r w:rsidR="009449F2">
        <w:rPr>
          <w:b/>
          <w:bCs/>
          <w:i w:val="0"/>
          <w:iCs w:val="0"/>
          <w:color w:val="auto"/>
          <w:sz w:val="24"/>
          <w:szCs w:val="24"/>
        </w:rPr>
        <w:fldChar w:fldCharType="end"/>
      </w:r>
      <w:r w:rsidRPr="00491F87">
        <w:rPr>
          <w:i w:val="0"/>
          <w:iCs w:val="0"/>
          <w:color w:val="auto"/>
          <w:sz w:val="24"/>
          <w:szCs w:val="24"/>
        </w:rPr>
        <w:t>. Average data for the adsorption isotherms of demineralized tire char</w:t>
      </w:r>
      <w:bookmarkEnd w:id="518"/>
    </w:p>
    <w:tbl>
      <w:tblPr>
        <w:tblStyle w:val="TableGrid"/>
        <w:tblW w:w="0" w:type="auto"/>
        <w:tblLayout w:type="fixed"/>
        <w:tblLook w:val="04A0" w:firstRow="1" w:lastRow="0" w:firstColumn="1" w:lastColumn="0" w:noHBand="0" w:noVBand="1"/>
      </w:tblPr>
      <w:tblGrid>
        <w:gridCol w:w="1651"/>
        <w:gridCol w:w="1169"/>
        <w:gridCol w:w="1266"/>
        <w:gridCol w:w="1133"/>
        <w:gridCol w:w="1134"/>
        <w:gridCol w:w="1133"/>
        <w:gridCol w:w="1134"/>
      </w:tblGrid>
      <w:tr w:rsidR="003A1FE8" w:rsidRPr="003A1FE8" w14:paraId="17B6CBA9" w14:textId="77777777" w:rsidTr="00C350F7">
        <w:trPr>
          <w:trHeight w:val="698"/>
        </w:trPr>
        <w:tc>
          <w:tcPr>
            <w:tcW w:w="1651" w:type="dxa"/>
            <w:noWrap/>
            <w:vAlign w:val="center"/>
          </w:tcPr>
          <w:p w14:paraId="055BEC62" w14:textId="77777777" w:rsidR="003A1FE8" w:rsidRPr="003A1FE8" w:rsidRDefault="003A1FE8" w:rsidP="001D16D7">
            <w:pPr>
              <w:spacing w:line="360" w:lineRule="auto"/>
              <w:jc w:val="center"/>
            </w:pPr>
            <w:r w:rsidRPr="003A1FE8">
              <w:rPr>
                <w:rFonts w:ascii="Calibri" w:eastAsia="Times New Roman" w:hAnsi="Calibri" w:cs="Calibri"/>
                <w:color w:val="000000"/>
                <w:szCs w:val="24"/>
                <w:lang w:bidi="si-LK"/>
              </w:rPr>
              <w:t>Adsorbent dosage per 50 mL of methylene blue solutions(W</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0.0001)</w:t>
            </w:r>
          </w:p>
        </w:tc>
        <w:tc>
          <w:tcPr>
            <w:tcW w:w="1169" w:type="dxa"/>
            <w:noWrap/>
            <w:vAlign w:val="center"/>
          </w:tcPr>
          <w:p w14:paraId="32880E38" w14:textId="77777777" w:rsidR="003A1FE8" w:rsidRPr="003A1FE8" w:rsidRDefault="003A1FE8" w:rsidP="001D16D7">
            <w:pPr>
              <w:spacing w:line="360" w:lineRule="auto"/>
              <w:jc w:val="center"/>
            </w:pPr>
            <w:r w:rsidRPr="003A1FE8">
              <w:t>Equilibrium concentration(</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e</m:t>
                  </m:r>
                </m:sub>
              </m:sSub>
            </m:oMath>
            <w:r w:rsidRPr="003A1FE8">
              <w:t>)/mg</w:t>
            </w:r>
            <m:oMath>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w:p>
        </w:tc>
        <w:tc>
          <w:tcPr>
            <w:tcW w:w="1266" w:type="dxa"/>
            <w:noWrap/>
            <w:vAlign w:val="center"/>
          </w:tcPr>
          <w:p w14:paraId="2896510A" w14:textId="77777777" w:rsidR="003A1FE8" w:rsidRPr="003A1FE8" w:rsidRDefault="003A1FE8" w:rsidP="001D16D7">
            <w:pPr>
              <w:spacing w:line="360" w:lineRule="auto"/>
              <w:jc w:val="center"/>
            </w:pPr>
            <w:r w:rsidRPr="003A1FE8">
              <w:t>Amount of dye adsorbed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e</m:t>
                  </m:r>
                </m:sub>
              </m:sSub>
              <m:r>
                <m:rPr>
                  <m:sty m:val="p"/>
                </m:rPr>
                <w:rPr>
                  <w:rFonts w:ascii="Cambria Math" w:hAnsi="Cambria Math"/>
                </w:rPr>
                <m:t>)</m:t>
              </m:r>
            </m:oMath>
            <w:r w:rsidRPr="003A1FE8">
              <w:t xml:space="preserve"> /mg</w:t>
            </w:r>
            <m:oMath>
              <m:sSup>
                <m:sSupPr>
                  <m:ctrlPr>
                    <w:rPr>
                      <w:rFonts w:ascii="Cambria Math" w:hAnsi="Cambria Math"/>
                    </w:rPr>
                  </m:ctrlPr>
                </m:sSupPr>
                <m:e>
                  <m:r>
                    <m:rPr>
                      <m:sty m:val="p"/>
                    </m:rPr>
                    <w:rPr>
                      <w:rFonts w:ascii="Cambria Math" w:hAnsi="Cambria Math"/>
                    </w:rPr>
                    <m:t>g</m:t>
                  </m:r>
                </m:e>
                <m:sup>
                  <m:r>
                    <m:rPr>
                      <m:sty m:val="p"/>
                    </m:rPr>
                    <w:rPr>
                      <w:rFonts w:ascii="Cambria Math" w:hAnsi="Cambria Math"/>
                    </w:rPr>
                    <m:t>-1</m:t>
                  </m:r>
                </m:sup>
              </m:sSup>
            </m:oMath>
          </w:p>
        </w:tc>
        <w:tc>
          <w:tcPr>
            <w:tcW w:w="1133" w:type="dxa"/>
            <w:noWrap/>
            <w:vAlign w:val="center"/>
          </w:tcPr>
          <w:p w14:paraId="29AFA62E" w14:textId="77777777" w:rsidR="00C350F7" w:rsidRDefault="00C350F7" w:rsidP="001D16D7">
            <w:pPr>
              <w:spacing w:line="360" w:lineRule="auto"/>
              <w:jc w:val="center"/>
            </w:pPr>
          </w:p>
          <w:p w14:paraId="5286F95E" w14:textId="77777777" w:rsidR="003A1FE8" w:rsidRPr="003A1FE8" w:rsidRDefault="003A1FE8" w:rsidP="001D16D7">
            <w:pPr>
              <w:spacing w:line="360" w:lineRule="auto"/>
              <w:jc w:val="center"/>
              <w:rPr>
                <w:rFonts w:eastAsiaTheme="minorEastAsia"/>
              </w:rPr>
            </w:pPr>
            <w:r w:rsidRPr="003A1FE8">
              <w:t>1/</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e</m:t>
                  </m:r>
                </m:sub>
              </m:sSub>
            </m:oMath>
          </w:p>
          <w:p w14:paraId="1F197001" w14:textId="77777777" w:rsidR="003A1FE8" w:rsidRPr="003A1FE8" w:rsidRDefault="003A1FE8" w:rsidP="001D16D7">
            <w:pPr>
              <w:spacing w:line="360" w:lineRule="auto"/>
              <w:jc w:val="center"/>
            </w:pPr>
          </w:p>
        </w:tc>
        <w:tc>
          <w:tcPr>
            <w:tcW w:w="1134" w:type="dxa"/>
            <w:noWrap/>
            <w:vAlign w:val="center"/>
          </w:tcPr>
          <w:p w14:paraId="2DEA9C93" w14:textId="77777777" w:rsidR="00C350F7" w:rsidRDefault="00C350F7" w:rsidP="001D16D7">
            <w:pPr>
              <w:spacing w:line="360" w:lineRule="auto"/>
              <w:jc w:val="center"/>
            </w:pPr>
          </w:p>
          <w:p w14:paraId="1C856E73" w14:textId="77777777" w:rsidR="003A1FE8" w:rsidRPr="003A1FE8" w:rsidRDefault="003A1FE8" w:rsidP="001D16D7">
            <w:pPr>
              <w:spacing w:line="360" w:lineRule="auto"/>
              <w:jc w:val="center"/>
              <w:rPr>
                <w:rFonts w:eastAsiaTheme="minorEastAsia"/>
                <w:iCs/>
              </w:rPr>
            </w:pPr>
            <w:r w:rsidRPr="003A1FE8">
              <w:t>1/</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e</m:t>
                  </m:r>
                </m:sub>
              </m:sSub>
            </m:oMath>
          </w:p>
          <w:p w14:paraId="45EAEA59" w14:textId="77777777" w:rsidR="003A1FE8" w:rsidRPr="003A1FE8" w:rsidRDefault="003A1FE8" w:rsidP="001D16D7">
            <w:pPr>
              <w:spacing w:line="360" w:lineRule="auto"/>
              <w:jc w:val="center"/>
            </w:pPr>
          </w:p>
        </w:tc>
        <w:tc>
          <w:tcPr>
            <w:tcW w:w="1133" w:type="dxa"/>
            <w:noWrap/>
            <w:vAlign w:val="center"/>
          </w:tcPr>
          <w:p w14:paraId="602D377D" w14:textId="77777777" w:rsidR="003A1FE8" w:rsidRPr="003A1FE8" w:rsidRDefault="003A1FE8" w:rsidP="001D16D7">
            <w:pPr>
              <w:spacing w:line="360" w:lineRule="auto"/>
              <w:jc w:val="center"/>
            </w:pPr>
            <w:r w:rsidRPr="003A1FE8">
              <w:t xml:space="preserve">log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e</m:t>
                  </m:r>
                </m:sub>
              </m:sSub>
            </m:oMath>
          </w:p>
        </w:tc>
        <w:tc>
          <w:tcPr>
            <w:tcW w:w="1134" w:type="dxa"/>
            <w:noWrap/>
            <w:vAlign w:val="center"/>
          </w:tcPr>
          <w:p w14:paraId="41B6AA79" w14:textId="77777777" w:rsidR="003A1FE8" w:rsidRPr="003A1FE8" w:rsidRDefault="003A1FE8" w:rsidP="001D16D7">
            <w:pPr>
              <w:spacing w:line="360" w:lineRule="auto"/>
              <w:jc w:val="center"/>
            </w:pPr>
            <w:r w:rsidRPr="003A1FE8">
              <w:t xml:space="preserve">log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e</m:t>
                  </m:r>
                </m:sub>
              </m:sSub>
            </m:oMath>
          </w:p>
        </w:tc>
      </w:tr>
      <w:tr w:rsidR="003A1FE8" w:rsidRPr="003A1FE8" w14:paraId="532A5252" w14:textId="77777777" w:rsidTr="00C350F7">
        <w:trPr>
          <w:trHeight w:val="698"/>
        </w:trPr>
        <w:tc>
          <w:tcPr>
            <w:tcW w:w="1651" w:type="dxa"/>
            <w:noWrap/>
            <w:vAlign w:val="center"/>
            <w:hideMark/>
          </w:tcPr>
          <w:p w14:paraId="5AAFD4DB" w14:textId="77777777" w:rsidR="003A1FE8" w:rsidRPr="003A1FE8" w:rsidRDefault="003A1FE8" w:rsidP="001D16D7">
            <w:pPr>
              <w:spacing w:line="360" w:lineRule="auto"/>
              <w:jc w:val="center"/>
            </w:pPr>
            <w:r w:rsidRPr="003A1FE8">
              <w:t>0.0050</w:t>
            </w:r>
          </w:p>
        </w:tc>
        <w:tc>
          <w:tcPr>
            <w:tcW w:w="1169" w:type="dxa"/>
            <w:noWrap/>
            <w:vAlign w:val="center"/>
            <w:hideMark/>
          </w:tcPr>
          <w:p w14:paraId="2685B3D2" w14:textId="77777777" w:rsidR="003A1FE8" w:rsidRPr="003A1FE8" w:rsidRDefault="0091127C" w:rsidP="001D16D7">
            <w:pPr>
              <w:spacing w:line="360" w:lineRule="auto"/>
              <w:jc w:val="center"/>
            </w:pPr>
            <w:r>
              <w:t>9.12</w:t>
            </w:r>
          </w:p>
        </w:tc>
        <w:tc>
          <w:tcPr>
            <w:tcW w:w="1266" w:type="dxa"/>
            <w:noWrap/>
            <w:vAlign w:val="center"/>
            <w:hideMark/>
          </w:tcPr>
          <w:p w14:paraId="72504618" w14:textId="77777777" w:rsidR="003A1FE8" w:rsidRPr="003A1FE8" w:rsidRDefault="0091127C" w:rsidP="001D16D7">
            <w:pPr>
              <w:spacing w:line="360" w:lineRule="auto"/>
              <w:jc w:val="center"/>
            </w:pPr>
            <w:r>
              <w:t>43.51</w:t>
            </w:r>
          </w:p>
        </w:tc>
        <w:tc>
          <w:tcPr>
            <w:tcW w:w="1133" w:type="dxa"/>
            <w:noWrap/>
            <w:vAlign w:val="center"/>
            <w:hideMark/>
          </w:tcPr>
          <w:p w14:paraId="0C9DF983" w14:textId="77777777" w:rsidR="003A1FE8" w:rsidRPr="003A1FE8" w:rsidRDefault="0091127C" w:rsidP="001D16D7">
            <w:pPr>
              <w:spacing w:line="360" w:lineRule="auto"/>
              <w:jc w:val="center"/>
            </w:pPr>
            <w:r>
              <w:t>0.10</w:t>
            </w:r>
          </w:p>
        </w:tc>
        <w:tc>
          <w:tcPr>
            <w:tcW w:w="1134" w:type="dxa"/>
            <w:noWrap/>
            <w:vAlign w:val="center"/>
            <w:hideMark/>
          </w:tcPr>
          <w:p w14:paraId="2379D48F" w14:textId="77777777" w:rsidR="003A1FE8" w:rsidRPr="003A1FE8" w:rsidRDefault="0091127C" w:rsidP="001D16D7">
            <w:pPr>
              <w:spacing w:line="360" w:lineRule="auto"/>
              <w:jc w:val="center"/>
            </w:pPr>
            <w:r>
              <w:t>0.02</w:t>
            </w:r>
          </w:p>
        </w:tc>
        <w:tc>
          <w:tcPr>
            <w:tcW w:w="1133" w:type="dxa"/>
            <w:noWrap/>
            <w:vAlign w:val="center"/>
            <w:hideMark/>
          </w:tcPr>
          <w:p w14:paraId="13DC2DBF" w14:textId="77777777" w:rsidR="003A1FE8" w:rsidRPr="003A1FE8" w:rsidRDefault="0091127C" w:rsidP="001D16D7">
            <w:pPr>
              <w:spacing w:line="360" w:lineRule="auto"/>
              <w:jc w:val="center"/>
            </w:pPr>
            <w:r>
              <w:t>0.96</w:t>
            </w:r>
          </w:p>
        </w:tc>
        <w:tc>
          <w:tcPr>
            <w:tcW w:w="1134" w:type="dxa"/>
            <w:noWrap/>
            <w:vAlign w:val="center"/>
            <w:hideMark/>
          </w:tcPr>
          <w:p w14:paraId="00D3A9EB" w14:textId="77777777" w:rsidR="003A1FE8" w:rsidRPr="003A1FE8" w:rsidRDefault="0091127C" w:rsidP="001D16D7">
            <w:pPr>
              <w:spacing w:line="360" w:lineRule="auto"/>
              <w:jc w:val="center"/>
            </w:pPr>
            <w:r>
              <w:t>1.63</w:t>
            </w:r>
          </w:p>
        </w:tc>
      </w:tr>
      <w:tr w:rsidR="003A1FE8" w:rsidRPr="003A1FE8" w14:paraId="2F23DB10" w14:textId="77777777" w:rsidTr="00C350F7">
        <w:trPr>
          <w:trHeight w:val="698"/>
        </w:trPr>
        <w:tc>
          <w:tcPr>
            <w:tcW w:w="1651" w:type="dxa"/>
            <w:noWrap/>
            <w:vAlign w:val="center"/>
            <w:hideMark/>
          </w:tcPr>
          <w:p w14:paraId="19A4E53D" w14:textId="77777777" w:rsidR="003A1FE8" w:rsidRPr="003A1FE8" w:rsidRDefault="003A1FE8" w:rsidP="001D16D7">
            <w:pPr>
              <w:spacing w:line="360" w:lineRule="auto"/>
              <w:jc w:val="center"/>
            </w:pPr>
            <w:r w:rsidRPr="003A1FE8">
              <w:t>0.0500</w:t>
            </w:r>
          </w:p>
        </w:tc>
        <w:tc>
          <w:tcPr>
            <w:tcW w:w="1169" w:type="dxa"/>
            <w:noWrap/>
            <w:vAlign w:val="center"/>
            <w:hideMark/>
          </w:tcPr>
          <w:p w14:paraId="65FB251B" w14:textId="77777777" w:rsidR="003A1FE8" w:rsidRPr="003A1FE8" w:rsidRDefault="0091127C" w:rsidP="001D16D7">
            <w:pPr>
              <w:spacing w:line="360" w:lineRule="auto"/>
              <w:jc w:val="center"/>
            </w:pPr>
            <w:r>
              <w:t>4.81</w:t>
            </w:r>
          </w:p>
        </w:tc>
        <w:tc>
          <w:tcPr>
            <w:tcW w:w="1266" w:type="dxa"/>
            <w:noWrap/>
            <w:vAlign w:val="center"/>
            <w:hideMark/>
          </w:tcPr>
          <w:p w14:paraId="6ECB75BE" w14:textId="77777777" w:rsidR="003A1FE8" w:rsidRPr="003A1FE8" w:rsidRDefault="0091127C" w:rsidP="001D16D7">
            <w:pPr>
              <w:spacing w:line="360" w:lineRule="auto"/>
              <w:jc w:val="center"/>
            </w:pPr>
            <w:r>
              <w:t>6.07</w:t>
            </w:r>
          </w:p>
        </w:tc>
        <w:tc>
          <w:tcPr>
            <w:tcW w:w="1133" w:type="dxa"/>
            <w:noWrap/>
            <w:vAlign w:val="center"/>
            <w:hideMark/>
          </w:tcPr>
          <w:p w14:paraId="0E70DA4F" w14:textId="77777777" w:rsidR="003A1FE8" w:rsidRPr="003A1FE8" w:rsidRDefault="0091127C" w:rsidP="001D16D7">
            <w:pPr>
              <w:spacing w:line="360" w:lineRule="auto"/>
              <w:jc w:val="center"/>
            </w:pPr>
            <w:r>
              <w:t>0.20</w:t>
            </w:r>
          </w:p>
        </w:tc>
        <w:tc>
          <w:tcPr>
            <w:tcW w:w="1134" w:type="dxa"/>
            <w:noWrap/>
            <w:vAlign w:val="center"/>
            <w:hideMark/>
          </w:tcPr>
          <w:p w14:paraId="1A73CBEA" w14:textId="77777777" w:rsidR="003A1FE8" w:rsidRPr="003A1FE8" w:rsidRDefault="0091127C" w:rsidP="001D16D7">
            <w:pPr>
              <w:spacing w:line="360" w:lineRule="auto"/>
              <w:jc w:val="center"/>
            </w:pPr>
            <w:r>
              <w:t>0.16</w:t>
            </w:r>
          </w:p>
        </w:tc>
        <w:tc>
          <w:tcPr>
            <w:tcW w:w="1133" w:type="dxa"/>
            <w:noWrap/>
            <w:vAlign w:val="center"/>
            <w:hideMark/>
          </w:tcPr>
          <w:p w14:paraId="676280DC" w14:textId="77777777" w:rsidR="003A1FE8" w:rsidRPr="003A1FE8" w:rsidRDefault="0091127C" w:rsidP="001D16D7">
            <w:pPr>
              <w:spacing w:line="360" w:lineRule="auto"/>
              <w:jc w:val="center"/>
            </w:pPr>
            <w:r>
              <w:t>0.68</w:t>
            </w:r>
          </w:p>
        </w:tc>
        <w:tc>
          <w:tcPr>
            <w:tcW w:w="1134" w:type="dxa"/>
            <w:noWrap/>
            <w:vAlign w:val="center"/>
            <w:hideMark/>
          </w:tcPr>
          <w:p w14:paraId="48F6623F" w14:textId="77777777" w:rsidR="003A1FE8" w:rsidRPr="003A1FE8" w:rsidRDefault="0091127C" w:rsidP="001D16D7">
            <w:pPr>
              <w:spacing w:line="360" w:lineRule="auto"/>
              <w:jc w:val="center"/>
            </w:pPr>
            <w:r>
              <w:t>0.78</w:t>
            </w:r>
          </w:p>
        </w:tc>
      </w:tr>
      <w:tr w:rsidR="003A1FE8" w:rsidRPr="003A1FE8" w14:paraId="2074C18F" w14:textId="77777777" w:rsidTr="00C350F7">
        <w:trPr>
          <w:trHeight w:val="698"/>
        </w:trPr>
        <w:tc>
          <w:tcPr>
            <w:tcW w:w="1651" w:type="dxa"/>
            <w:noWrap/>
            <w:vAlign w:val="center"/>
            <w:hideMark/>
          </w:tcPr>
          <w:p w14:paraId="0D97B5EE" w14:textId="77777777" w:rsidR="003A1FE8" w:rsidRPr="003A1FE8" w:rsidRDefault="003A1FE8" w:rsidP="001D16D7">
            <w:pPr>
              <w:spacing w:line="360" w:lineRule="auto"/>
              <w:jc w:val="center"/>
            </w:pPr>
            <w:r w:rsidRPr="003A1FE8">
              <w:lastRenderedPageBreak/>
              <w:t>0.1000</w:t>
            </w:r>
          </w:p>
        </w:tc>
        <w:tc>
          <w:tcPr>
            <w:tcW w:w="1169" w:type="dxa"/>
            <w:noWrap/>
            <w:vAlign w:val="center"/>
            <w:hideMark/>
          </w:tcPr>
          <w:p w14:paraId="102B1905" w14:textId="77777777" w:rsidR="003A1FE8" w:rsidRPr="003A1FE8" w:rsidRDefault="0091127C" w:rsidP="001D16D7">
            <w:pPr>
              <w:spacing w:line="360" w:lineRule="auto"/>
              <w:jc w:val="center"/>
            </w:pPr>
            <w:r>
              <w:t>3.19</w:t>
            </w:r>
          </w:p>
        </w:tc>
        <w:tc>
          <w:tcPr>
            <w:tcW w:w="1266" w:type="dxa"/>
            <w:noWrap/>
            <w:vAlign w:val="center"/>
            <w:hideMark/>
          </w:tcPr>
          <w:p w14:paraId="606B9913" w14:textId="77777777" w:rsidR="003A1FE8" w:rsidRPr="003A1FE8" w:rsidRDefault="0091127C" w:rsidP="001D16D7">
            <w:pPr>
              <w:spacing w:line="360" w:lineRule="auto"/>
              <w:jc w:val="center"/>
            </w:pPr>
            <w:r>
              <w:t>3.36</w:t>
            </w:r>
          </w:p>
        </w:tc>
        <w:tc>
          <w:tcPr>
            <w:tcW w:w="1133" w:type="dxa"/>
            <w:noWrap/>
            <w:vAlign w:val="center"/>
            <w:hideMark/>
          </w:tcPr>
          <w:p w14:paraId="1ADC59F4" w14:textId="77777777" w:rsidR="003A1FE8" w:rsidRPr="003A1FE8" w:rsidRDefault="0091127C" w:rsidP="001D16D7">
            <w:pPr>
              <w:spacing w:line="360" w:lineRule="auto"/>
              <w:jc w:val="center"/>
            </w:pPr>
            <w:r>
              <w:t>0.31</w:t>
            </w:r>
          </w:p>
        </w:tc>
        <w:tc>
          <w:tcPr>
            <w:tcW w:w="1134" w:type="dxa"/>
            <w:noWrap/>
            <w:vAlign w:val="center"/>
            <w:hideMark/>
          </w:tcPr>
          <w:p w14:paraId="12739646" w14:textId="77777777" w:rsidR="003A1FE8" w:rsidRPr="003A1FE8" w:rsidRDefault="0091127C" w:rsidP="001D16D7">
            <w:pPr>
              <w:spacing w:line="360" w:lineRule="auto"/>
              <w:jc w:val="center"/>
            </w:pPr>
            <w:r>
              <w:t>0.29</w:t>
            </w:r>
          </w:p>
        </w:tc>
        <w:tc>
          <w:tcPr>
            <w:tcW w:w="1133" w:type="dxa"/>
            <w:noWrap/>
            <w:vAlign w:val="center"/>
            <w:hideMark/>
          </w:tcPr>
          <w:p w14:paraId="7758AA7B" w14:textId="77777777" w:rsidR="003A1FE8" w:rsidRPr="003A1FE8" w:rsidRDefault="0091127C" w:rsidP="001D16D7">
            <w:pPr>
              <w:spacing w:line="360" w:lineRule="auto"/>
              <w:jc w:val="center"/>
            </w:pPr>
            <w:r>
              <w:t>0.50</w:t>
            </w:r>
          </w:p>
        </w:tc>
        <w:tc>
          <w:tcPr>
            <w:tcW w:w="1134" w:type="dxa"/>
            <w:noWrap/>
            <w:vAlign w:val="center"/>
            <w:hideMark/>
          </w:tcPr>
          <w:p w14:paraId="1F913396" w14:textId="77777777" w:rsidR="003A1FE8" w:rsidRPr="003A1FE8" w:rsidRDefault="0091127C" w:rsidP="001D16D7">
            <w:pPr>
              <w:spacing w:line="360" w:lineRule="auto"/>
              <w:jc w:val="center"/>
            </w:pPr>
            <w:r>
              <w:t>0.52</w:t>
            </w:r>
          </w:p>
        </w:tc>
      </w:tr>
      <w:tr w:rsidR="003A1FE8" w:rsidRPr="003A1FE8" w14:paraId="3F50A26E" w14:textId="77777777" w:rsidTr="00C350F7">
        <w:trPr>
          <w:trHeight w:val="698"/>
        </w:trPr>
        <w:tc>
          <w:tcPr>
            <w:tcW w:w="1651" w:type="dxa"/>
            <w:noWrap/>
            <w:vAlign w:val="center"/>
            <w:hideMark/>
          </w:tcPr>
          <w:p w14:paraId="3A324A0A" w14:textId="77777777" w:rsidR="003A1FE8" w:rsidRPr="003A1FE8" w:rsidRDefault="00015A86" w:rsidP="001D16D7">
            <w:pPr>
              <w:spacing w:line="360" w:lineRule="auto"/>
              <w:jc w:val="center"/>
            </w:pPr>
            <w:r>
              <w:t>0.2001</w:t>
            </w:r>
          </w:p>
        </w:tc>
        <w:tc>
          <w:tcPr>
            <w:tcW w:w="1169" w:type="dxa"/>
            <w:noWrap/>
            <w:vAlign w:val="center"/>
            <w:hideMark/>
          </w:tcPr>
          <w:p w14:paraId="364F393A" w14:textId="77777777" w:rsidR="003A1FE8" w:rsidRPr="003A1FE8" w:rsidRDefault="0091127C" w:rsidP="001D16D7">
            <w:pPr>
              <w:spacing w:line="360" w:lineRule="auto"/>
              <w:jc w:val="center"/>
            </w:pPr>
            <w:r>
              <w:t>1.68</w:t>
            </w:r>
          </w:p>
        </w:tc>
        <w:tc>
          <w:tcPr>
            <w:tcW w:w="1266" w:type="dxa"/>
            <w:noWrap/>
            <w:vAlign w:val="center"/>
            <w:hideMark/>
          </w:tcPr>
          <w:p w14:paraId="18532683" w14:textId="77777777" w:rsidR="003A1FE8" w:rsidRPr="003A1FE8" w:rsidRDefault="0091127C" w:rsidP="001D16D7">
            <w:pPr>
              <w:spacing w:line="360" w:lineRule="auto"/>
              <w:jc w:val="center"/>
            </w:pPr>
            <w:r>
              <w:t>1.83</w:t>
            </w:r>
          </w:p>
        </w:tc>
        <w:tc>
          <w:tcPr>
            <w:tcW w:w="1133" w:type="dxa"/>
            <w:noWrap/>
            <w:vAlign w:val="center"/>
            <w:hideMark/>
          </w:tcPr>
          <w:p w14:paraId="48F92B28" w14:textId="77777777" w:rsidR="003A1FE8" w:rsidRPr="003A1FE8" w:rsidRDefault="0091127C" w:rsidP="001D16D7">
            <w:pPr>
              <w:spacing w:line="360" w:lineRule="auto"/>
              <w:jc w:val="center"/>
            </w:pPr>
            <w:r>
              <w:t>0.59</w:t>
            </w:r>
          </w:p>
        </w:tc>
        <w:tc>
          <w:tcPr>
            <w:tcW w:w="1134" w:type="dxa"/>
            <w:noWrap/>
            <w:vAlign w:val="center"/>
            <w:hideMark/>
          </w:tcPr>
          <w:p w14:paraId="19F986E2" w14:textId="77777777" w:rsidR="003A1FE8" w:rsidRPr="003A1FE8" w:rsidRDefault="0091127C" w:rsidP="001D16D7">
            <w:pPr>
              <w:spacing w:line="360" w:lineRule="auto"/>
              <w:jc w:val="center"/>
            </w:pPr>
            <w:r>
              <w:t>0.54</w:t>
            </w:r>
          </w:p>
        </w:tc>
        <w:tc>
          <w:tcPr>
            <w:tcW w:w="1133" w:type="dxa"/>
            <w:noWrap/>
            <w:vAlign w:val="center"/>
            <w:hideMark/>
          </w:tcPr>
          <w:p w14:paraId="14B84E6B" w14:textId="77777777" w:rsidR="003A1FE8" w:rsidRPr="003A1FE8" w:rsidRDefault="0091127C" w:rsidP="001D16D7">
            <w:pPr>
              <w:spacing w:line="360" w:lineRule="auto"/>
              <w:jc w:val="center"/>
            </w:pPr>
            <w:r>
              <w:t>0.22</w:t>
            </w:r>
          </w:p>
        </w:tc>
        <w:tc>
          <w:tcPr>
            <w:tcW w:w="1134" w:type="dxa"/>
            <w:noWrap/>
            <w:vAlign w:val="center"/>
            <w:hideMark/>
          </w:tcPr>
          <w:p w14:paraId="7DA508D4" w14:textId="77777777" w:rsidR="003A1FE8" w:rsidRPr="003A1FE8" w:rsidRDefault="0091127C" w:rsidP="001D16D7">
            <w:pPr>
              <w:spacing w:line="360" w:lineRule="auto"/>
              <w:jc w:val="center"/>
            </w:pPr>
            <w:r>
              <w:t>0.26</w:t>
            </w:r>
          </w:p>
        </w:tc>
      </w:tr>
      <w:tr w:rsidR="003A1FE8" w:rsidRPr="003A1FE8" w14:paraId="693B1E6B" w14:textId="77777777" w:rsidTr="00C350F7">
        <w:trPr>
          <w:trHeight w:val="698"/>
        </w:trPr>
        <w:tc>
          <w:tcPr>
            <w:tcW w:w="1651" w:type="dxa"/>
            <w:noWrap/>
            <w:vAlign w:val="center"/>
            <w:hideMark/>
          </w:tcPr>
          <w:p w14:paraId="137421B7" w14:textId="77777777" w:rsidR="003A1FE8" w:rsidRPr="003A1FE8" w:rsidRDefault="00015A86" w:rsidP="001D16D7">
            <w:pPr>
              <w:spacing w:line="360" w:lineRule="auto"/>
              <w:jc w:val="center"/>
            </w:pPr>
            <w:r>
              <w:t>0.3001</w:t>
            </w:r>
          </w:p>
        </w:tc>
        <w:tc>
          <w:tcPr>
            <w:tcW w:w="1169" w:type="dxa"/>
            <w:noWrap/>
            <w:vAlign w:val="center"/>
            <w:hideMark/>
          </w:tcPr>
          <w:p w14:paraId="693E3575" w14:textId="77777777" w:rsidR="003A1FE8" w:rsidRPr="003A1FE8" w:rsidRDefault="0091127C" w:rsidP="001D16D7">
            <w:pPr>
              <w:spacing w:line="360" w:lineRule="auto"/>
              <w:jc w:val="center"/>
            </w:pPr>
            <w:r>
              <w:t>0.40</w:t>
            </w:r>
          </w:p>
        </w:tc>
        <w:tc>
          <w:tcPr>
            <w:tcW w:w="1266" w:type="dxa"/>
            <w:noWrap/>
            <w:vAlign w:val="center"/>
            <w:hideMark/>
          </w:tcPr>
          <w:p w14:paraId="1295AA64" w14:textId="77777777" w:rsidR="003A1FE8" w:rsidRPr="003A1FE8" w:rsidRDefault="0091127C" w:rsidP="001D16D7">
            <w:pPr>
              <w:spacing w:line="360" w:lineRule="auto"/>
              <w:jc w:val="center"/>
            </w:pPr>
            <w:r>
              <w:t>1.30</w:t>
            </w:r>
          </w:p>
        </w:tc>
        <w:tc>
          <w:tcPr>
            <w:tcW w:w="1133" w:type="dxa"/>
            <w:noWrap/>
            <w:vAlign w:val="center"/>
            <w:hideMark/>
          </w:tcPr>
          <w:p w14:paraId="12B66C7D" w14:textId="77777777" w:rsidR="003A1FE8" w:rsidRPr="003A1FE8" w:rsidRDefault="0091127C" w:rsidP="001D16D7">
            <w:pPr>
              <w:spacing w:line="360" w:lineRule="auto"/>
              <w:jc w:val="center"/>
            </w:pPr>
            <w:r>
              <w:t>2.46</w:t>
            </w:r>
          </w:p>
        </w:tc>
        <w:tc>
          <w:tcPr>
            <w:tcW w:w="1134" w:type="dxa"/>
            <w:noWrap/>
            <w:vAlign w:val="center"/>
            <w:hideMark/>
          </w:tcPr>
          <w:p w14:paraId="7B6CA6B0" w14:textId="77777777" w:rsidR="003A1FE8" w:rsidRPr="003A1FE8" w:rsidRDefault="0091127C" w:rsidP="001D16D7">
            <w:pPr>
              <w:spacing w:line="360" w:lineRule="auto"/>
              <w:jc w:val="center"/>
            </w:pPr>
            <w:r>
              <w:t>0.76</w:t>
            </w:r>
          </w:p>
        </w:tc>
        <w:tc>
          <w:tcPr>
            <w:tcW w:w="1133" w:type="dxa"/>
            <w:noWrap/>
            <w:vAlign w:val="center"/>
            <w:hideMark/>
          </w:tcPr>
          <w:p w14:paraId="12439F62" w14:textId="77777777" w:rsidR="003A1FE8" w:rsidRPr="003A1FE8" w:rsidRDefault="0091127C" w:rsidP="001D16D7">
            <w:pPr>
              <w:spacing w:line="360" w:lineRule="auto"/>
              <w:jc w:val="center"/>
            </w:pPr>
            <w:r>
              <w:t>-0.39</w:t>
            </w:r>
          </w:p>
        </w:tc>
        <w:tc>
          <w:tcPr>
            <w:tcW w:w="1134" w:type="dxa"/>
            <w:noWrap/>
            <w:vAlign w:val="center"/>
            <w:hideMark/>
          </w:tcPr>
          <w:p w14:paraId="47462660" w14:textId="77777777" w:rsidR="003A1FE8" w:rsidRPr="003A1FE8" w:rsidRDefault="0091127C" w:rsidP="001D16D7">
            <w:pPr>
              <w:spacing w:line="360" w:lineRule="auto"/>
              <w:jc w:val="center"/>
            </w:pPr>
            <w:r>
              <w:t>0.12</w:t>
            </w:r>
          </w:p>
        </w:tc>
      </w:tr>
      <w:tr w:rsidR="003A1FE8" w:rsidRPr="003A1FE8" w14:paraId="458C683C" w14:textId="77777777" w:rsidTr="00C350F7">
        <w:trPr>
          <w:trHeight w:val="698"/>
        </w:trPr>
        <w:tc>
          <w:tcPr>
            <w:tcW w:w="1651" w:type="dxa"/>
            <w:noWrap/>
            <w:vAlign w:val="center"/>
            <w:hideMark/>
          </w:tcPr>
          <w:p w14:paraId="1C0ADE24" w14:textId="77777777" w:rsidR="003A1FE8" w:rsidRPr="003A1FE8" w:rsidRDefault="003A1FE8" w:rsidP="001D16D7">
            <w:pPr>
              <w:spacing w:line="360" w:lineRule="auto"/>
              <w:jc w:val="center"/>
            </w:pPr>
            <w:r w:rsidRPr="003A1FE8">
              <w:t>0.4000</w:t>
            </w:r>
          </w:p>
        </w:tc>
        <w:tc>
          <w:tcPr>
            <w:tcW w:w="1169" w:type="dxa"/>
            <w:noWrap/>
            <w:vAlign w:val="center"/>
            <w:hideMark/>
          </w:tcPr>
          <w:p w14:paraId="67F8DACD" w14:textId="77777777" w:rsidR="003A1FE8" w:rsidRPr="003A1FE8" w:rsidRDefault="0091127C" w:rsidP="001D16D7">
            <w:pPr>
              <w:spacing w:line="360" w:lineRule="auto"/>
              <w:jc w:val="center"/>
            </w:pPr>
            <w:r>
              <w:t>0.34</w:t>
            </w:r>
          </w:p>
        </w:tc>
        <w:tc>
          <w:tcPr>
            <w:tcW w:w="1266" w:type="dxa"/>
            <w:noWrap/>
            <w:vAlign w:val="center"/>
            <w:hideMark/>
          </w:tcPr>
          <w:p w14:paraId="50EECE80" w14:textId="77777777" w:rsidR="003A1FE8" w:rsidRPr="003A1FE8" w:rsidRDefault="0091127C" w:rsidP="001D16D7">
            <w:pPr>
              <w:spacing w:line="360" w:lineRule="auto"/>
              <w:jc w:val="center"/>
            </w:pPr>
            <w:r>
              <w:t>0.98</w:t>
            </w:r>
          </w:p>
        </w:tc>
        <w:tc>
          <w:tcPr>
            <w:tcW w:w="1133" w:type="dxa"/>
            <w:noWrap/>
            <w:vAlign w:val="center"/>
            <w:hideMark/>
          </w:tcPr>
          <w:p w14:paraId="7474F125" w14:textId="77777777" w:rsidR="003A1FE8" w:rsidRPr="003A1FE8" w:rsidRDefault="0091127C" w:rsidP="001D16D7">
            <w:pPr>
              <w:spacing w:line="360" w:lineRule="auto"/>
              <w:jc w:val="center"/>
            </w:pPr>
            <w:r>
              <w:t>2.88</w:t>
            </w:r>
          </w:p>
        </w:tc>
        <w:tc>
          <w:tcPr>
            <w:tcW w:w="1134" w:type="dxa"/>
            <w:noWrap/>
            <w:vAlign w:val="center"/>
            <w:hideMark/>
          </w:tcPr>
          <w:p w14:paraId="455400D1" w14:textId="77777777" w:rsidR="003A1FE8" w:rsidRPr="003A1FE8" w:rsidRDefault="0091127C" w:rsidP="001D16D7">
            <w:pPr>
              <w:spacing w:line="360" w:lineRule="auto"/>
              <w:jc w:val="center"/>
            </w:pPr>
            <w:r>
              <w:t>1.01</w:t>
            </w:r>
          </w:p>
        </w:tc>
        <w:tc>
          <w:tcPr>
            <w:tcW w:w="1133" w:type="dxa"/>
            <w:noWrap/>
            <w:vAlign w:val="center"/>
            <w:hideMark/>
          </w:tcPr>
          <w:p w14:paraId="42B02CD0" w14:textId="77777777" w:rsidR="003A1FE8" w:rsidRPr="003A1FE8" w:rsidRDefault="0091127C" w:rsidP="001D16D7">
            <w:pPr>
              <w:spacing w:line="360" w:lineRule="auto"/>
              <w:jc w:val="center"/>
            </w:pPr>
            <w:r>
              <w:t>-0.46</w:t>
            </w:r>
          </w:p>
        </w:tc>
        <w:tc>
          <w:tcPr>
            <w:tcW w:w="1134" w:type="dxa"/>
            <w:noWrap/>
            <w:vAlign w:val="center"/>
            <w:hideMark/>
          </w:tcPr>
          <w:p w14:paraId="7BB40E10" w14:textId="77777777" w:rsidR="003A1FE8" w:rsidRPr="003A1FE8" w:rsidRDefault="0091127C" w:rsidP="001D16D7">
            <w:pPr>
              <w:spacing w:line="360" w:lineRule="auto"/>
              <w:jc w:val="center"/>
            </w:pPr>
            <w:r>
              <w:t>-0.01</w:t>
            </w:r>
          </w:p>
        </w:tc>
      </w:tr>
      <w:tr w:rsidR="003A1FE8" w:rsidRPr="003A1FE8" w14:paraId="66F53F20" w14:textId="77777777" w:rsidTr="00C350F7">
        <w:trPr>
          <w:trHeight w:val="698"/>
        </w:trPr>
        <w:tc>
          <w:tcPr>
            <w:tcW w:w="1651" w:type="dxa"/>
            <w:noWrap/>
            <w:vAlign w:val="center"/>
            <w:hideMark/>
          </w:tcPr>
          <w:p w14:paraId="36879958" w14:textId="77777777" w:rsidR="003A1FE8" w:rsidRPr="003A1FE8" w:rsidRDefault="0091127C" w:rsidP="001D16D7">
            <w:pPr>
              <w:spacing w:line="360" w:lineRule="auto"/>
              <w:jc w:val="center"/>
            </w:pPr>
            <w:r>
              <w:t>0.5002</w:t>
            </w:r>
          </w:p>
        </w:tc>
        <w:tc>
          <w:tcPr>
            <w:tcW w:w="1169" w:type="dxa"/>
            <w:noWrap/>
            <w:vAlign w:val="center"/>
            <w:hideMark/>
          </w:tcPr>
          <w:p w14:paraId="0B128CC1" w14:textId="77777777" w:rsidR="003A1FE8" w:rsidRPr="003A1FE8" w:rsidRDefault="0091127C" w:rsidP="001D16D7">
            <w:pPr>
              <w:spacing w:line="360" w:lineRule="auto"/>
              <w:jc w:val="center"/>
            </w:pPr>
            <w:r>
              <w:t>0.31</w:t>
            </w:r>
          </w:p>
        </w:tc>
        <w:tc>
          <w:tcPr>
            <w:tcW w:w="1266" w:type="dxa"/>
            <w:noWrap/>
            <w:vAlign w:val="center"/>
            <w:hideMark/>
          </w:tcPr>
          <w:p w14:paraId="61AE7C09" w14:textId="77777777" w:rsidR="003A1FE8" w:rsidRPr="003A1FE8" w:rsidRDefault="0091127C" w:rsidP="001D16D7">
            <w:pPr>
              <w:spacing w:line="360" w:lineRule="auto"/>
              <w:jc w:val="center"/>
            </w:pPr>
            <w:r>
              <w:t>0.78</w:t>
            </w:r>
          </w:p>
        </w:tc>
        <w:tc>
          <w:tcPr>
            <w:tcW w:w="1133" w:type="dxa"/>
            <w:noWrap/>
            <w:vAlign w:val="center"/>
            <w:hideMark/>
          </w:tcPr>
          <w:p w14:paraId="7DD960BF" w14:textId="77777777" w:rsidR="003A1FE8" w:rsidRPr="003A1FE8" w:rsidRDefault="0091127C" w:rsidP="001D16D7">
            <w:pPr>
              <w:spacing w:line="360" w:lineRule="auto"/>
              <w:jc w:val="center"/>
            </w:pPr>
            <w:r>
              <w:t>3.15</w:t>
            </w:r>
          </w:p>
        </w:tc>
        <w:tc>
          <w:tcPr>
            <w:tcW w:w="1134" w:type="dxa"/>
            <w:noWrap/>
            <w:vAlign w:val="center"/>
            <w:hideMark/>
          </w:tcPr>
          <w:p w14:paraId="17618CC7" w14:textId="77777777" w:rsidR="003A1FE8" w:rsidRPr="003A1FE8" w:rsidRDefault="0091127C" w:rsidP="001D16D7">
            <w:pPr>
              <w:spacing w:line="360" w:lineRule="auto"/>
              <w:jc w:val="center"/>
            </w:pPr>
            <w:r>
              <w:t>1.27</w:t>
            </w:r>
          </w:p>
        </w:tc>
        <w:tc>
          <w:tcPr>
            <w:tcW w:w="1133" w:type="dxa"/>
            <w:noWrap/>
            <w:vAlign w:val="center"/>
            <w:hideMark/>
          </w:tcPr>
          <w:p w14:paraId="14627ED8" w14:textId="77777777" w:rsidR="003A1FE8" w:rsidRPr="003A1FE8" w:rsidRDefault="0091127C" w:rsidP="001D16D7">
            <w:pPr>
              <w:spacing w:line="360" w:lineRule="auto"/>
              <w:jc w:val="center"/>
            </w:pPr>
            <w:r>
              <w:t>-0.49</w:t>
            </w:r>
          </w:p>
        </w:tc>
        <w:tc>
          <w:tcPr>
            <w:tcW w:w="1134" w:type="dxa"/>
            <w:noWrap/>
            <w:vAlign w:val="center"/>
            <w:hideMark/>
          </w:tcPr>
          <w:p w14:paraId="21A8E210" w14:textId="77777777" w:rsidR="003A1FE8" w:rsidRPr="003A1FE8" w:rsidRDefault="0091127C" w:rsidP="001D16D7">
            <w:pPr>
              <w:spacing w:line="360" w:lineRule="auto"/>
              <w:jc w:val="center"/>
            </w:pPr>
            <w:r>
              <w:t>-0.10</w:t>
            </w:r>
          </w:p>
        </w:tc>
      </w:tr>
      <w:tr w:rsidR="003A1FE8" w:rsidRPr="003A1FE8" w14:paraId="4F64CC8A" w14:textId="77777777" w:rsidTr="00C350F7">
        <w:trPr>
          <w:trHeight w:val="698"/>
        </w:trPr>
        <w:tc>
          <w:tcPr>
            <w:tcW w:w="1651" w:type="dxa"/>
            <w:noWrap/>
            <w:vAlign w:val="center"/>
            <w:hideMark/>
          </w:tcPr>
          <w:p w14:paraId="69839B1E" w14:textId="77777777" w:rsidR="003A1FE8" w:rsidRPr="003A1FE8" w:rsidRDefault="003A1FE8" w:rsidP="001D16D7">
            <w:pPr>
              <w:spacing w:line="360" w:lineRule="auto"/>
              <w:jc w:val="center"/>
            </w:pPr>
            <w:r w:rsidRPr="003A1FE8">
              <w:t>0.6000</w:t>
            </w:r>
          </w:p>
        </w:tc>
        <w:tc>
          <w:tcPr>
            <w:tcW w:w="1169" w:type="dxa"/>
            <w:noWrap/>
            <w:vAlign w:val="center"/>
            <w:hideMark/>
          </w:tcPr>
          <w:p w14:paraId="78E2CEB2" w14:textId="77777777" w:rsidR="003A1FE8" w:rsidRPr="003A1FE8" w:rsidRDefault="0091127C" w:rsidP="001D16D7">
            <w:pPr>
              <w:spacing w:line="360" w:lineRule="auto"/>
              <w:jc w:val="center"/>
            </w:pPr>
            <w:r>
              <w:t>0.29</w:t>
            </w:r>
          </w:p>
        </w:tc>
        <w:tc>
          <w:tcPr>
            <w:tcW w:w="1266" w:type="dxa"/>
            <w:noWrap/>
            <w:vAlign w:val="center"/>
            <w:hideMark/>
          </w:tcPr>
          <w:p w14:paraId="30208C15" w14:textId="77777777" w:rsidR="003A1FE8" w:rsidRPr="003A1FE8" w:rsidRDefault="0091127C" w:rsidP="001D16D7">
            <w:pPr>
              <w:spacing w:line="360" w:lineRule="auto"/>
              <w:jc w:val="center"/>
            </w:pPr>
            <w:r>
              <w:t>0.65</w:t>
            </w:r>
          </w:p>
        </w:tc>
        <w:tc>
          <w:tcPr>
            <w:tcW w:w="1133" w:type="dxa"/>
            <w:noWrap/>
            <w:vAlign w:val="center"/>
            <w:hideMark/>
          </w:tcPr>
          <w:p w14:paraId="6BAAE090" w14:textId="77777777" w:rsidR="003A1FE8" w:rsidRPr="003A1FE8" w:rsidRDefault="0091127C" w:rsidP="001D16D7">
            <w:pPr>
              <w:spacing w:line="360" w:lineRule="auto"/>
              <w:jc w:val="center"/>
            </w:pPr>
            <w:r>
              <w:t>3.41</w:t>
            </w:r>
          </w:p>
        </w:tc>
        <w:tc>
          <w:tcPr>
            <w:tcW w:w="1134" w:type="dxa"/>
            <w:noWrap/>
            <w:vAlign w:val="center"/>
            <w:hideMark/>
          </w:tcPr>
          <w:p w14:paraId="1575D379" w14:textId="77777777" w:rsidR="003A1FE8" w:rsidRPr="003A1FE8" w:rsidRDefault="0091127C" w:rsidP="001D16D7">
            <w:pPr>
              <w:spacing w:line="360" w:lineRule="auto"/>
              <w:jc w:val="center"/>
            </w:pPr>
            <w:r>
              <w:t>1.52</w:t>
            </w:r>
          </w:p>
        </w:tc>
        <w:tc>
          <w:tcPr>
            <w:tcW w:w="1133" w:type="dxa"/>
            <w:noWrap/>
            <w:vAlign w:val="center"/>
            <w:hideMark/>
          </w:tcPr>
          <w:p w14:paraId="643E96CE" w14:textId="77777777" w:rsidR="003A1FE8" w:rsidRPr="003A1FE8" w:rsidRDefault="0091127C" w:rsidP="001D16D7">
            <w:pPr>
              <w:spacing w:line="360" w:lineRule="auto"/>
              <w:jc w:val="center"/>
            </w:pPr>
            <w:r>
              <w:t>-0.53</w:t>
            </w:r>
          </w:p>
        </w:tc>
        <w:tc>
          <w:tcPr>
            <w:tcW w:w="1134" w:type="dxa"/>
            <w:noWrap/>
            <w:vAlign w:val="center"/>
            <w:hideMark/>
          </w:tcPr>
          <w:p w14:paraId="502C5279" w14:textId="77777777" w:rsidR="003A1FE8" w:rsidRPr="003A1FE8" w:rsidRDefault="0091127C" w:rsidP="001D16D7">
            <w:pPr>
              <w:spacing w:line="360" w:lineRule="auto"/>
              <w:jc w:val="center"/>
            </w:pPr>
            <w:r>
              <w:t>-0.18</w:t>
            </w:r>
          </w:p>
        </w:tc>
      </w:tr>
      <w:tr w:rsidR="003A1FE8" w:rsidRPr="003A1FE8" w14:paraId="6BE41386" w14:textId="77777777" w:rsidTr="00C350F7">
        <w:trPr>
          <w:trHeight w:val="698"/>
        </w:trPr>
        <w:tc>
          <w:tcPr>
            <w:tcW w:w="1651" w:type="dxa"/>
            <w:noWrap/>
            <w:vAlign w:val="center"/>
            <w:hideMark/>
          </w:tcPr>
          <w:p w14:paraId="6907A924" w14:textId="77777777" w:rsidR="003A1FE8" w:rsidRPr="003A1FE8" w:rsidRDefault="0091127C" w:rsidP="001D16D7">
            <w:pPr>
              <w:spacing w:line="360" w:lineRule="auto"/>
              <w:jc w:val="center"/>
            </w:pPr>
            <w:r>
              <w:t>0.7001</w:t>
            </w:r>
          </w:p>
        </w:tc>
        <w:tc>
          <w:tcPr>
            <w:tcW w:w="1169" w:type="dxa"/>
            <w:noWrap/>
            <w:vAlign w:val="center"/>
            <w:hideMark/>
          </w:tcPr>
          <w:p w14:paraId="65F0B034" w14:textId="77777777" w:rsidR="003A1FE8" w:rsidRPr="003A1FE8" w:rsidRDefault="0091127C" w:rsidP="001D16D7">
            <w:pPr>
              <w:spacing w:line="360" w:lineRule="auto"/>
              <w:jc w:val="center"/>
            </w:pPr>
            <w:r>
              <w:t>0.28</w:t>
            </w:r>
          </w:p>
        </w:tc>
        <w:tc>
          <w:tcPr>
            <w:tcW w:w="1266" w:type="dxa"/>
            <w:noWrap/>
            <w:vAlign w:val="center"/>
            <w:hideMark/>
          </w:tcPr>
          <w:p w14:paraId="5DA4AAD5" w14:textId="77777777" w:rsidR="003A1FE8" w:rsidRPr="003A1FE8" w:rsidRDefault="0091127C" w:rsidP="001D16D7">
            <w:pPr>
              <w:spacing w:line="360" w:lineRule="auto"/>
              <w:jc w:val="center"/>
            </w:pPr>
            <w:r>
              <w:t>0.56</w:t>
            </w:r>
          </w:p>
        </w:tc>
        <w:tc>
          <w:tcPr>
            <w:tcW w:w="1133" w:type="dxa"/>
            <w:noWrap/>
            <w:vAlign w:val="center"/>
            <w:hideMark/>
          </w:tcPr>
          <w:p w14:paraId="113A9575" w14:textId="77777777" w:rsidR="003A1FE8" w:rsidRPr="003A1FE8" w:rsidRDefault="0091127C" w:rsidP="001D16D7">
            <w:pPr>
              <w:spacing w:line="360" w:lineRule="auto"/>
              <w:jc w:val="center"/>
            </w:pPr>
            <w:r>
              <w:t>3.47</w:t>
            </w:r>
          </w:p>
        </w:tc>
        <w:tc>
          <w:tcPr>
            <w:tcW w:w="1134" w:type="dxa"/>
            <w:noWrap/>
            <w:vAlign w:val="center"/>
            <w:hideMark/>
          </w:tcPr>
          <w:p w14:paraId="0F846872" w14:textId="77777777" w:rsidR="003A1FE8" w:rsidRPr="003A1FE8" w:rsidRDefault="0091127C" w:rsidP="001D16D7">
            <w:pPr>
              <w:spacing w:line="360" w:lineRule="auto"/>
              <w:jc w:val="center"/>
            </w:pPr>
            <w:r>
              <w:t>1.77</w:t>
            </w:r>
          </w:p>
        </w:tc>
        <w:tc>
          <w:tcPr>
            <w:tcW w:w="1133" w:type="dxa"/>
            <w:noWrap/>
            <w:vAlign w:val="center"/>
            <w:hideMark/>
          </w:tcPr>
          <w:p w14:paraId="65A7A711" w14:textId="77777777" w:rsidR="003A1FE8" w:rsidRPr="003A1FE8" w:rsidRDefault="0091127C" w:rsidP="001D16D7">
            <w:pPr>
              <w:spacing w:line="360" w:lineRule="auto"/>
              <w:jc w:val="center"/>
            </w:pPr>
            <w:r>
              <w:t>-0.54</w:t>
            </w:r>
          </w:p>
        </w:tc>
        <w:tc>
          <w:tcPr>
            <w:tcW w:w="1134" w:type="dxa"/>
            <w:noWrap/>
            <w:vAlign w:val="center"/>
            <w:hideMark/>
          </w:tcPr>
          <w:p w14:paraId="6BC12638" w14:textId="77777777" w:rsidR="003A1FE8" w:rsidRPr="003A1FE8" w:rsidRDefault="0091127C" w:rsidP="001D16D7">
            <w:pPr>
              <w:spacing w:line="360" w:lineRule="auto"/>
              <w:jc w:val="center"/>
            </w:pPr>
            <w:r>
              <w:t>-0.25</w:t>
            </w:r>
          </w:p>
        </w:tc>
      </w:tr>
      <w:tr w:rsidR="003A1FE8" w:rsidRPr="003A1FE8" w14:paraId="16564F08" w14:textId="77777777" w:rsidTr="00C350F7">
        <w:trPr>
          <w:trHeight w:val="698"/>
        </w:trPr>
        <w:tc>
          <w:tcPr>
            <w:tcW w:w="1651" w:type="dxa"/>
            <w:noWrap/>
            <w:vAlign w:val="center"/>
            <w:hideMark/>
          </w:tcPr>
          <w:p w14:paraId="27CDEC26" w14:textId="77777777" w:rsidR="003A1FE8" w:rsidRPr="003A1FE8" w:rsidRDefault="003A1FE8" w:rsidP="001D16D7">
            <w:pPr>
              <w:spacing w:line="360" w:lineRule="auto"/>
              <w:jc w:val="center"/>
            </w:pPr>
            <w:r w:rsidRPr="003A1FE8">
              <w:t>0.8000</w:t>
            </w:r>
          </w:p>
        </w:tc>
        <w:tc>
          <w:tcPr>
            <w:tcW w:w="1169" w:type="dxa"/>
            <w:noWrap/>
            <w:vAlign w:val="center"/>
            <w:hideMark/>
          </w:tcPr>
          <w:p w14:paraId="21E93A02" w14:textId="77777777" w:rsidR="003A1FE8" w:rsidRPr="003A1FE8" w:rsidRDefault="0091127C" w:rsidP="001D16D7">
            <w:pPr>
              <w:spacing w:line="360" w:lineRule="auto"/>
              <w:jc w:val="center"/>
            </w:pPr>
            <w:r>
              <w:t>0.27</w:t>
            </w:r>
          </w:p>
        </w:tc>
        <w:tc>
          <w:tcPr>
            <w:tcW w:w="1266" w:type="dxa"/>
            <w:noWrap/>
            <w:vAlign w:val="center"/>
            <w:hideMark/>
          </w:tcPr>
          <w:p w14:paraId="0B632E27" w14:textId="77777777" w:rsidR="003A1FE8" w:rsidRPr="003A1FE8" w:rsidRDefault="0091127C" w:rsidP="001D16D7">
            <w:pPr>
              <w:spacing w:line="360" w:lineRule="auto"/>
              <w:jc w:val="center"/>
            </w:pPr>
            <w:r>
              <w:t>0.49</w:t>
            </w:r>
          </w:p>
        </w:tc>
        <w:tc>
          <w:tcPr>
            <w:tcW w:w="1133" w:type="dxa"/>
            <w:noWrap/>
            <w:vAlign w:val="center"/>
            <w:hideMark/>
          </w:tcPr>
          <w:p w14:paraId="76EE5652" w14:textId="77777777" w:rsidR="003A1FE8" w:rsidRPr="003A1FE8" w:rsidRDefault="0091127C" w:rsidP="001D16D7">
            <w:pPr>
              <w:spacing w:line="360" w:lineRule="auto"/>
              <w:jc w:val="center"/>
            </w:pPr>
            <w:r>
              <w:t>3.66</w:t>
            </w:r>
          </w:p>
        </w:tc>
        <w:tc>
          <w:tcPr>
            <w:tcW w:w="1134" w:type="dxa"/>
            <w:noWrap/>
            <w:vAlign w:val="center"/>
            <w:hideMark/>
          </w:tcPr>
          <w:p w14:paraId="307284EC" w14:textId="77777777" w:rsidR="003A1FE8" w:rsidRPr="003A1FE8" w:rsidRDefault="0091127C" w:rsidP="001D16D7">
            <w:pPr>
              <w:spacing w:line="360" w:lineRule="auto"/>
              <w:jc w:val="center"/>
            </w:pPr>
            <w:r>
              <w:t>2.02</w:t>
            </w:r>
          </w:p>
        </w:tc>
        <w:tc>
          <w:tcPr>
            <w:tcW w:w="1133" w:type="dxa"/>
            <w:noWrap/>
            <w:vAlign w:val="center"/>
            <w:hideMark/>
          </w:tcPr>
          <w:p w14:paraId="34621266" w14:textId="77777777" w:rsidR="003A1FE8" w:rsidRPr="003A1FE8" w:rsidRDefault="0091127C" w:rsidP="001D16D7">
            <w:pPr>
              <w:spacing w:line="360" w:lineRule="auto"/>
              <w:jc w:val="center"/>
            </w:pPr>
            <w:r>
              <w:t>-0.56</w:t>
            </w:r>
          </w:p>
        </w:tc>
        <w:tc>
          <w:tcPr>
            <w:tcW w:w="1134" w:type="dxa"/>
            <w:noWrap/>
            <w:vAlign w:val="center"/>
            <w:hideMark/>
          </w:tcPr>
          <w:p w14:paraId="3168A387" w14:textId="77777777" w:rsidR="003A1FE8" w:rsidRPr="003A1FE8" w:rsidRDefault="0091127C" w:rsidP="001D16D7">
            <w:pPr>
              <w:spacing w:line="360" w:lineRule="auto"/>
              <w:jc w:val="center"/>
            </w:pPr>
            <w:r>
              <w:t>-0.31</w:t>
            </w:r>
          </w:p>
        </w:tc>
      </w:tr>
      <w:tr w:rsidR="003A1FE8" w:rsidRPr="003A1FE8" w14:paraId="0926E112" w14:textId="77777777" w:rsidTr="00C350F7">
        <w:trPr>
          <w:trHeight w:val="698"/>
        </w:trPr>
        <w:tc>
          <w:tcPr>
            <w:tcW w:w="1651" w:type="dxa"/>
            <w:noWrap/>
            <w:vAlign w:val="center"/>
            <w:hideMark/>
          </w:tcPr>
          <w:p w14:paraId="0822A958" w14:textId="77777777" w:rsidR="003A1FE8" w:rsidRPr="003A1FE8" w:rsidRDefault="0091127C" w:rsidP="001D16D7">
            <w:pPr>
              <w:spacing w:line="360" w:lineRule="auto"/>
              <w:jc w:val="center"/>
            </w:pPr>
            <w:r>
              <w:t>0.9001</w:t>
            </w:r>
          </w:p>
        </w:tc>
        <w:tc>
          <w:tcPr>
            <w:tcW w:w="1169" w:type="dxa"/>
            <w:noWrap/>
            <w:vAlign w:val="center"/>
            <w:hideMark/>
          </w:tcPr>
          <w:p w14:paraId="34C75ABA" w14:textId="77777777" w:rsidR="003A1FE8" w:rsidRPr="003A1FE8" w:rsidRDefault="0091127C" w:rsidP="001D16D7">
            <w:pPr>
              <w:spacing w:line="360" w:lineRule="auto"/>
              <w:jc w:val="center"/>
            </w:pPr>
            <w:r>
              <w:t>0.21</w:t>
            </w:r>
          </w:p>
        </w:tc>
        <w:tc>
          <w:tcPr>
            <w:tcW w:w="1266" w:type="dxa"/>
            <w:noWrap/>
            <w:vAlign w:val="center"/>
            <w:hideMark/>
          </w:tcPr>
          <w:p w14:paraId="5EF06F87" w14:textId="77777777" w:rsidR="003A1FE8" w:rsidRPr="003A1FE8" w:rsidRDefault="0091127C" w:rsidP="001D16D7">
            <w:pPr>
              <w:spacing w:line="360" w:lineRule="auto"/>
              <w:jc w:val="center"/>
            </w:pPr>
            <w:r>
              <w:t>0.43</w:t>
            </w:r>
          </w:p>
        </w:tc>
        <w:tc>
          <w:tcPr>
            <w:tcW w:w="1133" w:type="dxa"/>
            <w:noWrap/>
            <w:vAlign w:val="center"/>
            <w:hideMark/>
          </w:tcPr>
          <w:p w14:paraId="48F385B4" w14:textId="77777777" w:rsidR="003A1FE8" w:rsidRPr="003A1FE8" w:rsidRDefault="0091127C" w:rsidP="001D16D7">
            <w:pPr>
              <w:spacing w:line="360" w:lineRule="auto"/>
              <w:jc w:val="center"/>
            </w:pPr>
            <w:r>
              <w:t>4.65</w:t>
            </w:r>
          </w:p>
        </w:tc>
        <w:tc>
          <w:tcPr>
            <w:tcW w:w="1134" w:type="dxa"/>
            <w:noWrap/>
            <w:vAlign w:val="center"/>
            <w:hideMark/>
          </w:tcPr>
          <w:p w14:paraId="415D274D" w14:textId="77777777" w:rsidR="003A1FE8" w:rsidRPr="003A1FE8" w:rsidRDefault="0091127C" w:rsidP="001D16D7">
            <w:pPr>
              <w:spacing w:line="360" w:lineRule="auto"/>
              <w:jc w:val="center"/>
            </w:pPr>
            <w:r>
              <w:t>2.27</w:t>
            </w:r>
          </w:p>
        </w:tc>
        <w:tc>
          <w:tcPr>
            <w:tcW w:w="1133" w:type="dxa"/>
            <w:noWrap/>
            <w:vAlign w:val="center"/>
            <w:hideMark/>
          </w:tcPr>
          <w:p w14:paraId="2DB997CE" w14:textId="77777777" w:rsidR="003A1FE8" w:rsidRPr="003A1FE8" w:rsidRDefault="0091127C" w:rsidP="001D16D7">
            <w:pPr>
              <w:spacing w:line="360" w:lineRule="auto"/>
              <w:jc w:val="center"/>
            </w:pPr>
            <w:r>
              <w:t>-0.66</w:t>
            </w:r>
          </w:p>
        </w:tc>
        <w:tc>
          <w:tcPr>
            <w:tcW w:w="1134" w:type="dxa"/>
            <w:noWrap/>
            <w:vAlign w:val="center"/>
            <w:hideMark/>
          </w:tcPr>
          <w:p w14:paraId="440183B7" w14:textId="77777777" w:rsidR="003A1FE8" w:rsidRPr="003A1FE8" w:rsidRDefault="0091127C" w:rsidP="001D16D7">
            <w:pPr>
              <w:spacing w:line="360" w:lineRule="auto"/>
              <w:jc w:val="center"/>
            </w:pPr>
            <w:r>
              <w:t>-0.35</w:t>
            </w:r>
          </w:p>
        </w:tc>
      </w:tr>
      <w:tr w:rsidR="003A1FE8" w:rsidRPr="003A1FE8" w14:paraId="2921B5A0" w14:textId="77777777" w:rsidTr="00C350F7">
        <w:trPr>
          <w:trHeight w:val="698"/>
        </w:trPr>
        <w:tc>
          <w:tcPr>
            <w:tcW w:w="1651" w:type="dxa"/>
            <w:noWrap/>
            <w:vAlign w:val="center"/>
            <w:hideMark/>
          </w:tcPr>
          <w:p w14:paraId="33951DFF" w14:textId="77777777" w:rsidR="003A1FE8" w:rsidRPr="003A1FE8" w:rsidRDefault="003A1FE8" w:rsidP="001D16D7">
            <w:pPr>
              <w:spacing w:line="360" w:lineRule="auto"/>
              <w:jc w:val="center"/>
            </w:pPr>
            <w:r w:rsidRPr="003A1FE8">
              <w:t>1.0000</w:t>
            </w:r>
          </w:p>
        </w:tc>
        <w:tc>
          <w:tcPr>
            <w:tcW w:w="1169" w:type="dxa"/>
            <w:noWrap/>
            <w:vAlign w:val="center"/>
            <w:hideMark/>
          </w:tcPr>
          <w:p w14:paraId="7AAC8AC9" w14:textId="77777777" w:rsidR="003A1FE8" w:rsidRPr="003A1FE8" w:rsidRDefault="0091127C" w:rsidP="001D16D7">
            <w:pPr>
              <w:spacing w:line="360" w:lineRule="auto"/>
              <w:jc w:val="center"/>
            </w:pPr>
            <w:r>
              <w:t>0.20</w:t>
            </w:r>
          </w:p>
        </w:tc>
        <w:tc>
          <w:tcPr>
            <w:tcW w:w="1266" w:type="dxa"/>
            <w:noWrap/>
            <w:vAlign w:val="center"/>
            <w:hideMark/>
          </w:tcPr>
          <w:p w14:paraId="48554857" w14:textId="77777777" w:rsidR="003A1FE8" w:rsidRPr="003A1FE8" w:rsidRDefault="0091127C" w:rsidP="001D16D7">
            <w:pPr>
              <w:spacing w:line="360" w:lineRule="auto"/>
              <w:jc w:val="center"/>
            </w:pPr>
            <w:r>
              <w:t>0.39</w:t>
            </w:r>
          </w:p>
        </w:tc>
        <w:tc>
          <w:tcPr>
            <w:tcW w:w="1133" w:type="dxa"/>
            <w:noWrap/>
            <w:vAlign w:val="center"/>
            <w:hideMark/>
          </w:tcPr>
          <w:p w14:paraId="0AC50D3F" w14:textId="77777777" w:rsidR="003A1FE8" w:rsidRPr="003A1FE8" w:rsidRDefault="0091127C" w:rsidP="001D16D7">
            <w:pPr>
              <w:spacing w:line="360" w:lineRule="auto"/>
              <w:jc w:val="center"/>
            </w:pPr>
            <w:r>
              <w:t>5.00</w:t>
            </w:r>
          </w:p>
        </w:tc>
        <w:tc>
          <w:tcPr>
            <w:tcW w:w="1134" w:type="dxa"/>
            <w:noWrap/>
            <w:vAlign w:val="center"/>
            <w:hideMark/>
          </w:tcPr>
          <w:p w14:paraId="4499E2FB" w14:textId="77777777" w:rsidR="003A1FE8" w:rsidRPr="003A1FE8" w:rsidRDefault="0091127C" w:rsidP="001D16D7">
            <w:pPr>
              <w:spacing w:line="360" w:lineRule="auto"/>
              <w:jc w:val="center"/>
            </w:pPr>
            <w:r>
              <w:t>2.52</w:t>
            </w:r>
          </w:p>
        </w:tc>
        <w:tc>
          <w:tcPr>
            <w:tcW w:w="1133" w:type="dxa"/>
            <w:noWrap/>
            <w:vAlign w:val="center"/>
            <w:hideMark/>
          </w:tcPr>
          <w:p w14:paraId="5EA5A0C2" w14:textId="77777777" w:rsidR="003A1FE8" w:rsidRPr="003A1FE8" w:rsidRDefault="0091127C" w:rsidP="001D16D7">
            <w:pPr>
              <w:spacing w:line="360" w:lineRule="auto"/>
              <w:jc w:val="center"/>
            </w:pPr>
            <w:r>
              <w:t>-0.69</w:t>
            </w:r>
          </w:p>
        </w:tc>
        <w:tc>
          <w:tcPr>
            <w:tcW w:w="1134" w:type="dxa"/>
            <w:noWrap/>
            <w:vAlign w:val="center"/>
            <w:hideMark/>
          </w:tcPr>
          <w:p w14:paraId="131509B2" w14:textId="77777777" w:rsidR="003A1FE8" w:rsidRPr="003A1FE8" w:rsidRDefault="0091127C" w:rsidP="001D16D7">
            <w:pPr>
              <w:spacing w:line="360" w:lineRule="auto"/>
              <w:jc w:val="center"/>
            </w:pPr>
            <w:r>
              <w:t>-0.40</w:t>
            </w:r>
          </w:p>
        </w:tc>
      </w:tr>
    </w:tbl>
    <w:p w14:paraId="0D418B4D" w14:textId="77777777" w:rsidR="00D579F3" w:rsidRDefault="00D579F3" w:rsidP="00491F87">
      <w:pPr>
        <w:tabs>
          <w:tab w:val="left" w:pos="720"/>
        </w:tabs>
        <w:spacing w:line="360" w:lineRule="auto"/>
        <w:jc w:val="both"/>
      </w:pPr>
    </w:p>
    <w:p w14:paraId="2689CA16" w14:textId="77777777" w:rsidR="00D579F3" w:rsidRDefault="00D579F3" w:rsidP="00491F87">
      <w:pPr>
        <w:tabs>
          <w:tab w:val="left" w:pos="720"/>
        </w:tabs>
        <w:spacing w:line="360" w:lineRule="auto"/>
        <w:jc w:val="both"/>
      </w:pPr>
    </w:p>
    <w:p w14:paraId="0F1A81EA" w14:textId="77777777" w:rsidR="00D579F3" w:rsidRDefault="00D579F3" w:rsidP="00491F87">
      <w:pPr>
        <w:tabs>
          <w:tab w:val="left" w:pos="720"/>
        </w:tabs>
        <w:spacing w:line="360" w:lineRule="auto"/>
        <w:jc w:val="both"/>
      </w:pPr>
    </w:p>
    <w:p w14:paraId="06F6B245" w14:textId="77777777" w:rsidR="00D579F3" w:rsidRDefault="00D579F3" w:rsidP="00491F87">
      <w:pPr>
        <w:tabs>
          <w:tab w:val="left" w:pos="720"/>
        </w:tabs>
        <w:spacing w:line="360" w:lineRule="auto"/>
        <w:jc w:val="both"/>
      </w:pPr>
    </w:p>
    <w:p w14:paraId="4121C6C0" w14:textId="77777777" w:rsidR="00D579F3" w:rsidRDefault="00D579F3" w:rsidP="00491F87">
      <w:pPr>
        <w:tabs>
          <w:tab w:val="left" w:pos="720"/>
        </w:tabs>
        <w:spacing w:line="360" w:lineRule="auto"/>
        <w:jc w:val="both"/>
      </w:pPr>
    </w:p>
    <w:p w14:paraId="47D28ABE" w14:textId="77777777" w:rsidR="00D579F3" w:rsidRDefault="00D579F3" w:rsidP="00491F87">
      <w:pPr>
        <w:tabs>
          <w:tab w:val="left" w:pos="720"/>
        </w:tabs>
        <w:spacing w:line="360" w:lineRule="auto"/>
        <w:jc w:val="both"/>
      </w:pPr>
    </w:p>
    <w:p w14:paraId="73217070" w14:textId="77777777" w:rsidR="00D579F3" w:rsidRDefault="00D579F3" w:rsidP="00491F87">
      <w:pPr>
        <w:tabs>
          <w:tab w:val="left" w:pos="720"/>
        </w:tabs>
        <w:spacing w:line="360" w:lineRule="auto"/>
        <w:jc w:val="both"/>
      </w:pPr>
    </w:p>
    <w:p w14:paraId="64E37B96" w14:textId="77777777" w:rsidR="00D579F3" w:rsidRDefault="00D579F3" w:rsidP="00491F87">
      <w:pPr>
        <w:tabs>
          <w:tab w:val="left" w:pos="720"/>
        </w:tabs>
        <w:spacing w:line="360" w:lineRule="auto"/>
        <w:jc w:val="both"/>
      </w:pPr>
    </w:p>
    <w:p w14:paraId="06090FEC" w14:textId="77777777" w:rsidR="00D579F3" w:rsidRDefault="00D579F3" w:rsidP="00491F87">
      <w:pPr>
        <w:tabs>
          <w:tab w:val="left" w:pos="720"/>
        </w:tabs>
        <w:spacing w:line="360" w:lineRule="auto"/>
        <w:jc w:val="both"/>
      </w:pPr>
    </w:p>
    <w:p w14:paraId="24B48FD3" w14:textId="77777777" w:rsidR="00D579F3" w:rsidRDefault="00D579F3" w:rsidP="00491F87">
      <w:pPr>
        <w:tabs>
          <w:tab w:val="left" w:pos="720"/>
        </w:tabs>
        <w:spacing w:line="360" w:lineRule="auto"/>
        <w:jc w:val="both"/>
      </w:pPr>
    </w:p>
    <w:p w14:paraId="3DFE693E" w14:textId="77777777" w:rsidR="00B62FF8" w:rsidRPr="003A1FE8" w:rsidRDefault="00B62FF8" w:rsidP="00491F87">
      <w:pPr>
        <w:tabs>
          <w:tab w:val="left" w:pos="720"/>
        </w:tabs>
        <w:spacing w:line="360" w:lineRule="auto"/>
        <w:jc w:val="both"/>
        <w:rPr>
          <w:sz w:val="32"/>
          <w:szCs w:val="32"/>
        </w:rPr>
      </w:pPr>
      <w:r>
        <w:lastRenderedPageBreak/>
        <w:t>The Langmuir isotherm linear plot for the methylene blue adsorption onto demineralized tire</w:t>
      </w:r>
      <w:r w:rsidR="001C74DF">
        <w:t xml:space="preserve"> char is given in the Figure 3.19.</w:t>
      </w:r>
    </w:p>
    <w:p w14:paraId="64185653" w14:textId="77777777" w:rsidR="00C350F7" w:rsidRDefault="003A1FE8" w:rsidP="001D16D7">
      <w:pPr>
        <w:keepNext/>
        <w:tabs>
          <w:tab w:val="left" w:pos="1785"/>
        </w:tabs>
        <w:spacing w:line="360" w:lineRule="auto"/>
        <w:jc w:val="both"/>
      </w:pPr>
      <w:r w:rsidRPr="003A1FE8">
        <w:rPr>
          <w:noProof/>
          <w:lang w:val="en-GB" w:eastAsia="en-GB"/>
        </w:rPr>
        <w:drawing>
          <wp:inline distT="0" distB="0" distL="0" distR="0" wp14:anchorId="00719851" wp14:editId="20ED047D">
            <wp:extent cx="5381625" cy="2257425"/>
            <wp:effectExtent l="0" t="0" r="9525" b="952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4B49016" w14:textId="77777777" w:rsidR="006C5AA2" w:rsidRPr="00491F87" w:rsidRDefault="00C350F7" w:rsidP="001D16D7">
      <w:pPr>
        <w:pStyle w:val="Caption"/>
        <w:spacing w:line="360" w:lineRule="auto"/>
        <w:jc w:val="both"/>
        <w:rPr>
          <w:b/>
          <w:bCs/>
          <w:i w:val="0"/>
          <w:iCs w:val="0"/>
          <w:color w:val="auto"/>
          <w:sz w:val="24"/>
          <w:szCs w:val="24"/>
        </w:rPr>
      </w:pPr>
      <w:bookmarkStart w:id="519" w:name="_Toc80342692"/>
      <w:r w:rsidRPr="00491F87">
        <w:rPr>
          <w:b/>
          <w:bCs/>
          <w:i w:val="0"/>
          <w:iCs w:val="0"/>
          <w:color w:val="auto"/>
          <w:sz w:val="24"/>
          <w:szCs w:val="24"/>
        </w:rPr>
        <w:t xml:space="preserve">Figure </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STYLEREF 1 \s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3</w:t>
      </w:r>
      <w:r w:rsidR="00A25B39" w:rsidRPr="00491F87">
        <w:rPr>
          <w:b/>
          <w:bCs/>
          <w:i w:val="0"/>
          <w:iCs w:val="0"/>
          <w:color w:val="auto"/>
          <w:sz w:val="24"/>
          <w:szCs w:val="24"/>
        </w:rPr>
        <w:fldChar w:fldCharType="end"/>
      </w:r>
      <w:r w:rsidR="00A25B39" w:rsidRPr="00491F87">
        <w:rPr>
          <w:b/>
          <w:bCs/>
          <w:i w:val="0"/>
          <w:iCs w:val="0"/>
          <w:color w:val="auto"/>
          <w:sz w:val="24"/>
          <w:szCs w:val="24"/>
        </w:rPr>
        <w:t>.</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SEQ Figure \* ARABIC \s 1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19</w:t>
      </w:r>
      <w:r w:rsidR="00A25B39" w:rsidRPr="00491F87">
        <w:rPr>
          <w:b/>
          <w:bCs/>
          <w:i w:val="0"/>
          <w:iCs w:val="0"/>
          <w:color w:val="auto"/>
          <w:sz w:val="24"/>
          <w:szCs w:val="24"/>
        </w:rPr>
        <w:fldChar w:fldCharType="end"/>
      </w:r>
      <w:r w:rsidRPr="00491F87">
        <w:rPr>
          <w:i w:val="0"/>
          <w:iCs w:val="0"/>
          <w:color w:val="auto"/>
          <w:sz w:val="24"/>
          <w:szCs w:val="24"/>
        </w:rPr>
        <w:t>. Langmuir</w:t>
      </w:r>
      <w:r w:rsidRPr="00491F87">
        <w:rPr>
          <w:i w:val="0"/>
          <w:iCs w:val="0"/>
          <w:color w:val="auto"/>
          <w:sz w:val="36"/>
          <w:szCs w:val="28"/>
        </w:rPr>
        <w:t xml:space="preserve"> </w:t>
      </w:r>
      <w:r w:rsidRPr="00491F87">
        <w:rPr>
          <w:i w:val="0"/>
          <w:iCs w:val="0"/>
          <w:color w:val="auto"/>
          <w:sz w:val="24"/>
          <w:szCs w:val="24"/>
        </w:rPr>
        <w:t>adsorption model for the removal of methylene blue dye on demineralized tire char</w:t>
      </w:r>
      <w:bookmarkEnd w:id="519"/>
    </w:p>
    <w:p w14:paraId="6E085EFA" w14:textId="77777777" w:rsidR="00B62FF8" w:rsidRDefault="00C350F7" w:rsidP="00491F87">
      <w:pPr>
        <w:keepNext/>
        <w:keepLines/>
        <w:numPr>
          <w:ilvl w:val="3"/>
          <w:numId w:val="0"/>
        </w:numPr>
        <w:spacing w:after="0" w:line="360" w:lineRule="auto"/>
        <w:outlineLvl w:val="3"/>
        <w:rPr>
          <w:rFonts w:eastAsiaTheme="minorEastAsia"/>
          <w:iCs/>
        </w:rPr>
      </w:pPr>
      <w:bookmarkStart w:id="520" w:name="_Toc80342973"/>
      <w:bookmarkStart w:id="521" w:name="_Toc80362504"/>
      <w:r>
        <w:rPr>
          <w:rFonts w:eastAsiaTheme="minorEastAsia"/>
          <w:iCs/>
        </w:rPr>
        <w:t>The F</w:t>
      </w:r>
      <w:r w:rsidR="00B62FF8">
        <w:rPr>
          <w:rFonts w:eastAsiaTheme="minorEastAsia"/>
          <w:iCs/>
        </w:rPr>
        <w:t>reundlich isotherm linear plot for the methylene blue adsorption onto demineralized</w:t>
      </w:r>
      <w:bookmarkStart w:id="522" w:name="_Toc80342974"/>
      <w:bookmarkEnd w:id="520"/>
      <w:r w:rsidR="00491F87">
        <w:rPr>
          <w:rFonts w:eastAsiaTheme="minorEastAsia"/>
          <w:iCs/>
        </w:rPr>
        <w:t xml:space="preserve"> </w:t>
      </w:r>
      <w:r w:rsidR="001C74DF">
        <w:rPr>
          <w:rFonts w:eastAsiaTheme="minorEastAsia"/>
          <w:iCs/>
        </w:rPr>
        <w:t xml:space="preserve">tire char is given </w:t>
      </w:r>
      <w:r w:rsidR="00491F87">
        <w:rPr>
          <w:rFonts w:eastAsiaTheme="minorEastAsia"/>
          <w:iCs/>
        </w:rPr>
        <w:t>in Figure</w:t>
      </w:r>
      <w:r w:rsidR="001C74DF">
        <w:rPr>
          <w:rFonts w:eastAsiaTheme="minorEastAsia"/>
          <w:iCs/>
        </w:rPr>
        <w:t xml:space="preserve"> 3.20.</w:t>
      </w:r>
      <w:bookmarkEnd w:id="521"/>
      <w:bookmarkEnd w:id="522"/>
    </w:p>
    <w:p w14:paraId="5230857F" w14:textId="77777777" w:rsidR="00B62FF8" w:rsidRPr="003A1FE8" w:rsidRDefault="00B62FF8" w:rsidP="001D16D7">
      <w:pPr>
        <w:spacing w:line="360" w:lineRule="auto"/>
        <w:jc w:val="both"/>
      </w:pPr>
    </w:p>
    <w:p w14:paraId="2A7E2989" w14:textId="77777777" w:rsidR="001C74DF" w:rsidRDefault="003A1FE8" w:rsidP="001D16D7">
      <w:pPr>
        <w:keepNext/>
        <w:tabs>
          <w:tab w:val="left" w:pos="1785"/>
        </w:tabs>
        <w:spacing w:line="360" w:lineRule="auto"/>
        <w:jc w:val="both"/>
      </w:pPr>
      <w:r w:rsidRPr="003A1FE8">
        <w:rPr>
          <w:noProof/>
          <w:lang w:val="en-GB" w:eastAsia="en-GB"/>
        </w:rPr>
        <w:drawing>
          <wp:inline distT="0" distB="0" distL="0" distR="0" wp14:anchorId="3FD1F791" wp14:editId="751357F1">
            <wp:extent cx="5553075" cy="2409825"/>
            <wp:effectExtent l="0" t="0" r="9525" b="9525"/>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50C42CA" w14:textId="77777777" w:rsidR="001C74DF" w:rsidRPr="00491F87" w:rsidRDefault="001C74DF" w:rsidP="001D16D7">
      <w:pPr>
        <w:pStyle w:val="Caption"/>
        <w:spacing w:line="360" w:lineRule="auto"/>
        <w:rPr>
          <w:i w:val="0"/>
          <w:iCs w:val="0"/>
          <w:color w:val="auto"/>
          <w:sz w:val="24"/>
          <w:szCs w:val="24"/>
        </w:rPr>
      </w:pPr>
      <w:bookmarkStart w:id="523" w:name="_Toc80342693"/>
      <w:r w:rsidRPr="00491F87">
        <w:rPr>
          <w:b/>
          <w:bCs/>
          <w:i w:val="0"/>
          <w:iCs w:val="0"/>
          <w:color w:val="auto"/>
          <w:sz w:val="24"/>
          <w:szCs w:val="24"/>
        </w:rPr>
        <w:t xml:space="preserve">Figure </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STYLEREF 1 \s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3</w:t>
      </w:r>
      <w:r w:rsidR="00A25B39" w:rsidRPr="00491F87">
        <w:rPr>
          <w:b/>
          <w:bCs/>
          <w:i w:val="0"/>
          <w:iCs w:val="0"/>
          <w:color w:val="auto"/>
          <w:sz w:val="24"/>
          <w:szCs w:val="24"/>
        </w:rPr>
        <w:fldChar w:fldCharType="end"/>
      </w:r>
      <w:r w:rsidR="00A25B39" w:rsidRPr="00491F87">
        <w:rPr>
          <w:b/>
          <w:bCs/>
          <w:i w:val="0"/>
          <w:iCs w:val="0"/>
          <w:color w:val="auto"/>
          <w:sz w:val="24"/>
          <w:szCs w:val="24"/>
        </w:rPr>
        <w:t>.</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SEQ Figure \* ARABIC \s 1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20</w:t>
      </w:r>
      <w:r w:rsidR="00A25B39" w:rsidRPr="00491F87">
        <w:rPr>
          <w:b/>
          <w:bCs/>
          <w:i w:val="0"/>
          <w:iCs w:val="0"/>
          <w:color w:val="auto"/>
          <w:sz w:val="24"/>
          <w:szCs w:val="24"/>
        </w:rPr>
        <w:fldChar w:fldCharType="end"/>
      </w:r>
      <w:r w:rsidRPr="00491F87">
        <w:rPr>
          <w:i w:val="0"/>
          <w:iCs w:val="0"/>
          <w:color w:val="auto"/>
          <w:sz w:val="24"/>
          <w:szCs w:val="24"/>
        </w:rPr>
        <w:t>. Freundlich isotherm model for the removal of methylene blue dye on demineralized tire char</w:t>
      </w:r>
      <w:bookmarkEnd w:id="523"/>
    </w:p>
    <w:p w14:paraId="026B06F2" w14:textId="77777777" w:rsidR="00D579F3" w:rsidRDefault="00D579F3" w:rsidP="00491F87">
      <w:pPr>
        <w:spacing w:line="360" w:lineRule="auto"/>
        <w:ind w:firstLine="720"/>
        <w:jc w:val="both"/>
        <w:rPr>
          <w:rFonts w:eastAsiaTheme="minorEastAsia"/>
          <w:iCs/>
        </w:rPr>
      </w:pPr>
    </w:p>
    <w:p w14:paraId="5EF610EF" w14:textId="77777777" w:rsidR="00C65005" w:rsidRPr="00C65005" w:rsidRDefault="00491F87" w:rsidP="00491F87">
      <w:pPr>
        <w:spacing w:line="360" w:lineRule="auto"/>
        <w:ind w:firstLine="720"/>
        <w:jc w:val="both"/>
      </w:pPr>
      <w:r>
        <w:rPr>
          <w:rFonts w:eastAsiaTheme="minorEastAsia"/>
          <w:iCs/>
        </w:rPr>
        <w:lastRenderedPageBreak/>
        <w:t>T</w:t>
      </w:r>
      <w:r w:rsidR="00EF789B">
        <w:rPr>
          <w:rFonts w:eastAsiaTheme="minorEastAsia"/>
          <w:iCs/>
        </w:rPr>
        <w:t xml:space="preserve">able </w:t>
      </w:r>
      <w:r w:rsidR="00D579F3">
        <w:rPr>
          <w:rFonts w:eastAsiaTheme="minorEastAsia"/>
          <w:iCs/>
        </w:rPr>
        <w:t>3.24 represents</w:t>
      </w:r>
      <w:r w:rsidR="00BC7DA9">
        <w:rPr>
          <w:rFonts w:eastAsiaTheme="minorEastAsia"/>
          <w:iCs/>
        </w:rPr>
        <w:t xml:space="preserve"> the isotherm data for the</w:t>
      </w:r>
      <w:r w:rsidR="00BC7DA9" w:rsidRPr="00142B5C">
        <w:rPr>
          <w:rFonts w:eastAsiaTheme="minorEastAsia"/>
          <w:iCs/>
        </w:rPr>
        <w:t xml:space="preserve"> linear plots for 1/</w:t>
      </w:r>
      <m:oMath>
        <m:sSub>
          <m:sSubPr>
            <m:ctrlPr>
              <w:rPr>
                <w:rFonts w:ascii="Cambria Math" w:eastAsiaTheme="minorEastAsia" w:hAnsi="Cambria Math"/>
                <w:iCs/>
              </w:rPr>
            </m:ctrlPr>
          </m:sSubPr>
          <m:e>
            <m:r>
              <m:rPr>
                <m:sty m:val="p"/>
              </m:rPr>
              <w:rPr>
                <w:rFonts w:ascii="Cambria Math" w:eastAsiaTheme="minorEastAsia" w:hAnsi="Cambria Math"/>
              </w:rPr>
              <m:t>q</m:t>
            </m:r>
          </m:e>
          <m:sub>
            <m:r>
              <m:rPr>
                <m:sty m:val="p"/>
              </m:rPr>
              <w:rPr>
                <w:rFonts w:ascii="Cambria Math" w:eastAsiaTheme="minorEastAsia" w:hAnsi="Cambria Math"/>
              </w:rPr>
              <m:t>e</m:t>
            </m:r>
          </m:sub>
        </m:sSub>
      </m:oMath>
      <w:r w:rsidR="00BC7DA9" w:rsidRPr="00142B5C">
        <w:rPr>
          <w:rFonts w:eastAsiaTheme="minorEastAsia"/>
          <w:iCs/>
        </w:rPr>
        <w:t xml:space="preserve"> against 1/</w:t>
      </w:r>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e</m:t>
            </m:r>
          </m:sub>
        </m:sSub>
      </m:oMath>
      <w:r w:rsidR="00BC7DA9" w:rsidRPr="00142B5C">
        <w:rPr>
          <w:rFonts w:eastAsiaTheme="minorEastAsia"/>
          <w:iCs/>
        </w:rPr>
        <w:t xml:space="preserve"> and log </w:t>
      </w:r>
      <m:oMath>
        <m:sSub>
          <m:sSubPr>
            <m:ctrlPr>
              <w:rPr>
                <w:rFonts w:ascii="Cambria Math" w:eastAsiaTheme="minorEastAsia" w:hAnsi="Cambria Math"/>
                <w:iCs/>
              </w:rPr>
            </m:ctrlPr>
          </m:sSubPr>
          <m:e>
            <m:r>
              <m:rPr>
                <m:sty m:val="p"/>
              </m:rPr>
              <w:rPr>
                <w:rFonts w:ascii="Cambria Math" w:eastAsiaTheme="minorEastAsia" w:hAnsi="Cambria Math"/>
              </w:rPr>
              <m:t>q</m:t>
            </m:r>
          </m:e>
          <m:sub>
            <m:r>
              <m:rPr>
                <m:sty m:val="p"/>
              </m:rPr>
              <w:rPr>
                <w:rFonts w:ascii="Cambria Math" w:eastAsiaTheme="minorEastAsia" w:hAnsi="Cambria Math"/>
              </w:rPr>
              <m:t>e</m:t>
            </m:r>
          </m:sub>
        </m:sSub>
      </m:oMath>
      <w:r w:rsidR="00BC7DA9" w:rsidRPr="00142B5C">
        <w:rPr>
          <w:rFonts w:eastAsiaTheme="minorEastAsia"/>
          <w:iCs/>
        </w:rPr>
        <w:t xml:space="preserve">versus log </w:t>
      </w:r>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e</m:t>
            </m:r>
          </m:sub>
        </m:sSub>
      </m:oMath>
      <w:r w:rsidR="00BC7DA9">
        <w:rPr>
          <w:rFonts w:eastAsiaTheme="minorEastAsia"/>
          <w:iCs/>
        </w:rPr>
        <w:t xml:space="preserve">  </w:t>
      </w:r>
      <w:r w:rsidR="00BC7DA9" w:rsidRPr="00142B5C">
        <w:rPr>
          <w:rFonts w:eastAsiaTheme="minorEastAsia"/>
          <w:iCs/>
        </w:rPr>
        <w:t xml:space="preserve">for methylene blue adsorption onto </w:t>
      </w:r>
      <w:r w:rsidR="00BC7DA9">
        <w:rPr>
          <w:rFonts w:eastAsiaTheme="minorEastAsia"/>
          <w:iCs/>
        </w:rPr>
        <w:t xml:space="preserve">activated tire char </w:t>
      </w:r>
      <w:r w:rsidR="00BC7DA9" w:rsidRPr="00142B5C">
        <w:rPr>
          <w:rFonts w:eastAsiaTheme="minorEastAsia"/>
          <w:iCs/>
        </w:rPr>
        <w:t>at each adsorbent dosage</w:t>
      </w:r>
    </w:p>
    <w:p w14:paraId="20F4824F" w14:textId="77777777" w:rsidR="001C74DF" w:rsidRPr="00491F87" w:rsidRDefault="001C74DF" w:rsidP="001D16D7">
      <w:pPr>
        <w:pStyle w:val="Caption"/>
        <w:keepNext/>
        <w:spacing w:line="360" w:lineRule="auto"/>
        <w:rPr>
          <w:i w:val="0"/>
          <w:iCs w:val="0"/>
          <w:color w:val="auto"/>
          <w:sz w:val="24"/>
          <w:szCs w:val="24"/>
        </w:rPr>
      </w:pPr>
      <w:bookmarkStart w:id="524" w:name="_Toc80353625"/>
      <w:r w:rsidRPr="00491F87">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24</w:t>
      </w:r>
      <w:r w:rsidR="009449F2">
        <w:rPr>
          <w:b/>
          <w:bCs/>
          <w:i w:val="0"/>
          <w:iCs w:val="0"/>
          <w:color w:val="auto"/>
          <w:sz w:val="24"/>
          <w:szCs w:val="24"/>
        </w:rPr>
        <w:fldChar w:fldCharType="end"/>
      </w:r>
      <w:r w:rsidRPr="00491F87">
        <w:rPr>
          <w:i w:val="0"/>
          <w:iCs w:val="0"/>
          <w:color w:val="auto"/>
          <w:sz w:val="24"/>
          <w:szCs w:val="24"/>
        </w:rPr>
        <w:t>. Average data for the adsorption isotherms of activated tire char</w:t>
      </w:r>
      <w:bookmarkEnd w:id="524"/>
    </w:p>
    <w:tbl>
      <w:tblPr>
        <w:tblStyle w:val="TableGrid"/>
        <w:tblW w:w="8820" w:type="dxa"/>
        <w:tblInd w:w="-5" w:type="dxa"/>
        <w:tblLayout w:type="fixed"/>
        <w:tblLook w:val="04A0" w:firstRow="1" w:lastRow="0" w:firstColumn="1" w:lastColumn="0" w:noHBand="0" w:noVBand="1"/>
      </w:tblPr>
      <w:tblGrid>
        <w:gridCol w:w="1530"/>
        <w:gridCol w:w="900"/>
        <w:gridCol w:w="1260"/>
        <w:gridCol w:w="1282"/>
        <w:gridCol w:w="1283"/>
        <w:gridCol w:w="1282"/>
        <w:gridCol w:w="1283"/>
      </w:tblGrid>
      <w:tr w:rsidR="003A1FE8" w:rsidRPr="003A1FE8" w14:paraId="1C8B4323" w14:textId="77777777" w:rsidTr="00491F87">
        <w:trPr>
          <w:trHeight w:val="714"/>
        </w:trPr>
        <w:tc>
          <w:tcPr>
            <w:tcW w:w="1530" w:type="dxa"/>
            <w:noWrap/>
            <w:vAlign w:val="center"/>
          </w:tcPr>
          <w:p w14:paraId="5F37E73D" w14:textId="77777777" w:rsidR="003A1FE8" w:rsidRPr="003A1FE8" w:rsidRDefault="003A1FE8" w:rsidP="001D16D7">
            <w:pPr>
              <w:spacing w:line="360" w:lineRule="auto"/>
              <w:jc w:val="center"/>
            </w:pPr>
            <w:r w:rsidRPr="003A1FE8">
              <w:rPr>
                <w:rFonts w:ascii="Calibri" w:eastAsia="Times New Roman" w:hAnsi="Calibri" w:cs="Calibri"/>
                <w:color w:val="000000"/>
                <w:szCs w:val="24"/>
                <w:lang w:bidi="si-LK"/>
              </w:rPr>
              <w:t>Adsorbent dosage per 50 mL of methylene blue solutions(W</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0.0001)</w:t>
            </w:r>
          </w:p>
        </w:tc>
        <w:tc>
          <w:tcPr>
            <w:tcW w:w="900" w:type="dxa"/>
            <w:noWrap/>
            <w:vAlign w:val="center"/>
          </w:tcPr>
          <w:p w14:paraId="7EAF077E" w14:textId="77777777" w:rsidR="003A1FE8" w:rsidRPr="003A1FE8" w:rsidRDefault="003A1FE8" w:rsidP="001D16D7">
            <w:pPr>
              <w:spacing w:line="360" w:lineRule="auto"/>
              <w:jc w:val="center"/>
            </w:pPr>
            <w:r w:rsidRPr="003A1FE8">
              <w:t>Equilibrium concentration(</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e</m:t>
                  </m:r>
                </m:sub>
              </m:sSub>
            </m:oMath>
            <w:r w:rsidRPr="003A1FE8">
              <w:t>)/mg</w:t>
            </w:r>
            <m:oMath>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w:p>
        </w:tc>
        <w:tc>
          <w:tcPr>
            <w:tcW w:w="1260" w:type="dxa"/>
            <w:noWrap/>
            <w:vAlign w:val="center"/>
          </w:tcPr>
          <w:p w14:paraId="1BBF620A" w14:textId="77777777" w:rsidR="003A1FE8" w:rsidRPr="003A1FE8" w:rsidRDefault="003A1FE8" w:rsidP="001D16D7">
            <w:pPr>
              <w:spacing w:line="360" w:lineRule="auto"/>
              <w:jc w:val="center"/>
            </w:pPr>
            <w:r w:rsidRPr="003A1FE8">
              <w:t>Amount of dye adsorbed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e</m:t>
                  </m:r>
                </m:sub>
              </m:sSub>
              <m:r>
                <m:rPr>
                  <m:sty m:val="p"/>
                </m:rPr>
                <w:rPr>
                  <w:rFonts w:ascii="Cambria Math" w:hAnsi="Cambria Math"/>
                </w:rPr>
                <m:t>)</m:t>
              </m:r>
            </m:oMath>
            <w:r w:rsidRPr="003A1FE8">
              <w:t xml:space="preserve"> /mg</w:t>
            </w:r>
            <m:oMath>
              <m:sSup>
                <m:sSupPr>
                  <m:ctrlPr>
                    <w:rPr>
                      <w:rFonts w:ascii="Cambria Math" w:hAnsi="Cambria Math"/>
                    </w:rPr>
                  </m:ctrlPr>
                </m:sSupPr>
                <m:e>
                  <m:r>
                    <m:rPr>
                      <m:sty m:val="p"/>
                    </m:rPr>
                    <w:rPr>
                      <w:rFonts w:ascii="Cambria Math" w:hAnsi="Cambria Math"/>
                    </w:rPr>
                    <m:t>g</m:t>
                  </m:r>
                </m:e>
                <m:sup>
                  <m:r>
                    <m:rPr>
                      <m:sty m:val="p"/>
                    </m:rPr>
                    <w:rPr>
                      <w:rFonts w:ascii="Cambria Math" w:hAnsi="Cambria Math"/>
                    </w:rPr>
                    <m:t>-1</m:t>
                  </m:r>
                </m:sup>
              </m:sSup>
            </m:oMath>
          </w:p>
        </w:tc>
        <w:tc>
          <w:tcPr>
            <w:tcW w:w="1282" w:type="dxa"/>
            <w:noWrap/>
            <w:vAlign w:val="center"/>
          </w:tcPr>
          <w:p w14:paraId="1820D774" w14:textId="77777777" w:rsidR="001C74DF" w:rsidRDefault="001C74DF" w:rsidP="001D16D7">
            <w:pPr>
              <w:spacing w:line="360" w:lineRule="auto"/>
              <w:jc w:val="center"/>
            </w:pPr>
          </w:p>
          <w:p w14:paraId="3EF62AFF" w14:textId="77777777" w:rsidR="003A1FE8" w:rsidRPr="003A1FE8" w:rsidRDefault="003A1FE8" w:rsidP="001D16D7">
            <w:pPr>
              <w:spacing w:line="360" w:lineRule="auto"/>
              <w:jc w:val="center"/>
              <w:rPr>
                <w:rFonts w:eastAsiaTheme="minorEastAsia"/>
              </w:rPr>
            </w:pPr>
            <w:r w:rsidRPr="003A1FE8">
              <w:t>1/</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e</m:t>
                  </m:r>
                </m:sub>
              </m:sSub>
            </m:oMath>
          </w:p>
          <w:p w14:paraId="04DC58C6" w14:textId="77777777" w:rsidR="003A1FE8" w:rsidRPr="003A1FE8" w:rsidRDefault="003A1FE8" w:rsidP="001D16D7">
            <w:pPr>
              <w:spacing w:line="360" w:lineRule="auto"/>
              <w:jc w:val="center"/>
            </w:pPr>
          </w:p>
        </w:tc>
        <w:tc>
          <w:tcPr>
            <w:tcW w:w="1283" w:type="dxa"/>
            <w:noWrap/>
            <w:vAlign w:val="center"/>
          </w:tcPr>
          <w:p w14:paraId="14465922" w14:textId="77777777" w:rsidR="001C74DF" w:rsidRDefault="001C74DF" w:rsidP="001D16D7">
            <w:pPr>
              <w:spacing w:line="360" w:lineRule="auto"/>
              <w:jc w:val="center"/>
            </w:pPr>
          </w:p>
          <w:p w14:paraId="69D61F7A" w14:textId="77777777" w:rsidR="003A1FE8" w:rsidRPr="003A1FE8" w:rsidRDefault="003A1FE8" w:rsidP="001D16D7">
            <w:pPr>
              <w:spacing w:line="360" w:lineRule="auto"/>
              <w:jc w:val="center"/>
              <w:rPr>
                <w:rFonts w:eastAsiaTheme="minorEastAsia"/>
                <w:iCs/>
              </w:rPr>
            </w:pPr>
            <w:r w:rsidRPr="003A1FE8">
              <w:t>1/</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e</m:t>
                  </m:r>
                </m:sub>
              </m:sSub>
            </m:oMath>
          </w:p>
          <w:p w14:paraId="56827904" w14:textId="77777777" w:rsidR="003A1FE8" w:rsidRPr="003A1FE8" w:rsidRDefault="003A1FE8" w:rsidP="001D16D7">
            <w:pPr>
              <w:spacing w:line="360" w:lineRule="auto"/>
              <w:jc w:val="center"/>
            </w:pPr>
          </w:p>
        </w:tc>
        <w:tc>
          <w:tcPr>
            <w:tcW w:w="1282" w:type="dxa"/>
            <w:noWrap/>
            <w:vAlign w:val="center"/>
          </w:tcPr>
          <w:p w14:paraId="6669654B" w14:textId="77777777" w:rsidR="003A1FE8" w:rsidRPr="003A1FE8" w:rsidRDefault="003A1FE8" w:rsidP="001D16D7">
            <w:pPr>
              <w:spacing w:line="360" w:lineRule="auto"/>
              <w:jc w:val="center"/>
            </w:pPr>
            <w:r w:rsidRPr="003A1FE8">
              <w:t xml:space="preserve">log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e</m:t>
                  </m:r>
                </m:sub>
              </m:sSub>
            </m:oMath>
          </w:p>
        </w:tc>
        <w:tc>
          <w:tcPr>
            <w:tcW w:w="1283" w:type="dxa"/>
            <w:noWrap/>
            <w:vAlign w:val="center"/>
          </w:tcPr>
          <w:p w14:paraId="745FDC17" w14:textId="77777777" w:rsidR="003A1FE8" w:rsidRPr="003A1FE8" w:rsidRDefault="003A1FE8" w:rsidP="001D16D7">
            <w:pPr>
              <w:spacing w:line="360" w:lineRule="auto"/>
              <w:jc w:val="center"/>
            </w:pPr>
            <w:r w:rsidRPr="003A1FE8">
              <w:t xml:space="preserve">log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e</m:t>
                  </m:r>
                </m:sub>
              </m:sSub>
            </m:oMath>
          </w:p>
        </w:tc>
      </w:tr>
      <w:tr w:rsidR="003A1FE8" w:rsidRPr="003A1FE8" w14:paraId="20700747" w14:textId="77777777" w:rsidTr="00491F87">
        <w:trPr>
          <w:trHeight w:val="714"/>
        </w:trPr>
        <w:tc>
          <w:tcPr>
            <w:tcW w:w="1530" w:type="dxa"/>
            <w:noWrap/>
            <w:vAlign w:val="center"/>
            <w:hideMark/>
          </w:tcPr>
          <w:p w14:paraId="259B5508" w14:textId="77777777" w:rsidR="003A1FE8" w:rsidRPr="003A1FE8" w:rsidRDefault="003A1FE8" w:rsidP="001D16D7">
            <w:pPr>
              <w:spacing w:line="360" w:lineRule="auto"/>
              <w:jc w:val="center"/>
            </w:pPr>
            <w:r w:rsidRPr="003A1FE8">
              <w:t>0.0050</w:t>
            </w:r>
          </w:p>
        </w:tc>
        <w:tc>
          <w:tcPr>
            <w:tcW w:w="900" w:type="dxa"/>
            <w:noWrap/>
            <w:vAlign w:val="center"/>
            <w:hideMark/>
          </w:tcPr>
          <w:p w14:paraId="5319DA0A" w14:textId="77777777" w:rsidR="003A1FE8" w:rsidRPr="003A1FE8" w:rsidRDefault="003B6685" w:rsidP="001D16D7">
            <w:pPr>
              <w:spacing w:line="360" w:lineRule="auto"/>
              <w:jc w:val="center"/>
            </w:pPr>
            <w:r>
              <w:t>15.74</w:t>
            </w:r>
          </w:p>
        </w:tc>
        <w:tc>
          <w:tcPr>
            <w:tcW w:w="1260" w:type="dxa"/>
            <w:noWrap/>
            <w:vAlign w:val="center"/>
            <w:hideMark/>
          </w:tcPr>
          <w:p w14:paraId="21CE8C13" w14:textId="77777777" w:rsidR="003A1FE8" w:rsidRPr="003A1FE8" w:rsidRDefault="003B6685" w:rsidP="001D16D7">
            <w:pPr>
              <w:spacing w:line="360" w:lineRule="auto"/>
              <w:jc w:val="center"/>
            </w:pPr>
            <w:r>
              <w:t>342.53</w:t>
            </w:r>
          </w:p>
        </w:tc>
        <w:tc>
          <w:tcPr>
            <w:tcW w:w="1282" w:type="dxa"/>
            <w:noWrap/>
            <w:vAlign w:val="center"/>
            <w:hideMark/>
          </w:tcPr>
          <w:p w14:paraId="0BE07199" w14:textId="77777777" w:rsidR="003A1FE8" w:rsidRPr="003A1FE8" w:rsidRDefault="003B6685" w:rsidP="001D16D7">
            <w:pPr>
              <w:spacing w:line="360" w:lineRule="auto"/>
              <w:jc w:val="center"/>
            </w:pPr>
            <w:r>
              <w:t>0.06</w:t>
            </w:r>
          </w:p>
        </w:tc>
        <w:tc>
          <w:tcPr>
            <w:tcW w:w="1283" w:type="dxa"/>
            <w:noWrap/>
            <w:vAlign w:val="center"/>
            <w:hideMark/>
          </w:tcPr>
          <w:p w14:paraId="3C72B301" w14:textId="77777777" w:rsidR="003A1FE8" w:rsidRPr="003A1FE8" w:rsidRDefault="003B6685" w:rsidP="001D16D7">
            <w:pPr>
              <w:spacing w:line="360" w:lineRule="auto"/>
              <w:jc w:val="center"/>
            </w:pPr>
            <w:r>
              <w:t>0.01</w:t>
            </w:r>
          </w:p>
        </w:tc>
        <w:tc>
          <w:tcPr>
            <w:tcW w:w="1282" w:type="dxa"/>
            <w:noWrap/>
            <w:vAlign w:val="center"/>
            <w:hideMark/>
          </w:tcPr>
          <w:p w14:paraId="1749FE97" w14:textId="77777777" w:rsidR="003A1FE8" w:rsidRPr="003A1FE8" w:rsidRDefault="003B6685" w:rsidP="001D16D7">
            <w:pPr>
              <w:spacing w:line="360" w:lineRule="auto"/>
              <w:jc w:val="center"/>
            </w:pPr>
            <w:r>
              <w:t>1.19</w:t>
            </w:r>
          </w:p>
        </w:tc>
        <w:tc>
          <w:tcPr>
            <w:tcW w:w="1283" w:type="dxa"/>
            <w:noWrap/>
            <w:vAlign w:val="center"/>
            <w:hideMark/>
          </w:tcPr>
          <w:p w14:paraId="0CB89670" w14:textId="77777777" w:rsidR="003A1FE8" w:rsidRPr="003A1FE8" w:rsidRDefault="003B6685" w:rsidP="001D16D7">
            <w:pPr>
              <w:spacing w:line="360" w:lineRule="auto"/>
              <w:jc w:val="center"/>
            </w:pPr>
            <w:r>
              <w:t>2.53</w:t>
            </w:r>
          </w:p>
        </w:tc>
      </w:tr>
      <w:tr w:rsidR="003A1FE8" w:rsidRPr="003A1FE8" w14:paraId="73EC0959" w14:textId="77777777" w:rsidTr="00491F87">
        <w:trPr>
          <w:trHeight w:val="714"/>
        </w:trPr>
        <w:tc>
          <w:tcPr>
            <w:tcW w:w="1530" w:type="dxa"/>
            <w:noWrap/>
            <w:vAlign w:val="center"/>
            <w:hideMark/>
          </w:tcPr>
          <w:p w14:paraId="04D3F84D" w14:textId="77777777" w:rsidR="003A1FE8" w:rsidRPr="003A1FE8" w:rsidRDefault="003A1FE8" w:rsidP="001D16D7">
            <w:pPr>
              <w:spacing w:line="360" w:lineRule="auto"/>
              <w:jc w:val="center"/>
            </w:pPr>
            <w:r w:rsidRPr="003A1FE8">
              <w:t>0.0500</w:t>
            </w:r>
          </w:p>
        </w:tc>
        <w:tc>
          <w:tcPr>
            <w:tcW w:w="900" w:type="dxa"/>
            <w:noWrap/>
            <w:vAlign w:val="center"/>
            <w:hideMark/>
          </w:tcPr>
          <w:p w14:paraId="52E95CB7" w14:textId="77777777" w:rsidR="003A1FE8" w:rsidRPr="003A1FE8" w:rsidRDefault="003B6685" w:rsidP="001D16D7">
            <w:pPr>
              <w:spacing w:line="360" w:lineRule="auto"/>
              <w:jc w:val="center"/>
            </w:pPr>
            <w:r>
              <w:t>12.74</w:t>
            </w:r>
          </w:p>
        </w:tc>
        <w:tc>
          <w:tcPr>
            <w:tcW w:w="1260" w:type="dxa"/>
            <w:noWrap/>
            <w:vAlign w:val="center"/>
            <w:hideMark/>
          </w:tcPr>
          <w:p w14:paraId="5D96C1E7" w14:textId="77777777" w:rsidR="003A1FE8" w:rsidRPr="003A1FE8" w:rsidRDefault="003B6685" w:rsidP="001D16D7">
            <w:pPr>
              <w:spacing w:line="360" w:lineRule="auto"/>
              <w:jc w:val="center"/>
            </w:pPr>
            <w:r>
              <w:t>37.25</w:t>
            </w:r>
          </w:p>
        </w:tc>
        <w:tc>
          <w:tcPr>
            <w:tcW w:w="1282" w:type="dxa"/>
            <w:noWrap/>
            <w:vAlign w:val="center"/>
            <w:hideMark/>
          </w:tcPr>
          <w:p w14:paraId="7B99AA8F" w14:textId="77777777" w:rsidR="003A1FE8" w:rsidRPr="003A1FE8" w:rsidRDefault="003B6685" w:rsidP="001D16D7">
            <w:pPr>
              <w:spacing w:line="360" w:lineRule="auto"/>
              <w:jc w:val="center"/>
            </w:pPr>
            <w:r>
              <w:t>0.07</w:t>
            </w:r>
          </w:p>
        </w:tc>
        <w:tc>
          <w:tcPr>
            <w:tcW w:w="1283" w:type="dxa"/>
            <w:noWrap/>
            <w:vAlign w:val="center"/>
            <w:hideMark/>
          </w:tcPr>
          <w:p w14:paraId="51312284" w14:textId="77777777" w:rsidR="003A1FE8" w:rsidRPr="003A1FE8" w:rsidRDefault="003B6685" w:rsidP="001D16D7">
            <w:pPr>
              <w:spacing w:line="360" w:lineRule="auto"/>
              <w:jc w:val="center"/>
            </w:pPr>
            <w:r>
              <w:t>0.03</w:t>
            </w:r>
          </w:p>
        </w:tc>
        <w:tc>
          <w:tcPr>
            <w:tcW w:w="1282" w:type="dxa"/>
            <w:noWrap/>
            <w:vAlign w:val="center"/>
            <w:hideMark/>
          </w:tcPr>
          <w:p w14:paraId="6505F173" w14:textId="77777777" w:rsidR="003A1FE8" w:rsidRPr="003A1FE8" w:rsidRDefault="003B6685" w:rsidP="001D16D7">
            <w:pPr>
              <w:spacing w:line="360" w:lineRule="auto"/>
              <w:jc w:val="center"/>
            </w:pPr>
            <w:r>
              <w:t>1.10</w:t>
            </w:r>
          </w:p>
        </w:tc>
        <w:tc>
          <w:tcPr>
            <w:tcW w:w="1283" w:type="dxa"/>
            <w:noWrap/>
            <w:vAlign w:val="center"/>
            <w:hideMark/>
          </w:tcPr>
          <w:p w14:paraId="300CBE44" w14:textId="77777777" w:rsidR="003A1FE8" w:rsidRPr="003A1FE8" w:rsidRDefault="003B6685" w:rsidP="001D16D7">
            <w:pPr>
              <w:spacing w:line="360" w:lineRule="auto"/>
              <w:jc w:val="center"/>
            </w:pPr>
            <w:r>
              <w:t>1.57</w:t>
            </w:r>
          </w:p>
        </w:tc>
      </w:tr>
      <w:tr w:rsidR="003A1FE8" w:rsidRPr="003A1FE8" w14:paraId="5DB26186" w14:textId="77777777" w:rsidTr="00491F87">
        <w:trPr>
          <w:trHeight w:val="714"/>
        </w:trPr>
        <w:tc>
          <w:tcPr>
            <w:tcW w:w="1530" w:type="dxa"/>
            <w:noWrap/>
            <w:vAlign w:val="center"/>
            <w:hideMark/>
          </w:tcPr>
          <w:p w14:paraId="412F8295" w14:textId="77777777" w:rsidR="003A1FE8" w:rsidRPr="003A1FE8" w:rsidRDefault="0091127C" w:rsidP="001D16D7">
            <w:pPr>
              <w:spacing w:line="360" w:lineRule="auto"/>
              <w:jc w:val="center"/>
            </w:pPr>
            <w:r>
              <w:t>0.1001</w:t>
            </w:r>
          </w:p>
        </w:tc>
        <w:tc>
          <w:tcPr>
            <w:tcW w:w="900" w:type="dxa"/>
            <w:noWrap/>
            <w:vAlign w:val="center"/>
            <w:hideMark/>
          </w:tcPr>
          <w:p w14:paraId="56B173A8" w14:textId="77777777" w:rsidR="003A1FE8" w:rsidRPr="003A1FE8" w:rsidRDefault="003B6685" w:rsidP="001D16D7">
            <w:pPr>
              <w:spacing w:line="360" w:lineRule="auto"/>
              <w:jc w:val="center"/>
            </w:pPr>
            <w:r>
              <w:t>2.57</w:t>
            </w:r>
          </w:p>
        </w:tc>
        <w:tc>
          <w:tcPr>
            <w:tcW w:w="1260" w:type="dxa"/>
            <w:noWrap/>
            <w:vAlign w:val="center"/>
            <w:hideMark/>
          </w:tcPr>
          <w:p w14:paraId="70AED297" w14:textId="77777777" w:rsidR="003A1FE8" w:rsidRPr="003A1FE8" w:rsidRDefault="003B6685" w:rsidP="001D16D7">
            <w:pPr>
              <w:spacing w:line="360" w:lineRule="auto"/>
              <w:jc w:val="center"/>
            </w:pPr>
            <w:r>
              <w:t>23.71</w:t>
            </w:r>
          </w:p>
        </w:tc>
        <w:tc>
          <w:tcPr>
            <w:tcW w:w="1282" w:type="dxa"/>
            <w:noWrap/>
            <w:vAlign w:val="center"/>
            <w:hideMark/>
          </w:tcPr>
          <w:p w14:paraId="7DD1CD88" w14:textId="77777777" w:rsidR="003A1FE8" w:rsidRPr="003A1FE8" w:rsidRDefault="003B6685" w:rsidP="001D16D7">
            <w:pPr>
              <w:spacing w:line="360" w:lineRule="auto"/>
              <w:jc w:val="center"/>
            </w:pPr>
            <w:r>
              <w:t>0.38</w:t>
            </w:r>
          </w:p>
        </w:tc>
        <w:tc>
          <w:tcPr>
            <w:tcW w:w="1283" w:type="dxa"/>
            <w:noWrap/>
            <w:vAlign w:val="center"/>
            <w:hideMark/>
          </w:tcPr>
          <w:p w14:paraId="74C6E326" w14:textId="77777777" w:rsidR="003A1FE8" w:rsidRPr="003A1FE8" w:rsidRDefault="003B6685" w:rsidP="001D16D7">
            <w:pPr>
              <w:spacing w:line="360" w:lineRule="auto"/>
              <w:jc w:val="center"/>
            </w:pPr>
            <w:r>
              <w:t>0.04</w:t>
            </w:r>
          </w:p>
        </w:tc>
        <w:tc>
          <w:tcPr>
            <w:tcW w:w="1282" w:type="dxa"/>
            <w:noWrap/>
            <w:vAlign w:val="center"/>
            <w:hideMark/>
          </w:tcPr>
          <w:p w14:paraId="0D0515AE" w14:textId="77777777" w:rsidR="003A1FE8" w:rsidRPr="003A1FE8" w:rsidRDefault="003B6685" w:rsidP="001D16D7">
            <w:pPr>
              <w:spacing w:line="360" w:lineRule="auto"/>
              <w:jc w:val="center"/>
            </w:pPr>
            <w:r>
              <w:t>0.41</w:t>
            </w:r>
          </w:p>
        </w:tc>
        <w:tc>
          <w:tcPr>
            <w:tcW w:w="1283" w:type="dxa"/>
            <w:noWrap/>
            <w:vAlign w:val="center"/>
            <w:hideMark/>
          </w:tcPr>
          <w:p w14:paraId="171D64D8" w14:textId="77777777" w:rsidR="003A1FE8" w:rsidRPr="003A1FE8" w:rsidRDefault="003B6685" w:rsidP="001D16D7">
            <w:pPr>
              <w:spacing w:line="360" w:lineRule="auto"/>
              <w:jc w:val="center"/>
            </w:pPr>
            <w:r>
              <w:t>1.37</w:t>
            </w:r>
          </w:p>
        </w:tc>
      </w:tr>
      <w:tr w:rsidR="003A1FE8" w:rsidRPr="003A1FE8" w14:paraId="099AF2EC" w14:textId="77777777" w:rsidTr="00491F87">
        <w:trPr>
          <w:trHeight w:val="714"/>
        </w:trPr>
        <w:tc>
          <w:tcPr>
            <w:tcW w:w="1530" w:type="dxa"/>
            <w:noWrap/>
            <w:vAlign w:val="center"/>
            <w:hideMark/>
          </w:tcPr>
          <w:p w14:paraId="1F542E38" w14:textId="77777777" w:rsidR="003A1FE8" w:rsidRPr="003A1FE8" w:rsidRDefault="003A1FE8" w:rsidP="001D16D7">
            <w:pPr>
              <w:spacing w:line="360" w:lineRule="auto"/>
              <w:jc w:val="center"/>
            </w:pPr>
            <w:r w:rsidRPr="003A1FE8">
              <w:t>0.2000</w:t>
            </w:r>
          </w:p>
        </w:tc>
        <w:tc>
          <w:tcPr>
            <w:tcW w:w="900" w:type="dxa"/>
            <w:noWrap/>
            <w:vAlign w:val="center"/>
            <w:hideMark/>
          </w:tcPr>
          <w:p w14:paraId="7B7DDA54" w14:textId="77777777" w:rsidR="003A1FE8" w:rsidRPr="003A1FE8" w:rsidRDefault="003B6685" w:rsidP="001D16D7">
            <w:pPr>
              <w:spacing w:line="360" w:lineRule="auto"/>
              <w:jc w:val="center"/>
            </w:pPr>
            <w:r>
              <w:t>0.19</w:t>
            </w:r>
          </w:p>
        </w:tc>
        <w:tc>
          <w:tcPr>
            <w:tcW w:w="1260" w:type="dxa"/>
            <w:noWrap/>
            <w:vAlign w:val="center"/>
            <w:hideMark/>
          </w:tcPr>
          <w:p w14:paraId="262DCD5E" w14:textId="77777777" w:rsidR="003A1FE8" w:rsidRPr="003A1FE8" w:rsidRDefault="003B6685" w:rsidP="001D16D7">
            <w:pPr>
              <w:spacing w:line="360" w:lineRule="auto"/>
              <w:jc w:val="center"/>
            </w:pPr>
            <w:r>
              <w:t>12.45</w:t>
            </w:r>
          </w:p>
        </w:tc>
        <w:tc>
          <w:tcPr>
            <w:tcW w:w="1282" w:type="dxa"/>
            <w:noWrap/>
            <w:vAlign w:val="center"/>
            <w:hideMark/>
          </w:tcPr>
          <w:p w14:paraId="462C4492" w14:textId="77777777" w:rsidR="003A1FE8" w:rsidRPr="003A1FE8" w:rsidRDefault="003A1FE8" w:rsidP="001D16D7">
            <w:pPr>
              <w:spacing w:line="360" w:lineRule="auto"/>
              <w:jc w:val="center"/>
            </w:pPr>
            <w:r w:rsidRPr="003A1FE8">
              <w:t>5.</w:t>
            </w:r>
            <w:r w:rsidR="003B6685">
              <w:t>25</w:t>
            </w:r>
          </w:p>
        </w:tc>
        <w:tc>
          <w:tcPr>
            <w:tcW w:w="1283" w:type="dxa"/>
            <w:noWrap/>
            <w:vAlign w:val="center"/>
            <w:hideMark/>
          </w:tcPr>
          <w:p w14:paraId="2B4F8270" w14:textId="77777777" w:rsidR="003A1FE8" w:rsidRPr="003A1FE8" w:rsidRDefault="003B6685" w:rsidP="001D16D7">
            <w:pPr>
              <w:spacing w:line="360" w:lineRule="auto"/>
              <w:jc w:val="center"/>
            </w:pPr>
            <w:r>
              <w:t>0.08</w:t>
            </w:r>
          </w:p>
        </w:tc>
        <w:tc>
          <w:tcPr>
            <w:tcW w:w="1282" w:type="dxa"/>
            <w:noWrap/>
            <w:vAlign w:val="center"/>
            <w:hideMark/>
          </w:tcPr>
          <w:p w14:paraId="244BBDA8" w14:textId="77777777" w:rsidR="003A1FE8" w:rsidRPr="003A1FE8" w:rsidRDefault="003B6685" w:rsidP="001D16D7">
            <w:pPr>
              <w:spacing w:line="360" w:lineRule="auto"/>
              <w:jc w:val="center"/>
            </w:pPr>
            <w:r>
              <w:t>-0.72</w:t>
            </w:r>
          </w:p>
        </w:tc>
        <w:tc>
          <w:tcPr>
            <w:tcW w:w="1283" w:type="dxa"/>
            <w:noWrap/>
            <w:vAlign w:val="center"/>
            <w:hideMark/>
          </w:tcPr>
          <w:p w14:paraId="08B7AE00" w14:textId="77777777" w:rsidR="003A1FE8" w:rsidRPr="003A1FE8" w:rsidRDefault="003B6685" w:rsidP="001D16D7">
            <w:pPr>
              <w:spacing w:line="360" w:lineRule="auto"/>
              <w:jc w:val="center"/>
            </w:pPr>
            <w:r>
              <w:t>1.09</w:t>
            </w:r>
          </w:p>
        </w:tc>
      </w:tr>
      <w:tr w:rsidR="003A1FE8" w:rsidRPr="003A1FE8" w14:paraId="1C99A4AE" w14:textId="77777777" w:rsidTr="00491F87">
        <w:trPr>
          <w:trHeight w:val="714"/>
        </w:trPr>
        <w:tc>
          <w:tcPr>
            <w:tcW w:w="1530" w:type="dxa"/>
            <w:noWrap/>
            <w:vAlign w:val="center"/>
            <w:hideMark/>
          </w:tcPr>
          <w:p w14:paraId="1865EEB3" w14:textId="77777777" w:rsidR="003A1FE8" w:rsidRPr="003A1FE8" w:rsidRDefault="003A1FE8" w:rsidP="001D16D7">
            <w:pPr>
              <w:spacing w:line="360" w:lineRule="auto"/>
              <w:jc w:val="center"/>
            </w:pPr>
            <w:r w:rsidRPr="003A1FE8">
              <w:t>0.3000</w:t>
            </w:r>
          </w:p>
        </w:tc>
        <w:tc>
          <w:tcPr>
            <w:tcW w:w="900" w:type="dxa"/>
            <w:noWrap/>
            <w:vAlign w:val="center"/>
            <w:hideMark/>
          </w:tcPr>
          <w:p w14:paraId="19830DE4" w14:textId="77777777" w:rsidR="003A1FE8" w:rsidRPr="003A1FE8" w:rsidRDefault="003B6685" w:rsidP="001D16D7">
            <w:pPr>
              <w:spacing w:line="360" w:lineRule="auto"/>
              <w:jc w:val="center"/>
            </w:pPr>
            <w:r>
              <w:t>0.15</w:t>
            </w:r>
          </w:p>
        </w:tc>
        <w:tc>
          <w:tcPr>
            <w:tcW w:w="1260" w:type="dxa"/>
            <w:noWrap/>
            <w:vAlign w:val="center"/>
            <w:hideMark/>
          </w:tcPr>
          <w:p w14:paraId="53B89488" w14:textId="77777777" w:rsidR="003A1FE8" w:rsidRPr="003A1FE8" w:rsidRDefault="003B6685" w:rsidP="001D16D7">
            <w:pPr>
              <w:spacing w:line="360" w:lineRule="auto"/>
              <w:jc w:val="center"/>
            </w:pPr>
            <w:r>
              <w:t>8.30</w:t>
            </w:r>
          </w:p>
        </w:tc>
        <w:tc>
          <w:tcPr>
            <w:tcW w:w="1282" w:type="dxa"/>
            <w:noWrap/>
            <w:vAlign w:val="center"/>
            <w:hideMark/>
          </w:tcPr>
          <w:p w14:paraId="6B2701CA" w14:textId="77777777" w:rsidR="003A1FE8" w:rsidRPr="003A1FE8" w:rsidRDefault="003B6685" w:rsidP="001D16D7">
            <w:pPr>
              <w:spacing w:line="360" w:lineRule="auto"/>
              <w:jc w:val="center"/>
            </w:pPr>
            <w:r>
              <w:t>6.40</w:t>
            </w:r>
          </w:p>
        </w:tc>
        <w:tc>
          <w:tcPr>
            <w:tcW w:w="1283" w:type="dxa"/>
            <w:noWrap/>
            <w:vAlign w:val="center"/>
            <w:hideMark/>
          </w:tcPr>
          <w:p w14:paraId="527CA129" w14:textId="77777777" w:rsidR="003A1FE8" w:rsidRPr="003A1FE8" w:rsidRDefault="003B6685" w:rsidP="001D16D7">
            <w:pPr>
              <w:spacing w:line="360" w:lineRule="auto"/>
              <w:jc w:val="center"/>
            </w:pPr>
            <w:r>
              <w:t>0.12</w:t>
            </w:r>
          </w:p>
        </w:tc>
        <w:tc>
          <w:tcPr>
            <w:tcW w:w="1282" w:type="dxa"/>
            <w:noWrap/>
            <w:vAlign w:val="center"/>
            <w:hideMark/>
          </w:tcPr>
          <w:p w14:paraId="123F88A0" w14:textId="77777777" w:rsidR="003A1FE8" w:rsidRPr="003A1FE8" w:rsidRDefault="003B6685" w:rsidP="001D16D7">
            <w:pPr>
              <w:spacing w:line="360" w:lineRule="auto"/>
              <w:jc w:val="center"/>
            </w:pPr>
            <w:r>
              <w:t>-0.80</w:t>
            </w:r>
          </w:p>
        </w:tc>
        <w:tc>
          <w:tcPr>
            <w:tcW w:w="1283" w:type="dxa"/>
            <w:noWrap/>
            <w:vAlign w:val="center"/>
            <w:hideMark/>
          </w:tcPr>
          <w:p w14:paraId="2A6916BA" w14:textId="77777777" w:rsidR="003A1FE8" w:rsidRPr="003A1FE8" w:rsidRDefault="003B6685" w:rsidP="001D16D7">
            <w:pPr>
              <w:spacing w:line="360" w:lineRule="auto"/>
              <w:jc w:val="center"/>
            </w:pPr>
            <w:r>
              <w:t>0.91</w:t>
            </w:r>
          </w:p>
        </w:tc>
      </w:tr>
      <w:tr w:rsidR="003A1FE8" w:rsidRPr="003A1FE8" w14:paraId="5A81FABD" w14:textId="77777777" w:rsidTr="00491F87">
        <w:trPr>
          <w:trHeight w:val="714"/>
        </w:trPr>
        <w:tc>
          <w:tcPr>
            <w:tcW w:w="1530" w:type="dxa"/>
            <w:noWrap/>
            <w:vAlign w:val="center"/>
            <w:hideMark/>
          </w:tcPr>
          <w:p w14:paraId="4D4F6926" w14:textId="77777777" w:rsidR="003A1FE8" w:rsidRPr="003A1FE8" w:rsidRDefault="0091127C" w:rsidP="001D16D7">
            <w:pPr>
              <w:spacing w:line="360" w:lineRule="auto"/>
              <w:jc w:val="center"/>
            </w:pPr>
            <w:r>
              <w:t>0.4001</w:t>
            </w:r>
          </w:p>
        </w:tc>
        <w:tc>
          <w:tcPr>
            <w:tcW w:w="900" w:type="dxa"/>
            <w:noWrap/>
            <w:vAlign w:val="center"/>
            <w:hideMark/>
          </w:tcPr>
          <w:p w14:paraId="7A81AAA5" w14:textId="77777777" w:rsidR="003A1FE8" w:rsidRPr="003A1FE8" w:rsidRDefault="003B6685" w:rsidP="001D16D7">
            <w:pPr>
              <w:spacing w:line="360" w:lineRule="auto"/>
              <w:jc w:val="center"/>
            </w:pPr>
            <w:r>
              <w:t>0.14</w:t>
            </w:r>
          </w:p>
        </w:tc>
        <w:tc>
          <w:tcPr>
            <w:tcW w:w="1260" w:type="dxa"/>
            <w:noWrap/>
            <w:vAlign w:val="center"/>
            <w:hideMark/>
          </w:tcPr>
          <w:p w14:paraId="5B7C85F5" w14:textId="77777777" w:rsidR="003A1FE8" w:rsidRPr="003A1FE8" w:rsidRDefault="003B6685" w:rsidP="001D16D7">
            <w:pPr>
              <w:spacing w:line="360" w:lineRule="auto"/>
              <w:jc w:val="center"/>
            </w:pPr>
            <w:r>
              <w:t>6.23</w:t>
            </w:r>
          </w:p>
        </w:tc>
        <w:tc>
          <w:tcPr>
            <w:tcW w:w="1282" w:type="dxa"/>
            <w:noWrap/>
            <w:vAlign w:val="center"/>
            <w:hideMark/>
          </w:tcPr>
          <w:p w14:paraId="532BF852" w14:textId="77777777" w:rsidR="003A1FE8" w:rsidRPr="003A1FE8" w:rsidRDefault="003B6685" w:rsidP="001D16D7">
            <w:pPr>
              <w:spacing w:line="360" w:lineRule="auto"/>
              <w:jc w:val="center"/>
            </w:pPr>
            <w:r>
              <w:t>7.06</w:t>
            </w:r>
          </w:p>
        </w:tc>
        <w:tc>
          <w:tcPr>
            <w:tcW w:w="1283" w:type="dxa"/>
            <w:noWrap/>
            <w:vAlign w:val="center"/>
            <w:hideMark/>
          </w:tcPr>
          <w:p w14:paraId="58E24657" w14:textId="77777777" w:rsidR="003A1FE8" w:rsidRPr="003A1FE8" w:rsidRDefault="003B6685" w:rsidP="001D16D7">
            <w:pPr>
              <w:spacing w:line="360" w:lineRule="auto"/>
              <w:jc w:val="center"/>
            </w:pPr>
            <w:r>
              <w:t>0.16</w:t>
            </w:r>
          </w:p>
        </w:tc>
        <w:tc>
          <w:tcPr>
            <w:tcW w:w="1282" w:type="dxa"/>
            <w:noWrap/>
            <w:vAlign w:val="center"/>
            <w:hideMark/>
          </w:tcPr>
          <w:p w14:paraId="7BB16EAA" w14:textId="77777777" w:rsidR="003A1FE8" w:rsidRPr="003A1FE8" w:rsidRDefault="003B6685" w:rsidP="001D16D7">
            <w:pPr>
              <w:spacing w:line="360" w:lineRule="auto"/>
              <w:jc w:val="center"/>
            </w:pPr>
            <w:r>
              <w:t>-0.84</w:t>
            </w:r>
          </w:p>
        </w:tc>
        <w:tc>
          <w:tcPr>
            <w:tcW w:w="1283" w:type="dxa"/>
            <w:noWrap/>
            <w:vAlign w:val="center"/>
            <w:hideMark/>
          </w:tcPr>
          <w:p w14:paraId="60EF61A6" w14:textId="77777777" w:rsidR="003A1FE8" w:rsidRPr="003A1FE8" w:rsidRDefault="003B6685" w:rsidP="001D16D7">
            <w:pPr>
              <w:spacing w:line="360" w:lineRule="auto"/>
              <w:jc w:val="center"/>
            </w:pPr>
            <w:r>
              <w:t>0.79</w:t>
            </w:r>
          </w:p>
        </w:tc>
      </w:tr>
      <w:tr w:rsidR="003A1FE8" w:rsidRPr="003A1FE8" w14:paraId="572354C5" w14:textId="77777777" w:rsidTr="00491F87">
        <w:trPr>
          <w:trHeight w:val="714"/>
        </w:trPr>
        <w:tc>
          <w:tcPr>
            <w:tcW w:w="1530" w:type="dxa"/>
            <w:noWrap/>
            <w:vAlign w:val="center"/>
            <w:hideMark/>
          </w:tcPr>
          <w:p w14:paraId="477D11E8" w14:textId="77777777" w:rsidR="003A1FE8" w:rsidRPr="003A1FE8" w:rsidRDefault="003A1FE8" w:rsidP="001D16D7">
            <w:pPr>
              <w:spacing w:line="360" w:lineRule="auto"/>
              <w:jc w:val="center"/>
            </w:pPr>
            <w:r w:rsidRPr="003A1FE8">
              <w:t>0.5000</w:t>
            </w:r>
          </w:p>
        </w:tc>
        <w:tc>
          <w:tcPr>
            <w:tcW w:w="900" w:type="dxa"/>
            <w:noWrap/>
            <w:vAlign w:val="center"/>
            <w:hideMark/>
          </w:tcPr>
          <w:p w14:paraId="2424C4AE" w14:textId="77777777" w:rsidR="003A1FE8" w:rsidRPr="003A1FE8" w:rsidRDefault="003B6685" w:rsidP="001D16D7">
            <w:pPr>
              <w:spacing w:line="360" w:lineRule="auto"/>
              <w:jc w:val="center"/>
            </w:pPr>
            <w:r>
              <w:t>0.10</w:t>
            </w:r>
          </w:p>
        </w:tc>
        <w:tc>
          <w:tcPr>
            <w:tcW w:w="1260" w:type="dxa"/>
            <w:noWrap/>
            <w:vAlign w:val="center"/>
            <w:hideMark/>
          </w:tcPr>
          <w:p w14:paraId="319A010F" w14:textId="77777777" w:rsidR="003A1FE8" w:rsidRPr="003A1FE8" w:rsidRDefault="003B6685" w:rsidP="001D16D7">
            <w:pPr>
              <w:spacing w:line="360" w:lineRule="auto"/>
              <w:jc w:val="center"/>
            </w:pPr>
            <w:r>
              <w:t>4.98</w:t>
            </w:r>
          </w:p>
        </w:tc>
        <w:tc>
          <w:tcPr>
            <w:tcW w:w="1282" w:type="dxa"/>
            <w:noWrap/>
            <w:vAlign w:val="center"/>
            <w:hideMark/>
          </w:tcPr>
          <w:p w14:paraId="7C27589D" w14:textId="77777777" w:rsidR="003A1FE8" w:rsidRPr="003A1FE8" w:rsidRDefault="003B6685" w:rsidP="001D16D7">
            <w:pPr>
              <w:spacing w:line="360" w:lineRule="auto"/>
              <w:jc w:val="center"/>
            </w:pPr>
            <w:r>
              <w:t>9.31</w:t>
            </w:r>
          </w:p>
        </w:tc>
        <w:tc>
          <w:tcPr>
            <w:tcW w:w="1283" w:type="dxa"/>
            <w:noWrap/>
            <w:vAlign w:val="center"/>
            <w:hideMark/>
          </w:tcPr>
          <w:p w14:paraId="0C7F79C5" w14:textId="77777777" w:rsidR="003A1FE8" w:rsidRPr="003A1FE8" w:rsidRDefault="003B6685" w:rsidP="001D16D7">
            <w:pPr>
              <w:spacing w:line="360" w:lineRule="auto"/>
              <w:jc w:val="center"/>
            </w:pPr>
            <w:r>
              <w:t>0.20</w:t>
            </w:r>
          </w:p>
        </w:tc>
        <w:tc>
          <w:tcPr>
            <w:tcW w:w="1282" w:type="dxa"/>
            <w:noWrap/>
            <w:vAlign w:val="center"/>
            <w:hideMark/>
          </w:tcPr>
          <w:p w14:paraId="116F426D" w14:textId="77777777" w:rsidR="003A1FE8" w:rsidRPr="003A1FE8" w:rsidRDefault="003B6685" w:rsidP="001D16D7">
            <w:pPr>
              <w:spacing w:line="360" w:lineRule="auto"/>
              <w:jc w:val="center"/>
            </w:pPr>
            <w:r>
              <w:t>-0.96</w:t>
            </w:r>
          </w:p>
        </w:tc>
        <w:tc>
          <w:tcPr>
            <w:tcW w:w="1283" w:type="dxa"/>
            <w:noWrap/>
            <w:vAlign w:val="center"/>
            <w:hideMark/>
          </w:tcPr>
          <w:p w14:paraId="74540A7D" w14:textId="77777777" w:rsidR="003A1FE8" w:rsidRPr="003A1FE8" w:rsidRDefault="003B6685" w:rsidP="001D16D7">
            <w:pPr>
              <w:spacing w:line="360" w:lineRule="auto"/>
              <w:jc w:val="center"/>
            </w:pPr>
            <w:r>
              <w:t>0.69</w:t>
            </w:r>
          </w:p>
        </w:tc>
      </w:tr>
      <w:tr w:rsidR="003A1FE8" w:rsidRPr="003A1FE8" w14:paraId="347A4349" w14:textId="77777777" w:rsidTr="00491F87">
        <w:trPr>
          <w:trHeight w:val="714"/>
        </w:trPr>
        <w:tc>
          <w:tcPr>
            <w:tcW w:w="1530" w:type="dxa"/>
            <w:noWrap/>
            <w:vAlign w:val="center"/>
            <w:hideMark/>
          </w:tcPr>
          <w:p w14:paraId="0177F10C" w14:textId="77777777" w:rsidR="003A1FE8" w:rsidRPr="003A1FE8" w:rsidRDefault="003A1FE8" w:rsidP="001D16D7">
            <w:pPr>
              <w:spacing w:line="360" w:lineRule="auto"/>
              <w:jc w:val="center"/>
            </w:pPr>
            <w:r w:rsidRPr="003A1FE8">
              <w:t>0.6000</w:t>
            </w:r>
          </w:p>
        </w:tc>
        <w:tc>
          <w:tcPr>
            <w:tcW w:w="900" w:type="dxa"/>
            <w:noWrap/>
            <w:vAlign w:val="center"/>
            <w:hideMark/>
          </w:tcPr>
          <w:p w14:paraId="716706EA" w14:textId="77777777" w:rsidR="003A1FE8" w:rsidRPr="003A1FE8" w:rsidRDefault="003B6685" w:rsidP="001D16D7">
            <w:pPr>
              <w:spacing w:line="360" w:lineRule="auto"/>
              <w:jc w:val="center"/>
            </w:pPr>
            <w:r>
              <w:t>0.07</w:t>
            </w:r>
          </w:p>
        </w:tc>
        <w:tc>
          <w:tcPr>
            <w:tcW w:w="1260" w:type="dxa"/>
            <w:noWrap/>
            <w:vAlign w:val="center"/>
            <w:hideMark/>
          </w:tcPr>
          <w:p w14:paraId="188129A2" w14:textId="77777777" w:rsidR="003A1FE8" w:rsidRPr="003A1FE8" w:rsidRDefault="003B6685" w:rsidP="001D16D7">
            <w:pPr>
              <w:spacing w:line="360" w:lineRule="auto"/>
              <w:jc w:val="center"/>
            </w:pPr>
            <w:r>
              <w:t>4.16</w:t>
            </w:r>
          </w:p>
        </w:tc>
        <w:tc>
          <w:tcPr>
            <w:tcW w:w="1282" w:type="dxa"/>
            <w:noWrap/>
            <w:vAlign w:val="center"/>
            <w:hideMark/>
          </w:tcPr>
          <w:p w14:paraId="2E26FD26" w14:textId="77777777" w:rsidR="003A1FE8" w:rsidRPr="003A1FE8" w:rsidRDefault="003B6685" w:rsidP="001D16D7">
            <w:pPr>
              <w:spacing w:line="360" w:lineRule="auto"/>
              <w:jc w:val="center"/>
            </w:pPr>
            <w:r>
              <w:t>13.66</w:t>
            </w:r>
          </w:p>
        </w:tc>
        <w:tc>
          <w:tcPr>
            <w:tcW w:w="1283" w:type="dxa"/>
            <w:noWrap/>
            <w:vAlign w:val="center"/>
            <w:hideMark/>
          </w:tcPr>
          <w:p w14:paraId="28CA77B8" w14:textId="77777777" w:rsidR="003A1FE8" w:rsidRPr="003A1FE8" w:rsidRDefault="003B6685" w:rsidP="001D16D7">
            <w:pPr>
              <w:spacing w:line="360" w:lineRule="auto"/>
              <w:jc w:val="center"/>
            </w:pPr>
            <w:r>
              <w:t>0.24</w:t>
            </w:r>
          </w:p>
        </w:tc>
        <w:tc>
          <w:tcPr>
            <w:tcW w:w="1282" w:type="dxa"/>
            <w:noWrap/>
            <w:vAlign w:val="center"/>
            <w:hideMark/>
          </w:tcPr>
          <w:p w14:paraId="7A5F8A4F" w14:textId="77777777" w:rsidR="003A1FE8" w:rsidRPr="003A1FE8" w:rsidRDefault="003B6685" w:rsidP="001D16D7">
            <w:pPr>
              <w:spacing w:line="360" w:lineRule="auto"/>
              <w:jc w:val="center"/>
            </w:pPr>
            <w:r>
              <w:t>-1.13</w:t>
            </w:r>
          </w:p>
        </w:tc>
        <w:tc>
          <w:tcPr>
            <w:tcW w:w="1283" w:type="dxa"/>
            <w:noWrap/>
            <w:vAlign w:val="center"/>
            <w:hideMark/>
          </w:tcPr>
          <w:p w14:paraId="3E49E8F1" w14:textId="77777777" w:rsidR="003A1FE8" w:rsidRPr="003A1FE8" w:rsidRDefault="003B6685" w:rsidP="001D16D7">
            <w:pPr>
              <w:spacing w:line="360" w:lineRule="auto"/>
              <w:jc w:val="center"/>
            </w:pPr>
            <w:r>
              <w:t>0.61</w:t>
            </w:r>
          </w:p>
        </w:tc>
      </w:tr>
      <w:tr w:rsidR="003A1FE8" w:rsidRPr="003A1FE8" w14:paraId="1E9E69E6" w14:textId="77777777" w:rsidTr="00491F87">
        <w:trPr>
          <w:trHeight w:val="714"/>
        </w:trPr>
        <w:tc>
          <w:tcPr>
            <w:tcW w:w="1530" w:type="dxa"/>
            <w:noWrap/>
            <w:vAlign w:val="center"/>
            <w:hideMark/>
          </w:tcPr>
          <w:p w14:paraId="51742A46" w14:textId="77777777" w:rsidR="003A1FE8" w:rsidRPr="003A1FE8" w:rsidRDefault="0091127C" w:rsidP="001D16D7">
            <w:pPr>
              <w:spacing w:line="360" w:lineRule="auto"/>
              <w:jc w:val="center"/>
            </w:pPr>
            <w:r>
              <w:t>0.7001</w:t>
            </w:r>
          </w:p>
        </w:tc>
        <w:tc>
          <w:tcPr>
            <w:tcW w:w="900" w:type="dxa"/>
            <w:noWrap/>
            <w:vAlign w:val="center"/>
            <w:hideMark/>
          </w:tcPr>
          <w:p w14:paraId="7086A8B4" w14:textId="77777777" w:rsidR="003A1FE8" w:rsidRPr="003A1FE8" w:rsidRDefault="003B6685" w:rsidP="001D16D7">
            <w:pPr>
              <w:spacing w:line="360" w:lineRule="auto"/>
              <w:jc w:val="center"/>
            </w:pPr>
            <w:r>
              <w:t>0.07</w:t>
            </w:r>
          </w:p>
        </w:tc>
        <w:tc>
          <w:tcPr>
            <w:tcW w:w="1260" w:type="dxa"/>
            <w:noWrap/>
            <w:vAlign w:val="center"/>
            <w:hideMark/>
          </w:tcPr>
          <w:p w14:paraId="7902E318" w14:textId="77777777" w:rsidR="003A1FE8" w:rsidRPr="003A1FE8" w:rsidRDefault="003B6685" w:rsidP="001D16D7">
            <w:pPr>
              <w:spacing w:line="360" w:lineRule="auto"/>
              <w:jc w:val="center"/>
            </w:pPr>
            <w:r>
              <w:t>3.56</w:t>
            </w:r>
          </w:p>
        </w:tc>
        <w:tc>
          <w:tcPr>
            <w:tcW w:w="1282" w:type="dxa"/>
            <w:noWrap/>
            <w:vAlign w:val="center"/>
            <w:hideMark/>
          </w:tcPr>
          <w:p w14:paraId="7ECF0A86" w14:textId="77777777" w:rsidR="003A1FE8" w:rsidRPr="003A1FE8" w:rsidRDefault="003A1FE8" w:rsidP="001D16D7">
            <w:pPr>
              <w:spacing w:line="360" w:lineRule="auto"/>
              <w:jc w:val="center"/>
            </w:pPr>
            <w:r w:rsidRPr="003A1FE8">
              <w:t>13</w:t>
            </w:r>
            <w:r w:rsidR="003B6685">
              <w:t>.66</w:t>
            </w:r>
          </w:p>
        </w:tc>
        <w:tc>
          <w:tcPr>
            <w:tcW w:w="1283" w:type="dxa"/>
            <w:noWrap/>
            <w:vAlign w:val="center"/>
            <w:hideMark/>
          </w:tcPr>
          <w:p w14:paraId="67D3ABCA" w14:textId="77777777" w:rsidR="003A1FE8" w:rsidRPr="003A1FE8" w:rsidRDefault="003B6685" w:rsidP="001D16D7">
            <w:pPr>
              <w:spacing w:line="360" w:lineRule="auto"/>
              <w:jc w:val="center"/>
            </w:pPr>
            <w:r>
              <w:t>0.28</w:t>
            </w:r>
          </w:p>
        </w:tc>
        <w:tc>
          <w:tcPr>
            <w:tcW w:w="1282" w:type="dxa"/>
            <w:noWrap/>
            <w:vAlign w:val="center"/>
            <w:hideMark/>
          </w:tcPr>
          <w:p w14:paraId="3E7260FD" w14:textId="77777777" w:rsidR="003A1FE8" w:rsidRPr="003A1FE8" w:rsidRDefault="003B6685" w:rsidP="001D16D7">
            <w:pPr>
              <w:spacing w:line="360" w:lineRule="auto"/>
              <w:jc w:val="center"/>
            </w:pPr>
            <w:r>
              <w:t>-1.13</w:t>
            </w:r>
          </w:p>
        </w:tc>
        <w:tc>
          <w:tcPr>
            <w:tcW w:w="1283" w:type="dxa"/>
            <w:noWrap/>
            <w:vAlign w:val="center"/>
            <w:hideMark/>
          </w:tcPr>
          <w:p w14:paraId="44FFA65F" w14:textId="77777777" w:rsidR="003A1FE8" w:rsidRPr="003A1FE8" w:rsidRDefault="003B6685" w:rsidP="001D16D7">
            <w:pPr>
              <w:spacing w:line="360" w:lineRule="auto"/>
              <w:jc w:val="center"/>
            </w:pPr>
            <w:r>
              <w:t>0.55</w:t>
            </w:r>
          </w:p>
        </w:tc>
      </w:tr>
      <w:tr w:rsidR="003A1FE8" w:rsidRPr="003A1FE8" w14:paraId="28783E11" w14:textId="77777777" w:rsidTr="00491F87">
        <w:trPr>
          <w:trHeight w:val="714"/>
        </w:trPr>
        <w:tc>
          <w:tcPr>
            <w:tcW w:w="1530" w:type="dxa"/>
            <w:noWrap/>
            <w:vAlign w:val="center"/>
            <w:hideMark/>
          </w:tcPr>
          <w:p w14:paraId="3E5158CC" w14:textId="77777777" w:rsidR="003A1FE8" w:rsidRPr="003A1FE8" w:rsidRDefault="003A1FE8" w:rsidP="001D16D7">
            <w:pPr>
              <w:spacing w:line="360" w:lineRule="auto"/>
              <w:jc w:val="center"/>
            </w:pPr>
            <w:r w:rsidRPr="003A1FE8">
              <w:t>0.8000</w:t>
            </w:r>
          </w:p>
        </w:tc>
        <w:tc>
          <w:tcPr>
            <w:tcW w:w="900" w:type="dxa"/>
            <w:noWrap/>
            <w:vAlign w:val="center"/>
            <w:hideMark/>
          </w:tcPr>
          <w:p w14:paraId="51C86572" w14:textId="77777777" w:rsidR="003A1FE8" w:rsidRPr="003A1FE8" w:rsidRDefault="003B6685" w:rsidP="001D16D7">
            <w:pPr>
              <w:spacing w:line="360" w:lineRule="auto"/>
              <w:jc w:val="center"/>
            </w:pPr>
            <w:r>
              <w:t>0.09</w:t>
            </w:r>
          </w:p>
        </w:tc>
        <w:tc>
          <w:tcPr>
            <w:tcW w:w="1260" w:type="dxa"/>
            <w:noWrap/>
            <w:vAlign w:val="center"/>
            <w:hideMark/>
          </w:tcPr>
          <w:p w14:paraId="0FE8B05E" w14:textId="77777777" w:rsidR="003A1FE8" w:rsidRPr="003A1FE8" w:rsidRDefault="003B6685" w:rsidP="001D16D7">
            <w:pPr>
              <w:spacing w:line="360" w:lineRule="auto"/>
              <w:jc w:val="center"/>
            </w:pPr>
            <w:r>
              <w:t>3.11</w:t>
            </w:r>
          </w:p>
        </w:tc>
        <w:tc>
          <w:tcPr>
            <w:tcW w:w="1282" w:type="dxa"/>
            <w:noWrap/>
            <w:vAlign w:val="center"/>
            <w:hideMark/>
          </w:tcPr>
          <w:p w14:paraId="6CC2B37A" w14:textId="77777777" w:rsidR="003A1FE8" w:rsidRPr="003A1FE8" w:rsidRDefault="003B6685" w:rsidP="001D16D7">
            <w:pPr>
              <w:spacing w:line="360" w:lineRule="auto"/>
              <w:jc w:val="center"/>
            </w:pPr>
            <w:r>
              <w:t>10.78</w:t>
            </w:r>
          </w:p>
        </w:tc>
        <w:tc>
          <w:tcPr>
            <w:tcW w:w="1283" w:type="dxa"/>
            <w:noWrap/>
            <w:vAlign w:val="center"/>
            <w:hideMark/>
          </w:tcPr>
          <w:p w14:paraId="046C4B68" w14:textId="77777777" w:rsidR="003A1FE8" w:rsidRPr="003A1FE8" w:rsidRDefault="003B6685" w:rsidP="001D16D7">
            <w:pPr>
              <w:spacing w:line="360" w:lineRule="auto"/>
              <w:jc w:val="center"/>
            </w:pPr>
            <w:r>
              <w:t>0.32</w:t>
            </w:r>
          </w:p>
        </w:tc>
        <w:tc>
          <w:tcPr>
            <w:tcW w:w="1282" w:type="dxa"/>
            <w:noWrap/>
            <w:vAlign w:val="center"/>
            <w:hideMark/>
          </w:tcPr>
          <w:p w14:paraId="49958077" w14:textId="77777777" w:rsidR="003A1FE8" w:rsidRPr="003A1FE8" w:rsidRDefault="003B6685" w:rsidP="001D16D7">
            <w:pPr>
              <w:spacing w:line="360" w:lineRule="auto"/>
              <w:jc w:val="center"/>
            </w:pPr>
            <w:r>
              <w:t>-1.03</w:t>
            </w:r>
          </w:p>
        </w:tc>
        <w:tc>
          <w:tcPr>
            <w:tcW w:w="1283" w:type="dxa"/>
            <w:noWrap/>
            <w:vAlign w:val="center"/>
            <w:hideMark/>
          </w:tcPr>
          <w:p w14:paraId="076E2B1A" w14:textId="77777777" w:rsidR="003A1FE8" w:rsidRPr="003A1FE8" w:rsidRDefault="003B6685" w:rsidP="001D16D7">
            <w:pPr>
              <w:spacing w:line="360" w:lineRule="auto"/>
              <w:jc w:val="center"/>
            </w:pPr>
            <w:r>
              <w:t>0.49</w:t>
            </w:r>
          </w:p>
        </w:tc>
      </w:tr>
      <w:tr w:rsidR="003A1FE8" w:rsidRPr="003A1FE8" w14:paraId="23A2AB45" w14:textId="77777777" w:rsidTr="00491F87">
        <w:trPr>
          <w:trHeight w:val="714"/>
        </w:trPr>
        <w:tc>
          <w:tcPr>
            <w:tcW w:w="1530" w:type="dxa"/>
            <w:noWrap/>
            <w:vAlign w:val="center"/>
            <w:hideMark/>
          </w:tcPr>
          <w:p w14:paraId="27F1DFCE" w14:textId="77777777" w:rsidR="003A1FE8" w:rsidRPr="003A1FE8" w:rsidRDefault="003A1FE8" w:rsidP="001D16D7">
            <w:pPr>
              <w:spacing w:line="360" w:lineRule="auto"/>
              <w:jc w:val="center"/>
            </w:pPr>
            <w:r w:rsidRPr="003A1FE8">
              <w:lastRenderedPageBreak/>
              <w:t>0.9000</w:t>
            </w:r>
          </w:p>
        </w:tc>
        <w:tc>
          <w:tcPr>
            <w:tcW w:w="900" w:type="dxa"/>
            <w:noWrap/>
            <w:vAlign w:val="center"/>
            <w:hideMark/>
          </w:tcPr>
          <w:p w14:paraId="05239C36" w14:textId="77777777" w:rsidR="003A1FE8" w:rsidRPr="003A1FE8" w:rsidRDefault="003B6685" w:rsidP="001D16D7">
            <w:pPr>
              <w:spacing w:line="360" w:lineRule="auto"/>
              <w:jc w:val="center"/>
            </w:pPr>
            <w:r>
              <w:t>0.07</w:t>
            </w:r>
          </w:p>
        </w:tc>
        <w:tc>
          <w:tcPr>
            <w:tcW w:w="1260" w:type="dxa"/>
            <w:noWrap/>
            <w:vAlign w:val="center"/>
            <w:hideMark/>
          </w:tcPr>
          <w:p w14:paraId="422C63D6" w14:textId="77777777" w:rsidR="003A1FE8" w:rsidRPr="003A1FE8" w:rsidRDefault="003B6685" w:rsidP="001D16D7">
            <w:pPr>
              <w:spacing w:line="360" w:lineRule="auto"/>
              <w:jc w:val="center"/>
            </w:pPr>
            <w:r>
              <w:t>2.77</w:t>
            </w:r>
          </w:p>
        </w:tc>
        <w:tc>
          <w:tcPr>
            <w:tcW w:w="1282" w:type="dxa"/>
            <w:noWrap/>
            <w:vAlign w:val="center"/>
            <w:hideMark/>
          </w:tcPr>
          <w:p w14:paraId="3BFEE6A1" w14:textId="77777777" w:rsidR="003A1FE8" w:rsidRPr="003A1FE8" w:rsidRDefault="003B6685" w:rsidP="001D16D7">
            <w:pPr>
              <w:spacing w:line="360" w:lineRule="auto"/>
              <w:jc w:val="center"/>
            </w:pPr>
            <w:r>
              <w:t>14.64</w:t>
            </w:r>
          </w:p>
        </w:tc>
        <w:tc>
          <w:tcPr>
            <w:tcW w:w="1283" w:type="dxa"/>
            <w:noWrap/>
            <w:vAlign w:val="center"/>
            <w:hideMark/>
          </w:tcPr>
          <w:p w14:paraId="3CE278D1" w14:textId="77777777" w:rsidR="003A1FE8" w:rsidRPr="003A1FE8" w:rsidRDefault="003B6685" w:rsidP="001D16D7">
            <w:pPr>
              <w:spacing w:line="360" w:lineRule="auto"/>
              <w:jc w:val="center"/>
            </w:pPr>
            <w:r>
              <w:t>0.36</w:t>
            </w:r>
          </w:p>
        </w:tc>
        <w:tc>
          <w:tcPr>
            <w:tcW w:w="1282" w:type="dxa"/>
            <w:noWrap/>
            <w:vAlign w:val="center"/>
            <w:hideMark/>
          </w:tcPr>
          <w:p w14:paraId="5741CAF5" w14:textId="77777777" w:rsidR="003A1FE8" w:rsidRPr="003A1FE8" w:rsidRDefault="003B6685" w:rsidP="001D16D7">
            <w:pPr>
              <w:spacing w:line="360" w:lineRule="auto"/>
              <w:jc w:val="center"/>
            </w:pPr>
            <w:r>
              <w:t>-1.16</w:t>
            </w:r>
          </w:p>
        </w:tc>
        <w:tc>
          <w:tcPr>
            <w:tcW w:w="1283" w:type="dxa"/>
            <w:noWrap/>
            <w:vAlign w:val="center"/>
            <w:hideMark/>
          </w:tcPr>
          <w:p w14:paraId="1213FB76" w14:textId="77777777" w:rsidR="003A1FE8" w:rsidRPr="003A1FE8" w:rsidRDefault="003B6685" w:rsidP="001D16D7">
            <w:pPr>
              <w:spacing w:line="360" w:lineRule="auto"/>
              <w:jc w:val="center"/>
            </w:pPr>
            <w:r>
              <w:t>0.44</w:t>
            </w:r>
          </w:p>
        </w:tc>
      </w:tr>
      <w:tr w:rsidR="003A1FE8" w:rsidRPr="003A1FE8" w14:paraId="1F1102D2" w14:textId="77777777" w:rsidTr="00491F87">
        <w:trPr>
          <w:trHeight w:val="714"/>
        </w:trPr>
        <w:tc>
          <w:tcPr>
            <w:tcW w:w="1530" w:type="dxa"/>
            <w:noWrap/>
            <w:vAlign w:val="center"/>
            <w:hideMark/>
          </w:tcPr>
          <w:p w14:paraId="329141E5" w14:textId="77777777" w:rsidR="003A1FE8" w:rsidRPr="003A1FE8" w:rsidRDefault="003A1FE8" w:rsidP="001D16D7">
            <w:pPr>
              <w:spacing w:line="360" w:lineRule="auto"/>
              <w:jc w:val="center"/>
            </w:pPr>
            <w:r w:rsidRPr="003A1FE8">
              <w:t>1.0000</w:t>
            </w:r>
          </w:p>
        </w:tc>
        <w:tc>
          <w:tcPr>
            <w:tcW w:w="900" w:type="dxa"/>
            <w:noWrap/>
            <w:vAlign w:val="center"/>
            <w:hideMark/>
          </w:tcPr>
          <w:p w14:paraId="0999C124" w14:textId="77777777" w:rsidR="003A1FE8" w:rsidRPr="003A1FE8" w:rsidRDefault="001C74DF" w:rsidP="001D16D7">
            <w:pPr>
              <w:spacing w:line="360" w:lineRule="auto"/>
              <w:jc w:val="center"/>
            </w:pPr>
            <w:r>
              <w:t>0.058</w:t>
            </w:r>
          </w:p>
        </w:tc>
        <w:tc>
          <w:tcPr>
            <w:tcW w:w="1260" w:type="dxa"/>
            <w:noWrap/>
            <w:vAlign w:val="center"/>
            <w:hideMark/>
          </w:tcPr>
          <w:p w14:paraId="6A933879" w14:textId="77777777" w:rsidR="003A1FE8" w:rsidRPr="003A1FE8" w:rsidRDefault="001C74DF" w:rsidP="001D16D7">
            <w:pPr>
              <w:spacing w:line="360" w:lineRule="auto"/>
              <w:jc w:val="center"/>
            </w:pPr>
            <w:r>
              <w:t>2.49</w:t>
            </w:r>
          </w:p>
        </w:tc>
        <w:tc>
          <w:tcPr>
            <w:tcW w:w="1282" w:type="dxa"/>
            <w:noWrap/>
            <w:vAlign w:val="center"/>
            <w:hideMark/>
          </w:tcPr>
          <w:p w14:paraId="2CEA7537" w14:textId="77777777" w:rsidR="003A1FE8" w:rsidRPr="003A1FE8" w:rsidRDefault="001C74DF" w:rsidP="001D16D7">
            <w:pPr>
              <w:spacing w:line="360" w:lineRule="auto"/>
              <w:jc w:val="center"/>
            </w:pPr>
            <w:r>
              <w:t>17.08</w:t>
            </w:r>
          </w:p>
        </w:tc>
        <w:tc>
          <w:tcPr>
            <w:tcW w:w="1283" w:type="dxa"/>
            <w:noWrap/>
            <w:vAlign w:val="center"/>
            <w:hideMark/>
          </w:tcPr>
          <w:p w14:paraId="399F911A" w14:textId="77777777" w:rsidR="003A1FE8" w:rsidRPr="003A1FE8" w:rsidRDefault="001C74DF" w:rsidP="001D16D7">
            <w:pPr>
              <w:spacing w:line="360" w:lineRule="auto"/>
              <w:jc w:val="center"/>
            </w:pPr>
            <w:r>
              <w:t>0.40</w:t>
            </w:r>
          </w:p>
        </w:tc>
        <w:tc>
          <w:tcPr>
            <w:tcW w:w="1282" w:type="dxa"/>
            <w:noWrap/>
            <w:vAlign w:val="center"/>
            <w:hideMark/>
          </w:tcPr>
          <w:p w14:paraId="398E6F48" w14:textId="77777777" w:rsidR="003A1FE8" w:rsidRPr="003A1FE8" w:rsidRDefault="003B6685" w:rsidP="001D16D7">
            <w:pPr>
              <w:spacing w:line="360" w:lineRule="auto"/>
              <w:jc w:val="center"/>
            </w:pPr>
            <w:r>
              <w:t>-1.23</w:t>
            </w:r>
          </w:p>
        </w:tc>
        <w:tc>
          <w:tcPr>
            <w:tcW w:w="1283" w:type="dxa"/>
            <w:noWrap/>
            <w:vAlign w:val="center"/>
            <w:hideMark/>
          </w:tcPr>
          <w:p w14:paraId="284FF905" w14:textId="77777777" w:rsidR="003A1FE8" w:rsidRPr="003A1FE8" w:rsidRDefault="003B6685" w:rsidP="001D16D7">
            <w:pPr>
              <w:spacing w:line="360" w:lineRule="auto"/>
              <w:jc w:val="center"/>
            </w:pPr>
            <w:r>
              <w:t>0.39</w:t>
            </w:r>
          </w:p>
        </w:tc>
      </w:tr>
    </w:tbl>
    <w:p w14:paraId="6AA5E922" w14:textId="77777777" w:rsidR="00491F87" w:rsidRDefault="00491F87" w:rsidP="001D16D7">
      <w:pPr>
        <w:tabs>
          <w:tab w:val="left" w:pos="1785"/>
        </w:tabs>
        <w:spacing w:line="360" w:lineRule="auto"/>
        <w:jc w:val="both"/>
      </w:pPr>
    </w:p>
    <w:p w14:paraId="79EDBC0D" w14:textId="77777777" w:rsidR="003A1FE8" w:rsidRPr="006C5AA2" w:rsidRDefault="00B62FF8" w:rsidP="001D16D7">
      <w:pPr>
        <w:tabs>
          <w:tab w:val="left" w:pos="1785"/>
        </w:tabs>
        <w:spacing w:line="360" w:lineRule="auto"/>
        <w:jc w:val="both"/>
        <w:rPr>
          <w:sz w:val="32"/>
          <w:szCs w:val="32"/>
        </w:rPr>
      </w:pPr>
      <w:r>
        <w:t>The Langmuir isotherm linear plot for the methylene blue adsorption onto activated tire</w:t>
      </w:r>
      <w:r w:rsidR="001C74DF">
        <w:t xml:space="preserve"> char is given in the Figure 3.21</w:t>
      </w:r>
      <w:r>
        <w:t>.</w:t>
      </w:r>
    </w:p>
    <w:p w14:paraId="305444D8" w14:textId="77777777" w:rsidR="001C74DF" w:rsidRDefault="003A1FE8" w:rsidP="001D16D7">
      <w:pPr>
        <w:keepNext/>
        <w:spacing w:after="0" w:line="360" w:lineRule="auto"/>
        <w:jc w:val="both"/>
      </w:pPr>
      <w:r w:rsidRPr="003A1FE8">
        <w:rPr>
          <w:noProof/>
          <w:lang w:val="en-GB" w:eastAsia="en-GB"/>
        </w:rPr>
        <w:drawing>
          <wp:inline distT="0" distB="0" distL="0" distR="0" wp14:anchorId="0221AE0B" wp14:editId="611E8847">
            <wp:extent cx="5610225" cy="2819400"/>
            <wp:effectExtent l="0" t="0" r="9525"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BE1F1B4" w14:textId="77777777" w:rsidR="006C5AA2" w:rsidRPr="00491F87" w:rsidRDefault="001C74DF" w:rsidP="00491F87">
      <w:pPr>
        <w:pStyle w:val="Caption"/>
        <w:spacing w:line="360" w:lineRule="auto"/>
        <w:jc w:val="both"/>
        <w:rPr>
          <w:i w:val="0"/>
          <w:iCs w:val="0"/>
          <w:color w:val="auto"/>
          <w:sz w:val="24"/>
          <w:szCs w:val="24"/>
        </w:rPr>
      </w:pPr>
      <w:bookmarkStart w:id="525" w:name="_Toc80342694"/>
      <w:r w:rsidRPr="00491F87">
        <w:rPr>
          <w:b/>
          <w:bCs/>
          <w:i w:val="0"/>
          <w:iCs w:val="0"/>
          <w:color w:val="auto"/>
          <w:sz w:val="24"/>
          <w:szCs w:val="24"/>
        </w:rPr>
        <w:t xml:space="preserve">Figure </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STYLEREF 1 \s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3</w:t>
      </w:r>
      <w:r w:rsidR="00A25B39" w:rsidRPr="00491F87">
        <w:rPr>
          <w:b/>
          <w:bCs/>
          <w:i w:val="0"/>
          <w:iCs w:val="0"/>
          <w:color w:val="auto"/>
          <w:sz w:val="24"/>
          <w:szCs w:val="24"/>
        </w:rPr>
        <w:fldChar w:fldCharType="end"/>
      </w:r>
      <w:r w:rsidR="00A25B39" w:rsidRPr="00491F87">
        <w:rPr>
          <w:b/>
          <w:bCs/>
          <w:i w:val="0"/>
          <w:iCs w:val="0"/>
          <w:color w:val="auto"/>
          <w:sz w:val="24"/>
          <w:szCs w:val="24"/>
        </w:rPr>
        <w:t>.</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SEQ Figure \* ARABIC \s 1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21</w:t>
      </w:r>
      <w:r w:rsidR="00A25B39" w:rsidRPr="00491F87">
        <w:rPr>
          <w:b/>
          <w:bCs/>
          <w:i w:val="0"/>
          <w:iCs w:val="0"/>
          <w:color w:val="auto"/>
          <w:sz w:val="24"/>
          <w:szCs w:val="24"/>
        </w:rPr>
        <w:fldChar w:fldCharType="end"/>
      </w:r>
      <w:r w:rsidRPr="00491F87">
        <w:rPr>
          <w:i w:val="0"/>
          <w:iCs w:val="0"/>
          <w:color w:val="auto"/>
          <w:sz w:val="24"/>
          <w:szCs w:val="24"/>
        </w:rPr>
        <w:t>. Langmuir adsorption model for the removal of methylene blue on activated tire char.</w:t>
      </w:r>
      <w:bookmarkEnd w:id="525"/>
    </w:p>
    <w:p w14:paraId="16025B10" w14:textId="77777777" w:rsidR="00B62FF8" w:rsidRDefault="001C74DF" w:rsidP="00491F87">
      <w:pPr>
        <w:keepNext/>
        <w:keepLines/>
        <w:numPr>
          <w:ilvl w:val="3"/>
          <w:numId w:val="0"/>
        </w:numPr>
        <w:spacing w:after="0" w:line="360" w:lineRule="auto"/>
        <w:outlineLvl w:val="3"/>
        <w:rPr>
          <w:rFonts w:eastAsiaTheme="minorEastAsia"/>
          <w:iCs/>
        </w:rPr>
      </w:pPr>
      <w:bookmarkStart w:id="526" w:name="_Toc80342975"/>
      <w:bookmarkStart w:id="527" w:name="_Toc80362505"/>
      <w:r>
        <w:rPr>
          <w:rFonts w:eastAsiaTheme="minorEastAsia"/>
          <w:iCs/>
        </w:rPr>
        <w:lastRenderedPageBreak/>
        <w:t>The F</w:t>
      </w:r>
      <w:r w:rsidR="00B62FF8">
        <w:rPr>
          <w:rFonts w:eastAsiaTheme="minorEastAsia"/>
          <w:iCs/>
        </w:rPr>
        <w:t>reundlich isotherm linear plot for the methylene blue adsorption onto activated tire</w:t>
      </w:r>
      <w:bookmarkEnd w:id="526"/>
      <w:bookmarkEnd w:id="527"/>
    </w:p>
    <w:p w14:paraId="736C3207" w14:textId="77777777" w:rsidR="00B62FF8" w:rsidRDefault="00A25B39" w:rsidP="001D16D7">
      <w:pPr>
        <w:keepNext/>
        <w:keepLines/>
        <w:numPr>
          <w:ilvl w:val="3"/>
          <w:numId w:val="0"/>
        </w:numPr>
        <w:spacing w:after="0" w:line="360" w:lineRule="auto"/>
        <w:ind w:left="864" w:hanging="864"/>
        <w:outlineLvl w:val="3"/>
        <w:rPr>
          <w:rFonts w:eastAsiaTheme="minorEastAsia"/>
          <w:iCs/>
        </w:rPr>
      </w:pPr>
      <w:bookmarkStart w:id="528" w:name="_Toc80342976"/>
      <w:bookmarkStart w:id="529" w:name="_Toc80362506"/>
      <w:r>
        <w:rPr>
          <w:rFonts w:eastAsiaTheme="minorEastAsia"/>
          <w:iCs/>
        </w:rPr>
        <w:t>char is given in Figure</w:t>
      </w:r>
      <w:r w:rsidR="001C74DF">
        <w:rPr>
          <w:rFonts w:eastAsiaTheme="minorEastAsia"/>
          <w:iCs/>
        </w:rPr>
        <w:t xml:space="preserve"> 3.22</w:t>
      </w:r>
      <w:r w:rsidR="00B62FF8">
        <w:rPr>
          <w:rFonts w:eastAsiaTheme="minorEastAsia"/>
          <w:iCs/>
        </w:rPr>
        <w:t>.</w:t>
      </w:r>
      <w:bookmarkEnd w:id="528"/>
      <w:bookmarkEnd w:id="529"/>
    </w:p>
    <w:p w14:paraId="18C81FBF" w14:textId="77777777" w:rsidR="00B62FF8" w:rsidRPr="003A1FE8" w:rsidRDefault="00B62FF8" w:rsidP="001D16D7">
      <w:pPr>
        <w:keepNext/>
        <w:keepLines/>
        <w:numPr>
          <w:ilvl w:val="3"/>
          <w:numId w:val="0"/>
        </w:numPr>
        <w:spacing w:after="0" w:line="360" w:lineRule="auto"/>
        <w:outlineLvl w:val="3"/>
      </w:pPr>
    </w:p>
    <w:p w14:paraId="507696C3" w14:textId="77777777" w:rsidR="001C74DF" w:rsidRDefault="003A1FE8" w:rsidP="001D16D7">
      <w:pPr>
        <w:keepNext/>
        <w:spacing w:after="0" w:line="360" w:lineRule="auto"/>
        <w:jc w:val="both"/>
      </w:pPr>
      <w:r w:rsidRPr="003A1FE8">
        <w:rPr>
          <w:noProof/>
          <w:lang w:val="en-GB" w:eastAsia="en-GB"/>
        </w:rPr>
        <w:drawing>
          <wp:inline distT="0" distB="0" distL="0" distR="0" wp14:anchorId="6B5EF30B" wp14:editId="349EE961">
            <wp:extent cx="5486400" cy="2476500"/>
            <wp:effectExtent l="0" t="0" r="0" b="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0828F67" w14:textId="77777777" w:rsidR="006C5AA2" w:rsidRPr="00491F87" w:rsidRDefault="001C74DF" w:rsidP="00491F87">
      <w:pPr>
        <w:pStyle w:val="Caption"/>
        <w:spacing w:line="360" w:lineRule="auto"/>
        <w:rPr>
          <w:i w:val="0"/>
          <w:iCs w:val="0"/>
          <w:color w:val="auto"/>
          <w:sz w:val="24"/>
          <w:szCs w:val="24"/>
        </w:rPr>
      </w:pPr>
      <w:bookmarkStart w:id="530" w:name="_Toc80342695"/>
      <w:r w:rsidRPr="00491F87">
        <w:rPr>
          <w:b/>
          <w:bCs/>
          <w:i w:val="0"/>
          <w:iCs w:val="0"/>
          <w:color w:val="auto"/>
          <w:sz w:val="24"/>
          <w:szCs w:val="24"/>
        </w:rPr>
        <w:t xml:space="preserve">Figure </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STYLEREF 1 \s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3</w:t>
      </w:r>
      <w:r w:rsidR="00A25B39" w:rsidRPr="00491F87">
        <w:rPr>
          <w:b/>
          <w:bCs/>
          <w:i w:val="0"/>
          <w:iCs w:val="0"/>
          <w:color w:val="auto"/>
          <w:sz w:val="24"/>
          <w:szCs w:val="24"/>
        </w:rPr>
        <w:fldChar w:fldCharType="end"/>
      </w:r>
      <w:r w:rsidR="00A25B39" w:rsidRPr="00491F87">
        <w:rPr>
          <w:b/>
          <w:bCs/>
          <w:i w:val="0"/>
          <w:iCs w:val="0"/>
          <w:color w:val="auto"/>
          <w:sz w:val="24"/>
          <w:szCs w:val="24"/>
        </w:rPr>
        <w:t>.</w:t>
      </w:r>
      <w:r w:rsidR="00A25B39" w:rsidRPr="00491F87">
        <w:rPr>
          <w:b/>
          <w:bCs/>
          <w:i w:val="0"/>
          <w:iCs w:val="0"/>
          <w:color w:val="auto"/>
          <w:sz w:val="24"/>
          <w:szCs w:val="24"/>
        </w:rPr>
        <w:fldChar w:fldCharType="begin"/>
      </w:r>
      <w:r w:rsidR="00A25B39" w:rsidRPr="00491F87">
        <w:rPr>
          <w:b/>
          <w:bCs/>
          <w:i w:val="0"/>
          <w:iCs w:val="0"/>
          <w:color w:val="auto"/>
          <w:sz w:val="24"/>
          <w:szCs w:val="24"/>
        </w:rPr>
        <w:instrText xml:space="preserve"> SEQ Figure \* ARABIC \s 1 </w:instrText>
      </w:r>
      <w:r w:rsidR="00A25B39" w:rsidRPr="00491F87">
        <w:rPr>
          <w:b/>
          <w:bCs/>
          <w:i w:val="0"/>
          <w:iCs w:val="0"/>
          <w:color w:val="auto"/>
          <w:sz w:val="24"/>
          <w:szCs w:val="24"/>
        </w:rPr>
        <w:fldChar w:fldCharType="separate"/>
      </w:r>
      <w:r w:rsidR="00A25B39" w:rsidRPr="00491F87">
        <w:rPr>
          <w:b/>
          <w:bCs/>
          <w:i w:val="0"/>
          <w:iCs w:val="0"/>
          <w:noProof/>
          <w:color w:val="auto"/>
          <w:sz w:val="24"/>
          <w:szCs w:val="24"/>
        </w:rPr>
        <w:t>22</w:t>
      </w:r>
      <w:r w:rsidR="00A25B39" w:rsidRPr="00491F87">
        <w:rPr>
          <w:b/>
          <w:bCs/>
          <w:i w:val="0"/>
          <w:iCs w:val="0"/>
          <w:color w:val="auto"/>
          <w:sz w:val="24"/>
          <w:szCs w:val="24"/>
        </w:rPr>
        <w:fldChar w:fldCharType="end"/>
      </w:r>
      <w:r w:rsidRPr="00491F87">
        <w:rPr>
          <w:i w:val="0"/>
          <w:iCs w:val="0"/>
          <w:color w:val="auto"/>
          <w:sz w:val="24"/>
          <w:szCs w:val="24"/>
        </w:rPr>
        <w:t>. Freundlich</w:t>
      </w:r>
      <w:r w:rsidR="00A25B39" w:rsidRPr="00491F87">
        <w:rPr>
          <w:i w:val="0"/>
          <w:iCs w:val="0"/>
          <w:color w:val="auto"/>
          <w:sz w:val="24"/>
          <w:szCs w:val="24"/>
        </w:rPr>
        <w:t xml:space="preserve"> adsorption model for the removal of methylene blue on activated tire char</w:t>
      </w:r>
      <w:bookmarkEnd w:id="530"/>
    </w:p>
    <w:p w14:paraId="5BC45714" w14:textId="77777777" w:rsidR="003A1FE8" w:rsidRPr="003A1FE8" w:rsidRDefault="00A25B39" w:rsidP="00491F87">
      <w:pPr>
        <w:spacing w:after="0" w:line="360" w:lineRule="auto"/>
        <w:ind w:firstLine="720"/>
        <w:jc w:val="both"/>
      </w:pPr>
      <w:r>
        <w:rPr>
          <w:rFonts w:eastAsiaTheme="minorEastAsia"/>
          <w:iCs/>
        </w:rPr>
        <w:t>The T</w:t>
      </w:r>
      <w:r w:rsidR="00EF789B">
        <w:rPr>
          <w:rFonts w:eastAsiaTheme="minorEastAsia"/>
          <w:iCs/>
        </w:rPr>
        <w:t>able 3.25</w:t>
      </w:r>
      <w:r w:rsidR="00BC7DA9">
        <w:rPr>
          <w:rFonts w:eastAsiaTheme="minorEastAsia"/>
          <w:iCs/>
        </w:rPr>
        <w:t xml:space="preserve"> represents the isotherm data for the</w:t>
      </w:r>
      <w:r w:rsidR="00BC7DA9" w:rsidRPr="00142B5C">
        <w:rPr>
          <w:rFonts w:eastAsiaTheme="minorEastAsia"/>
          <w:iCs/>
        </w:rPr>
        <w:t xml:space="preserve"> linear plots for 1/</w:t>
      </w:r>
      <m:oMath>
        <m:sSub>
          <m:sSubPr>
            <m:ctrlPr>
              <w:rPr>
                <w:rFonts w:ascii="Cambria Math" w:eastAsiaTheme="minorEastAsia" w:hAnsi="Cambria Math"/>
                <w:iCs/>
              </w:rPr>
            </m:ctrlPr>
          </m:sSubPr>
          <m:e>
            <m:r>
              <m:rPr>
                <m:sty m:val="p"/>
              </m:rPr>
              <w:rPr>
                <w:rFonts w:ascii="Cambria Math" w:eastAsiaTheme="minorEastAsia" w:hAnsi="Cambria Math"/>
              </w:rPr>
              <m:t>q</m:t>
            </m:r>
          </m:e>
          <m:sub>
            <m:r>
              <m:rPr>
                <m:sty m:val="p"/>
              </m:rPr>
              <w:rPr>
                <w:rFonts w:ascii="Cambria Math" w:eastAsiaTheme="minorEastAsia" w:hAnsi="Cambria Math"/>
              </w:rPr>
              <m:t>e</m:t>
            </m:r>
          </m:sub>
        </m:sSub>
      </m:oMath>
      <w:r w:rsidR="00BC7DA9" w:rsidRPr="00142B5C">
        <w:rPr>
          <w:rFonts w:eastAsiaTheme="minorEastAsia"/>
          <w:iCs/>
        </w:rPr>
        <w:t xml:space="preserve"> against 1/</w:t>
      </w:r>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e</m:t>
            </m:r>
          </m:sub>
        </m:sSub>
      </m:oMath>
      <w:r w:rsidR="00BC7DA9" w:rsidRPr="00142B5C">
        <w:rPr>
          <w:rFonts w:eastAsiaTheme="minorEastAsia"/>
          <w:iCs/>
        </w:rPr>
        <w:t xml:space="preserve"> and log </w:t>
      </w:r>
      <m:oMath>
        <m:sSub>
          <m:sSubPr>
            <m:ctrlPr>
              <w:rPr>
                <w:rFonts w:ascii="Cambria Math" w:eastAsiaTheme="minorEastAsia" w:hAnsi="Cambria Math"/>
                <w:iCs/>
              </w:rPr>
            </m:ctrlPr>
          </m:sSubPr>
          <m:e>
            <m:r>
              <m:rPr>
                <m:sty m:val="p"/>
              </m:rPr>
              <w:rPr>
                <w:rFonts w:ascii="Cambria Math" w:eastAsiaTheme="minorEastAsia" w:hAnsi="Cambria Math"/>
              </w:rPr>
              <m:t>q</m:t>
            </m:r>
          </m:e>
          <m:sub>
            <m:r>
              <m:rPr>
                <m:sty m:val="p"/>
              </m:rPr>
              <w:rPr>
                <w:rFonts w:ascii="Cambria Math" w:eastAsiaTheme="minorEastAsia" w:hAnsi="Cambria Math"/>
              </w:rPr>
              <m:t>e</m:t>
            </m:r>
          </m:sub>
        </m:sSub>
      </m:oMath>
      <w:r w:rsidR="00BC7DA9" w:rsidRPr="00142B5C">
        <w:rPr>
          <w:rFonts w:eastAsiaTheme="minorEastAsia"/>
          <w:iCs/>
        </w:rPr>
        <w:t xml:space="preserve">versus log </w:t>
      </w:r>
      <m:oMath>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e</m:t>
            </m:r>
          </m:sub>
        </m:sSub>
      </m:oMath>
      <w:r w:rsidR="00BC7DA9">
        <w:rPr>
          <w:rFonts w:eastAsiaTheme="minorEastAsia"/>
          <w:iCs/>
        </w:rPr>
        <w:t xml:space="preserve">  </w:t>
      </w:r>
      <w:r w:rsidR="00BC7DA9" w:rsidRPr="00142B5C">
        <w:rPr>
          <w:rFonts w:eastAsiaTheme="minorEastAsia"/>
          <w:iCs/>
        </w:rPr>
        <w:t xml:space="preserve">for methylene blue adsorption onto </w:t>
      </w:r>
      <w:r w:rsidR="00BC7DA9">
        <w:rPr>
          <w:rFonts w:eastAsiaTheme="minorEastAsia"/>
          <w:iCs/>
        </w:rPr>
        <w:t xml:space="preserve">commercial carbon black </w:t>
      </w:r>
      <w:r w:rsidR="00BC7DA9" w:rsidRPr="00142B5C">
        <w:rPr>
          <w:rFonts w:eastAsiaTheme="minorEastAsia"/>
          <w:iCs/>
        </w:rPr>
        <w:t>at each adsorbent dosage</w:t>
      </w:r>
    </w:p>
    <w:p w14:paraId="164D936D" w14:textId="77777777" w:rsidR="00A25B39" w:rsidRPr="00D64C75" w:rsidRDefault="00A25B39" w:rsidP="001D16D7">
      <w:pPr>
        <w:pStyle w:val="Caption"/>
        <w:keepNext/>
        <w:spacing w:line="360" w:lineRule="auto"/>
        <w:rPr>
          <w:i w:val="0"/>
          <w:iCs w:val="0"/>
          <w:color w:val="auto"/>
          <w:sz w:val="24"/>
          <w:szCs w:val="24"/>
        </w:rPr>
      </w:pPr>
      <w:bookmarkStart w:id="531" w:name="_Toc80353626"/>
      <w:r w:rsidRPr="00D64C75">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25</w:t>
      </w:r>
      <w:r w:rsidR="009449F2">
        <w:rPr>
          <w:b/>
          <w:bCs/>
          <w:i w:val="0"/>
          <w:iCs w:val="0"/>
          <w:color w:val="auto"/>
          <w:sz w:val="24"/>
          <w:szCs w:val="24"/>
        </w:rPr>
        <w:fldChar w:fldCharType="end"/>
      </w:r>
      <w:r w:rsidRPr="00D64C75">
        <w:rPr>
          <w:i w:val="0"/>
          <w:iCs w:val="0"/>
          <w:color w:val="auto"/>
          <w:sz w:val="24"/>
          <w:szCs w:val="24"/>
        </w:rPr>
        <w:t>. Average</w:t>
      </w:r>
      <w:r w:rsidRPr="00D64C75">
        <w:rPr>
          <w:i w:val="0"/>
          <w:iCs w:val="0"/>
          <w:color w:val="auto"/>
          <w:sz w:val="36"/>
          <w:szCs w:val="28"/>
        </w:rPr>
        <w:t xml:space="preserve"> </w:t>
      </w:r>
      <w:r w:rsidRPr="00D64C75">
        <w:rPr>
          <w:i w:val="0"/>
          <w:iCs w:val="0"/>
          <w:color w:val="auto"/>
          <w:sz w:val="24"/>
          <w:szCs w:val="24"/>
        </w:rPr>
        <w:t>data for the adsorption isotherms of commercial carbon black</w:t>
      </w:r>
      <w:bookmarkEnd w:id="531"/>
    </w:p>
    <w:tbl>
      <w:tblPr>
        <w:tblStyle w:val="TableGrid"/>
        <w:tblW w:w="8666" w:type="dxa"/>
        <w:tblLayout w:type="fixed"/>
        <w:tblLook w:val="04A0" w:firstRow="1" w:lastRow="0" w:firstColumn="1" w:lastColumn="0" w:noHBand="0" w:noVBand="1"/>
      </w:tblPr>
      <w:tblGrid>
        <w:gridCol w:w="1435"/>
        <w:gridCol w:w="1170"/>
        <w:gridCol w:w="1109"/>
        <w:gridCol w:w="1238"/>
        <w:gridCol w:w="1238"/>
        <w:gridCol w:w="1238"/>
        <w:gridCol w:w="1238"/>
      </w:tblGrid>
      <w:tr w:rsidR="003A1FE8" w:rsidRPr="003A1FE8" w14:paraId="002A6FE7" w14:textId="77777777" w:rsidTr="00A25B39">
        <w:trPr>
          <w:trHeight w:val="732"/>
        </w:trPr>
        <w:tc>
          <w:tcPr>
            <w:tcW w:w="1435" w:type="dxa"/>
            <w:noWrap/>
            <w:vAlign w:val="center"/>
          </w:tcPr>
          <w:p w14:paraId="391D8B6C" w14:textId="77777777" w:rsidR="003A1FE8" w:rsidRPr="003A1FE8" w:rsidRDefault="003A1FE8" w:rsidP="001D16D7">
            <w:pPr>
              <w:spacing w:line="360" w:lineRule="auto"/>
              <w:jc w:val="center"/>
            </w:pPr>
            <w:r w:rsidRPr="003A1FE8">
              <w:rPr>
                <w:rFonts w:ascii="Calibri" w:eastAsia="Times New Roman" w:hAnsi="Calibri" w:cs="Calibri"/>
                <w:color w:val="000000"/>
                <w:szCs w:val="24"/>
                <w:lang w:bidi="si-LK"/>
              </w:rPr>
              <w:t>Adsorbent dosage per 50 mL of methylene blue solutions(W</w:t>
            </w:r>
            <m:oMath>
              <m:r>
                <w:rPr>
                  <w:rFonts w:ascii="Cambria Math" w:eastAsia="Times New Roman" w:hAnsi="Cambria Math" w:cs="Calibri"/>
                  <w:color w:val="000000"/>
                  <w:szCs w:val="24"/>
                  <w:lang w:bidi="si-LK"/>
                </w:rPr>
                <m:t>±</m:t>
              </m:r>
            </m:oMath>
            <w:r w:rsidRPr="003A1FE8">
              <w:rPr>
                <w:rFonts w:ascii="Calibri" w:eastAsia="Times New Roman" w:hAnsi="Calibri" w:cs="Calibri"/>
                <w:color w:val="000000"/>
                <w:szCs w:val="24"/>
                <w:lang w:bidi="si-LK"/>
              </w:rPr>
              <w:t>0.0001)</w:t>
            </w:r>
          </w:p>
        </w:tc>
        <w:tc>
          <w:tcPr>
            <w:tcW w:w="1170" w:type="dxa"/>
            <w:noWrap/>
            <w:vAlign w:val="center"/>
          </w:tcPr>
          <w:p w14:paraId="3D7A8B5F" w14:textId="77777777" w:rsidR="003A1FE8" w:rsidRPr="003A1FE8" w:rsidRDefault="003A1FE8" w:rsidP="001D16D7">
            <w:pPr>
              <w:spacing w:line="360" w:lineRule="auto"/>
              <w:jc w:val="center"/>
            </w:pPr>
            <w:r w:rsidRPr="003A1FE8">
              <w:t>Equilibrium concentration(</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e</m:t>
                  </m:r>
                </m:sub>
              </m:sSub>
            </m:oMath>
            <w:r w:rsidRPr="003A1FE8">
              <w:t>)/mg</w:t>
            </w:r>
            <m:oMath>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w:p>
        </w:tc>
        <w:tc>
          <w:tcPr>
            <w:tcW w:w="1109" w:type="dxa"/>
            <w:noWrap/>
            <w:vAlign w:val="center"/>
          </w:tcPr>
          <w:p w14:paraId="21418CE3" w14:textId="77777777" w:rsidR="003A1FE8" w:rsidRPr="003A1FE8" w:rsidRDefault="003A1FE8" w:rsidP="001D16D7">
            <w:pPr>
              <w:spacing w:line="360" w:lineRule="auto"/>
              <w:jc w:val="center"/>
            </w:pPr>
            <w:r w:rsidRPr="003A1FE8">
              <w:t>Amount of dye adsorbed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e</m:t>
                  </m:r>
                </m:sub>
              </m:sSub>
              <m:r>
                <m:rPr>
                  <m:sty m:val="p"/>
                </m:rPr>
                <w:rPr>
                  <w:rFonts w:ascii="Cambria Math" w:hAnsi="Cambria Math"/>
                </w:rPr>
                <m:t>)</m:t>
              </m:r>
            </m:oMath>
            <w:r w:rsidRPr="003A1FE8">
              <w:t xml:space="preserve"> /mg</w:t>
            </w:r>
            <m:oMath>
              <m:sSup>
                <m:sSupPr>
                  <m:ctrlPr>
                    <w:rPr>
                      <w:rFonts w:ascii="Cambria Math" w:hAnsi="Cambria Math"/>
                    </w:rPr>
                  </m:ctrlPr>
                </m:sSupPr>
                <m:e>
                  <m:r>
                    <m:rPr>
                      <m:sty m:val="p"/>
                    </m:rPr>
                    <w:rPr>
                      <w:rFonts w:ascii="Cambria Math" w:hAnsi="Cambria Math"/>
                    </w:rPr>
                    <m:t>g</m:t>
                  </m:r>
                </m:e>
                <m:sup>
                  <m:r>
                    <m:rPr>
                      <m:sty m:val="p"/>
                    </m:rPr>
                    <w:rPr>
                      <w:rFonts w:ascii="Cambria Math" w:hAnsi="Cambria Math"/>
                    </w:rPr>
                    <m:t>-1</m:t>
                  </m:r>
                </m:sup>
              </m:sSup>
            </m:oMath>
          </w:p>
        </w:tc>
        <w:tc>
          <w:tcPr>
            <w:tcW w:w="1238" w:type="dxa"/>
            <w:noWrap/>
            <w:vAlign w:val="center"/>
          </w:tcPr>
          <w:p w14:paraId="6AC69DFB" w14:textId="77777777" w:rsidR="00A25B39" w:rsidRDefault="00A25B39" w:rsidP="001D16D7">
            <w:pPr>
              <w:spacing w:line="360" w:lineRule="auto"/>
              <w:jc w:val="center"/>
            </w:pPr>
          </w:p>
          <w:p w14:paraId="60A784E4" w14:textId="77777777" w:rsidR="003A1FE8" w:rsidRPr="003A1FE8" w:rsidRDefault="003A1FE8" w:rsidP="001D16D7">
            <w:pPr>
              <w:spacing w:line="360" w:lineRule="auto"/>
              <w:jc w:val="center"/>
              <w:rPr>
                <w:rFonts w:eastAsiaTheme="minorEastAsia"/>
              </w:rPr>
            </w:pPr>
            <w:r w:rsidRPr="003A1FE8">
              <w:t>1/</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e</m:t>
                  </m:r>
                </m:sub>
              </m:sSub>
            </m:oMath>
          </w:p>
          <w:p w14:paraId="15A20F73" w14:textId="77777777" w:rsidR="003A1FE8" w:rsidRPr="003A1FE8" w:rsidRDefault="003A1FE8" w:rsidP="001D16D7">
            <w:pPr>
              <w:spacing w:line="360" w:lineRule="auto"/>
              <w:jc w:val="center"/>
            </w:pPr>
          </w:p>
        </w:tc>
        <w:tc>
          <w:tcPr>
            <w:tcW w:w="1238" w:type="dxa"/>
            <w:noWrap/>
            <w:vAlign w:val="center"/>
          </w:tcPr>
          <w:p w14:paraId="0537627B" w14:textId="77777777" w:rsidR="00A25B39" w:rsidRDefault="00A25B39" w:rsidP="001D16D7">
            <w:pPr>
              <w:spacing w:line="360" w:lineRule="auto"/>
              <w:jc w:val="center"/>
            </w:pPr>
          </w:p>
          <w:p w14:paraId="38C9C8E6" w14:textId="77777777" w:rsidR="003A1FE8" w:rsidRPr="003A1FE8" w:rsidRDefault="003A1FE8" w:rsidP="001D16D7">
            <w:pPr>
              <w:spacing w:line="360" w:lineRule="auto"/>
              <w:jc w:val="center"/>
              <w:rPr>
                <w:rFonts w:eastAsiaTheme="minorEastAsia"/>
                <w:iCs/>
              </w:rPr>
            </w:pPr>
            <w:r w:rsidRPr="003A1FE8">
              <w:t>1/</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e</m:t>
                  </m:r>
                </m:sub>
              </m:sSub>
            </m:oMath>
          </w:p>
          <w:p w14:paraId="302CEC95" w14:textId="77777777" w:rsidR="003A1FE8" w:rsidRPr="003A1FE8" w:rsidRDefault="003A1FE8" w:rsidP="001D16D7">
            <w:pPr>
              <w:spacing w:line="360" w:lineRule="auto"/>
              <w:jc w:val="center"/>
            </w:pPr>
          </w:p>
        </w:tc>
        <w:tc>
          <w:tcPr>
            <w:tcW w:w="1238" w:type="dxa"/>
            <w:noWrap/>
            <w:vAlign w:val="center"/>
          </w:tcPr>
          <w:p w14:paraId="467CDF7A" w14:textId="77777777" w:rsidR="003A1FE8" w:rsidRPr="003A1FE8" w:rsidRDefault="003A1FE8" w:rsidP="001D16D7">
            <w:pPr>
              <w:spacing w:line="360" w:lineRule="auto"/>
              <w:jc w:val="center"/>
            </w:pPr>
            <w:r w:rsidRPr="003A1FE8">
              <w:t xml:space="preserve">log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e</m:t>
                  </m:r>
                </m:sub>
              </m:sSub>
            </m:oMath>
          </w:p>
        </w:tc>
        <w:tc>
          <w:tcPr>
            <w:tcW w:w="1238" w:type="dxa"/>
            <w:noWrap/>
            <w:vAlign w:val="center"/>
          </w:tcPr>
          <w:p w14:paraId="3F9632DF" w14:textId="77777777" w:rsidR="003A1FE8" w:rsidRPr="003A1FE8" w:rsidRDefault="003A1FE8" w:rsidP="001D16D7">
            <w:pPr>
              <w:spacing w:line="360" w:lineRule="auto"/>
              <w:jc w:val="center"/>
            </w:pPr>
            <w:r w:rsidRPr="003A1FE8">
              <w:t xml:space="preserve">log </w:t>
            </w: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e</m:t>
                  </m:r>
                </m:sub>
              </m:sSub>
            </m:oMath>
          </w:p>
        </w:tc>
      </w:tr>
      <w:tr w:rsidR="003A1FE8" w:rsidRPr="003A1FE8" w14:paraId="1E82B767" w14:textId="77777777" w:rsidTr="00A25B39">
        <w:trPr>
          <w:trHeight w:val="732"/>
        </w:trPr>
        <w:tc>
          <w:tcPr>
            <w:tcW w:w="1435" w:type="dxa"/>
            <w:noWrap/>
            <w:vAlign w:val="center"/>
            <w:hideMark/>
          </w:tcPr>
          <w:p w14:paraId="7713B10E" w14:textId="77777777" w:rsidR="003A1FE8" w:rsidRPr="003A1FE8" w:rsidRDefault="003A1FE8" w:rsidP="001D16D7">
            <w:pPr>
              <w:spacing w:line="360" w:lineRule="auto"/>
              <w:jc w:val="center"/>
            </w:pPr>
            <w:r w:rsidRPr="003A1FE8">
              <w:t>0.0050</w:t>
            </w:r>
          </w:p>
        </w:tc>
        <w:tc>
          <w:tcPr>
            <w:tcW w:w="1170" w:type="dxa"/>
            <w:noWrap/>
            <w:vAlign w:val="center"/>
            <w:hideMark/>
          </w:tcPr>
          <w:p w14:paraId="497C5282" w14:textId="77777777" w:rsidR="003A1FE8" w:rsidRPr="003A1FE8" w:rsidRDefault="00D04C36" w:rsidP="001D16D7">
            <w:pPr>
              <w:spacing w:line="360" w:lineRule="auto"/>
              <w:jc w:val="center"/>
            </w:pPr>
            <w:r>
              <w:t>15.97</w:t>
            </w:r>
          </w:p>
        </w:tc>
        <w:tc>
          <w:tcPr>
            <w:tcW w:w="1109" w:type="dxa"/>
            <w:noWrap/>
            <w:vAlign w:val="center"/>
            <w:hideMark/>
          </w:tcPr>
          <w:p w14:paraId="41762728" w14:textId="77777777" w:rsidR="003A1FE8" w:rsidRPr="003A1FE8" w:rsidRDefault="00D04C36" w:rsidP="001D16D7">
            <w:pPr>
              <w:spacing w:line="360" w:lineRule="auto"/>
              <w:jc w:val="center"/>
            </w:pPr>
            <w:r>
              <w:t>340.29</w:t>
            </w:r>
          </w:p>
        </w:tc>
        <w:tc>
          <w:tcPr>
            <w:tcW w:w="1238" w:type="dxa"/>
            <w:noWrap/>
            <w:vAlign w:val="center"/>
            <w:hideMark/>
          </w:tcPr>
          <w:p w14:paraId="6CC912E1" w14:textId="77777777" w:rsidR="003A1FE8" w:rsidRPr="003A1FE8" w:rsidRDefault="00D04C36" w:rsidP="001D16D7">
            <w:pPr>
              <w:spacing w:line="360" w:lineRule="auto"/>
              <w:jc w:val="center"/>
            </w:pPr>
            <w:r>
              <w:t>0.06</w:t>
            </w:r>
          </w:p>
        </w:tc>
        <w:tc>
          <w:tcPr>
            <w:tcW w:w="1238" w:type="dxa"/>
            <w:noWrap/>
            <w:vAlign w:val="center"/>
            <w:hideMark/>
          </w:tcPr>
          <w:p w14:paraId="78E62A69" w14:textId="77777777" w:rsidR="003A1FE8" w:rsidRPr="003A1FE8" w:rsidRDefault="00D04C36" w:rsidP="001D16D7">
            <w:pPr>
              <w:spacing w:line="360" w:lineRule="auto"/>
              <w:jc w:val="center"/>
            </w:pPr>
            <w:r>
              <w:t>0.01</w:t>
            </w:r>
          </w:p>
        </w:tc>
        <w:tc>
          <w:tcPr>
            <w:tcW w:w="1238" w:type="dxa"/>
            <w:noWrap/>
            <w:vAlign w:val="center"/>
            <w:hideMark/>
          </w:tcPr>
          <w:p w14:paraId="30F5F4E8" w14:textId="77777777" w:rsidR="003A1FE8" w:rsidRPr="003A1FE8" w:rsidRDefault="00D04C36" w:rsidP="001D16D7">
            <w:pPr>
              <w:spacing w:line="360" w:lineRule="auto"/>
              <w:jc w:val="center"/>
            </w:pPr>
            <w:r>
              <w:t>1.20</w:t>
            </w:r>
          </w:p>
        </w:tc>
        <w:tc>
          <w:tcPr>
            <w:tcW w:w="1238" w:type="dxa"/>
            <w:noWrap/>
            <w:vAlign w:val="center"/>
            <w:hideMark/>
          </w:tcPr>
          <w:p w14:paraId="66C13E5F" w14:textId="77777777" w:rsidR="003A1FE8" w:rsidRPr="003A1FE8" w:rsidRDefault="00D04C36" w:rsidP="001D16D7">
            <w:pPr>
              <w:spacing w:line="360" w:lineRule="auto"/>
              <w:jc w:val="center"/>
            </w:pPr>
            <w:r>
              <w:t>2.53</w:t>
            </w:r>
          </w:p>
        </w:tc>
      </w:tr>
      <w:tr w:rsidR="003A1FE8" w:rsidRPr="003A1FE8" w14:paraId="6E65160A" w14:textId="77777777" w:rsidTr="00A25B39">
        <w:trPr>
          <w:trHeight w:val="732"/>
        </w:trPr>
        <w:tc>
          <w:tcPr>
            <w:tcW w:w="1435" w:type="dxa"/>
            <w:noWrap/>
            <w:vAlign w:val="center"/>
            <w:hideMark/>
          </w:tcPr>
          <w:p w14:paraId="17C2ABAF" w14:textId="77777777" w:rsidR="003A1FE8" w:rsidRPr="003A1FE8" w:rsidRDefault="003A1FE8" w:rsidP="001D16D7">
            <w:pPr>
              <w:spacing w:line="360" w:lineRule="auto"/>
              <w:jc w:val="center"/>
            </w:pPr>
            <w:r w:rsidRPr="003A1FE8">
              <w:t>0.0500</w:t>
            </w:r>
          </w:p>
        </w:tc>
        <w:tc>
          <w:tcPr>
            <w:tcW w:w="1170" w:type="dxa"/>
            <w:noWrap/>
            <w:vAlign w:val="center"/>
            <w:hideMark/>
          </w:tcPr>
          <w:p w14:paraId="22411412" w14:textId="77777777" w:rsidR="003A1FE8" w:rsidRPr="003A1FE8" w:rsidRDefault="00D04C36" w:rsidP="001D16D7">
            <w:pPr>
              <w:spacing w:line="360" w:lineRule="auto"/>
              <w:jc w:val="center"/>
            </w:pPr>
            <w:r>
              <w:t>15.76</w:t>
            </w:r>
          </w:p>
        </w:tc>
        <w:tc>
          <w:tcPr>
            <w:tcW w:w="1109" w:type="dxa"/>
            <w:noWrap/>
            <w:vAlign w:val="center"/>
            <w:hideMark/>
          </w:tcPr>
          <w:p w14:paraId="35ABB28F" w14:textId="77777777" w:rsidR="003A1FE8" w:rsidRPr="003A1FE8" w:rsidRDefault="00D04C36" w:rsidP="001D16D7">
            <w:pPr>
              <w:spacing w:line="360" w:lineRule="auto"/>
              <w:jc w:val="center"/>
            </w:pPr>
            <w:r>
              <w:t>3.42</w:t>
            </w:r>
          </w:p>
        </w:tc>
        <w:tc>
          <w:tcPr>
            <w:tcW w:w="1238" w:type="dxa"/>
            <w:noWrap/>
            <w:vAlign w:val="center"/>
            <w:hideMark/>
          </w:tcPr>
          <w:p w14:paraId="16EDDE62" w14:textId="77777777" w:rsidR="003A1FE8" w:rsidRPr="003A1FE8" w:rsidRDefault="00D04C36" w:rsidP="001D16D7">
            <w:pPr>
              <w:spacing w:line="360" w:lineRule="auto"/>
              <w:jc w:val="center"/>
            </w:pPr>
            <w:r>
              <w:t>0.06</w:t>
            </w:r>
          </w:p>
        </w:tc>
        <w:tc>
          <w:tcPr>
            <w:tcW w:w="1238" w:type="dxa"/>
            <w:noWrap/>
            <w:vAlign w:val="center"/>
            <w:hideMark/>
          </w:tcPr>
          <w:p w14:paraId="3E79258D" w14:textId="77777777" w:rsidR="003A1FE8" w:rsidRPr="003A1FE8" w:rsidRDefault="00D04C36" w:rsidP="001D16D7">
            <w:pPr>
              <w:spacing w:line="360" w:lineRule="auto"/>
              <w:jc w:val="center"/>
            </w:pPr>
            <w:r>
              <w:t>0.29</w:t>
            </w:r>
          </w:p>
        </w:tc>
        <w:tc>
          <w:tcPr>
            <w:tcW w:w="1238" w:type="dxa"/>
            <w:noWrap/>
            <w:vAlign w:val="center"/>
            <w:hideMark/>
          </w:tcPr>
          <w:p w14:paraId="48A264CB" w14:textId="77777777" w:rsidR="003A1FE8" w:rsidRPr="003A1FE8" w:rsidRDefault="00D04C36" w:rsidP="001D16D7">
            <w:pPr>
              <w:spacing w:line="360" w:lineRule="auto"/>
              <w:jc w:val="center"/>
            </w:pPr>
            <w:r>
              <w:t>1.19</w:t>
            </w:r>
          </w:p>
        </w:tc>
        <w:tc>
          <w:tcPr>
            <w:tcW w:w="1238" w:type="dxa"/>
            <w:noWrap/>
            <w:vAlign w:val="center"/>
            <w:hideMark/>
          </w:tcPr>
          <w:p w14:paraId="1901A008" w14:textId="77777777" w:rsidR="003A1FE8" w:rsidRPr="003A1FE8" w:rsidRDefault="00D04C36" w:rsidP="001D16D7">
            <w:pPr>
              <w:spacing w:line="360" w:lineRule="auto"/>
              <w:jc w:val="center"/>
            </w:pPr>
            <w:r>
              <w:t>0.53</w:t>
            </w:r>
          </w:p>
        </w:tc>
      </w:tr>
      <w:tr w:rsidR="003A1FE8" w:rsidRPr="003A1FE8" w14:paraId="7F878E0C" w14:textId="77777777" w:rsidTr="00A25B39">
        <w:trPr>
          <w:trHeight w:val="732"/>
        </w:trPr>
        <w:tc>
          <w:tcPr>
            <w:tcW w:w="1435" w:type="dxa"/>
            <w:noWrap/>
            <w:vAlign w:val="center"/>
            <w:hideMark/>
          </w:tcPr>
          <w:p w14:paraId="370B743F" w14:textId="77777777" w:rsidR="003A1FE8" w:rsidRPr="003A1FE8" w:rsidRDefault="0091127C" w:rsidP="001D16D7">
            <w:pPr>
              <w:spacing w:line="360" w:lineRule="auto"/>
              <w:jc w:val="center"/>
            </w:pPr>
            <w:r>
              <w:lastRenderedPageBreak/>
              <w:t>0.1001</w:t>
            </w:r>
          </w:p>
        </w:tc>
        <w:tc>
          <w:tcPr>
            <w:tcW w:w="1170" w:type="dxa"/>
            <w:noWrap/>
            <w:vAlign w:val="center"/>
            <w:hideMark/>
          </w:tcPr>
          <w:p w14:paraId="4D775D0B" w14:textId="77777777" w:rsidR="003A1FE8" w:rsidRPr="003A1FE8" w:rsidRDefault="00D04C36" w:rsidP="001D16D7">
            <w:pPr>
              <w:spacing w:line="360" w:lineRule="auto"/>
              <w:jc w:val="center"/>
            </w:pPr>
            <w:r>
              <w:t>15.14</w:t>
            </w:r>
          </w:p>
        </w:tc>
        <w:tc>
          <w:tcPr>
            <w:tcW w:w="1109" w:type="dxa"/>
            <w:noWrap/>
            <w:vAlign w:val="center"/>
            <w:hideMark/>
          </w:tcPr>
          <w:p w14:paraId="773945C3" w14:textId="77777777" w:rsidR="003A1FE8" w:rsidRPr="003A1FE8" w:rsidRDefault="00D04C36" w:rsidP="001D16D7">
            <w:pPr>
              <w:spacing w:line="360" w:lineRule="auto"/>
              <w:jc w:val="center"/>
            </w:pPr>
            <w:r>
              <w:t>17.42</w:t>
            </w:r>
          </w:p>
        </w:tc>
        <w:tc>
          <w:tcPr>
            <w:tcW w:w="1238" w:type="dxa"/>
            <w:noWrap/>
            <w:vAlign w:val="center"/>
            <w:hideMark/>
          </w:tcPr>
          <w:p w14:paraId="6B3630B7" w14:textId="77777777" w:rsidR="003A1FE8" w:rsidRPr="003A1FE8" w:rsidRDefault="00D04C36" w:rsidP="001D16D7">
            <w:pPr>
              <w:spacing w:line="360" w:lineRule="auto"/>
              <w:jc w:val="center"/>
            </w:pPr>
            <w:r>
              <w:t>0.07</w:t>
            </w:r>
          </w:p>
        </w:tc>
        <w:tc>
          <w:tcPr>
            <w:tcW w:w="1238" w:type="dxa"/>
            <w:noWrap/>
            <w:vAlign w:val="center"/>
            <w:hideMark/>
          </w:tcPr>
          <w:p w14:paraId="18F7C575" w14:textId="77777777" w:rsidR="003A1FE8" w:rsidRPr="003A1FE8" w:rsidRDefault="00D04C36" w:rsidP="001D16D7">
            <w:pPr>
              <w:spacing w:line="360" w:lineRule="auto"/>
              <w:jc w:val="center"/>
            </w:pPr>
            <w:r>
              <w:t>0.05</w:t>
            </w:r>
          </w:p>
        </w:tc>
        <w:tc>
          <w:tcPr>
            <w:tcW w:w="1238" w:type="dxa"/>
            <w:noWrap/>
            <w:vAlign w:val="center"/>
            <w:hideMark/>
          </w:tcPr>
          <w:p w14:paraId="745EDF69" w14:textId="77777777" w:rsidR="003A1FE8" w:rsidRPr="003A1FE8" w:rsidRDefault="00D04C36" w:rsidP="001D16D7">
            <w:pPr>
              <w:spacing w:line="360" w:lineRule="auto"/>
              <w:jc w:val="center"/>
            </w:pPr>
            <w:r>
              <w:t>1.18</w:t>
            </w:r>
          </w:p>
        </w:tc>
        <w:tc>
          <w:tcPr>
            <w:tcW w:w="1238" w:type="dxa"/>
            <w:noWrap/>
            <w:vAlign w:val="center"/>
            <w:hideMark/>
          </w:tcPr>
          <w:p w14:paraId="76ADAB0A" w14:textId="77777777" w:rsidR="003A1FE8" w:rsidRPr="003A1FE8" w:rsidRDefault="00D04C36" w:rsidP="001D16D7">
            <w:pPr>
              <w:spacing w:line="360" w:lineRule="auto"/>
              <w:jc w:val="center"/>
            </w:pPr>
            <w:r>
              <w:t>1.24</w:t>
            </w:r>
          </w:p>
        </w:tc>
      </w:tr>
      <w:tr w:rsidR="003A1FE8" w:rsidRPr="003A1FE8" w14:paraId="279BAA74" w14:textId="77777777" w:rsidTr="00A25B39">
        <w:trPr>
          <w:trHeight w:val="732"/>
        </w:trPr>
        <w:tc>
          <w:tcPr>
            <w:tcW w:w="1435" w:type="dxa"/>
            <w:noWrap/>
            <w:vAlign w:val="center"/>
            <w:hideMark/>
          </w:tcPr>
          <w:p w14:paraId="0E616676" w14:textId="77777777" w:rsidR="003A1FE8" w:rsidRPr="003A1FE8" w:rsidRDefault="0091127C" w:rsidP="001D16D7">
            <w:pPr>
              <w:spacing w:line="360" w:lineRule="auto"/>
              <w:jc w:val="center"/>
            </w:pPr>
            <w:r>
              <w:t>0.2001</w:t>
            </w:r>
          </w:p>
        </w:tc>
        <w:tc>
          <w:tcPr>
            <w:tcW w:w="1170" w:type="dxa"/>
            <w:noWrap/>
            <w:vAlign w:val="center"/>
            <w:hideMark/>
          </w:tcPr>
          <w:p w14:paraId="49A47956" w14:textId="77777777" w:rsidR="003A1FE8" w:rsidRPr="003A1FE8" w:rsidRDefault="00D04C36" w:rsidP="001D16D7">
            <w:pPr>
              <w:spacing w:line="360" w:lineRule="auto"/>
              <w:jc w:val="center"/>
            </w:pPr>
            <w:r>
              <w:t>10.56</w:t>
            </w:r>
          </w:p>
        </w:tc>
        <w:tc>
          <w:tcPr>
            <w:tcW w:w="1109" w:type="dxa"/>
            <w:noWrap/>
            <w:vAlign w:val="center"/>
            <w:hideMark/>
          </w:tcPr>
          <w:p w14:paraId="45CFA21F" w14:textId="77777777" w:rsidR="003A1FE8" w:rsidRPr="003A1FE8" w:rsidRDefault="00D04C36" w:rsidP="001D16D7">
            <w:pPr>
              <w:spacing w:line="360" w:lineRule="auto"/>
              <w:jc w:val="center"/>
            </w:pPr>
            <w:r>
              <w:t>9.85</w:t>
            </w:r>
          </w:p>
        </w:tc>
        <w:tc>
          <w:tcPr>
            <w:tcW w:w="1238" w:type="dxa"/>
            <w:noWrap/>
            <w:vAlign w:val="center"/>
            <w:hideMark/>
          </w:tcPr>
          <w:p w14:paraId="498B5CD9" w14:textId="77777777" w:rsidR="003A1FE8" w:rsidRPr="003A1FE8" w:rsidRDefault="00D04C36" w:rsidP="001D16D7">
            <w:pPr>
              <w:spacing w:line="360" w:lineRule="auto"/>
              <w:jc w:val="center"/>
            </w:pPr>
            <w:r>
              <w:t>0.09</w:t>
            </w:r>
          </w:p>
        </w:tc>
        <w:tc>
          <w:tcPr>
            <w:tcW w:w="1238" w:type="dxa"/>
            <w:noWrap/>
            <w:vAlign w:val="center"/>
            <w:hideMark/>
          </w:tcPr>
          <w:p w14:paraId="0275C5A8" w14:textId="77777777" w:rsidR="003A1FE8" w:rsidRPr="003A1FE8" w:rsidRDefault="00D04C36" w:rsidP="001D16D7">
            <w:pPr>
              <w:spacing w:line="360" w:lineRule="auto"/>
              <w:jc w:val="center"/>
            </w:pPr>
            <w:r>
              <w:t>0.10</w:t>
            </w:r>
          </w:p>
        </w:tc>
        <w:tc>
          <w:tcPr>
            <w:tcW w:w="1238" w:type="dxa"/>
            <w:noWrap/>
            <w:vAlign w:val="center"/>
            <w:hideMark/>
          </w:tcPr>
          <w:p w14:paraId="7B2C62D1" w14:textId="77777777" w:rsidR="003A1FE8" w:rsidRPr="003A1FE8" w:rsidRDefault="00D04C36" w:rsidP="001D16D7">
            <w:pPr>
              <w:spacing w:line="360" w:lineRule="auto"/>
              <w:jc w:val="center"/>
            </w:pPr>
            <w:r>
              <w:t>1.02</w:t>
            </w:r>
          </w:p>
        </w:tc>
        <w:tc>
          <w:tcPr>
            <w:tcW w:w="1238" w:type="dxa"/>
            <w:noWrap/>
            <w:vAlign w:val="center"/>
            <w:hideMark/>
          </w:tcPr>
          <w:p w14:paraId="70D7F33F" w14:textId="77777777" w:rsidR="003A1FE8" w:rsidRPr="003A1FE8" w:rsidRDefault="00D04C36" w:rsidP="001D16D7">
            <w:pPr>
              <w:spacing w:line="360" w:lineRule="auto"/>
              <w:jc w:val="center"/>
            </w:pPr>
            <w:r>
              <w:t>0.99</w:t>
            </w:r>
          </w:p>
        </w:tc>
      </w:tr>
      <w:tr w:rsidR="003A1FE8" w:rsidRPr="003A1FE8" w14:paraId="7C50409B" w14:textId="77777777" w:rsidTr="00A25B39">
        <w:trPr>
          <w:trHeight w:val="732"/>
        </w:trPr>
        <w:tc>
          <w:tcPr>
            <w:tcW w:w="1435" w:type="dxa"/>
            <w:noWrap/>
            <w:vAlign w:val="center"/>
            <w:hideMark/>
          </w:tcPr>
          <w:p w14:paraId="19E6F3A4" w14:textId="77777777" w:rsidR="003A1FE8" w:rsidRPr="003A1FE8" w:rsidRDefault="003A1FE8" w:rsidP="001D16D7">
            <w:pPr>
              <w:spacing w:line="360" w:lineRule="auto"/>
              <w:jc w:val="center"/>
            </w:pPr>
            <w:r w:rsidRPr="003A1FE8">
              <w:t>0.3000</w:t>
            </w:r>
          </w:p>
        </w:tc>
        <w:tc>
          <w:tcPr>
            <w:tcW w:w="1170" w:type="dxa"/>
            <w:noWrap/>
            <w:vAlign w:val="center"/>
            <w:hideMark/>
          </w:tcPr>
          <w:p w14:paraId="4C1DA9B4" w14:textId="77777777" w:rsidR="003A1FE8" w:rsidRPr="003A1FE8" w:rsidRDefault="00D04C36" w:rsidP="001D16D7">
            <w:pPr>
              <w:spacing w:line="360" w:lineRule="auto"/>
              <w:jc w:val="center"/>
            </w:pPr>
            <w:r>
              <w:t>5.33</w:t>
            </w:r>
          </w:p>
        </w:tc>
        <w:tc>
          <w:tcPr>
            <w:tcW w:w="1109" w:type="dxa"/>
            <w:noWrap/>
            <w:vAlign w:val="center"/>
            <w:hideMark/>
          </w:tcPr>
          <w:p w14:paraId="2904310A" w14:textId="77777777" w:rsidR="003A1FE8" w:rsidRPr="003A1FE8" w:rsidRDefault="00D04C36" w:rsidP="001D16D7">
            <w:pPr>
              <w:spacing w:line="360" w:lineRule="auto"/>
              <w:jc w:val="center"/>
            </w:pPr>
            <w:r>
              <w:t>7.44</w:t>
            </w:r>
          </w:p>
        </w:tc>
        <w:tc>
          <w:tcPr>
            <w:tcW w:w="1238" w:type="dxa"/>
            <w:noWrap/>
            <w:vAlign w:val="center"/>
            <w:hideMark/>
          </w:tcPr>
          <w:p w14:paraId="20DA0D86" w14:textId="77777777" w:rsidR="003A1FE8" w:rsidRPr="003A1FE8" w:rsidRDefault="003E442C" w:rsidP="001D16D7">
            <w:pPr>
              <w:spacing w:line="360" w:lineRule="auto"/>
              <w:jc w:val="center"/>
            </w:pPr>
            <w:r>
              <w:t>0.18</w:t>
            </w:r>
          </w:p>
        </w:tc>
        <w:tc>
          <w:tcPr>
            <w:tcW w:w="1238" w:type="dxa"/>
            <w:noWrap/>
            <w:vAlign w:val="center"/>
            <w:hideMark/>
          </w:tcPr>
          <w:p w14:paraId="68458CB1" w14:textId="77777777" w:rsidR="003A1FE8" w:rsidRPr="003A1FE8" w:rsidRDefault="00D04C36" w:rsidP="001D16D7">
            <w:pPr>
              <w:spacing w:line="360" w:lineRule="auto"/>
              <w:jc w:val="center"/>
            </w:pPr>
            <w:r>
              <w:t>0.13</w:t>
            </w:r>
          </w:p>
        </w:tc>
        <w:tc>
          <w:tcPr>
            <w:tcW w:w="1238" w:type="dxa"/>
            <w:noWrap/>
            <w:vAlign w:val="center"/>
            <w:hideMark/>
          </w:tcPr>
          <w:p w14:paraId="4F335949" w14:textId="77777777" w:rsidR="003A1FE8" w:rsidRPr="003A1FE8" w:rsidRDefault="00D04C36" w:rsidP="001D16D7">
            <w:pPr>
              <w:spacing w:line="360" w:lineRule="auto"/>
              <w:jc w:val="center"/>
            </w:pPr>
            <w:r>
              <w:t>0.72</w:t>
            </w:r>
          </w:p>
        </w:tc>
        <w:tc>
          <w:tcPr>
            <w:tcW w:w="1238" w:type="dxa"/>
            <w:noWrap/>
            <w:vAlign w:val="center"/>
            <w:hideMark/>
          </w:tcPr>
          <w:p w14:paraId="7FF53070" w14:textId="77777777" w:rsidR="003A1FE8" w:rsidRPr="003A1FE8" w:rsidRDefault="00D04C36" w:rsidP="001D16D7">
            <w:pPr>
              <w:spacing w:line="360" w:lineRule="auto"/>
              <w:jc w:val="center"/>
            </w:pPr>
            <w:r>
              <w:t>0.87</w:t>
            </w:r>
          </w:p>
        </w:tc>
      </w:tr>
      <w:tr w:rsidR="003A1FE8" w:rsidRPr="003A1FE8" w14:paraId="7825FD82" w14:textId="77777777" w:rsidTr="00A25B39">
        <w:trPr>
          <w:trHeight w:val="732"/>
        </w:trPr>
        <w:tc>
          <w:tcPr>
            <w:tcW w:w="1435" w:type="dxa"/>
            <w:noWrap/>
            <w:vAlign w:val="center"/>
            <w:hideMark/>
          </w:tcPr>
          <w:p w14:paraId="2DCB6755" w14:textId="77777777" w:rsidR="003A1FE8" w:rsidRPr="003A1FE8" w:rsidRDefault="0091127C" w:rsidP="001D16D7">
            <w:pPr>
              <w:spacing w:line="360" w:lineRule="auto"/>
              <w:jc w:val="center"/>
            </w:pPr>
            <w:r>
              <w:t>0.4002</w:t>
            </w:r>
          </w:p>
        </w:tc>
        <w:tc>
          <w:tcPr>
            <w:tcW w:w="1170" w:type="dxa"/>
            <w:noWrap/>
            <w:vAlign w:val="center"/>
            <w:hideMark/>
          </w:tcPr>
          <w:p w14:paraId="6F47E671" w14:textId="77777777" w:rsidR="003A1FE8" w:rsidRPr="003A1FE8" w:rsidRDefault="00D04C36" w:rsidP="001D16D7">
            <w:pPr>
              <w:spacing w:line="360" w:lineRule="auto"/>
              <w:jc w:val="center"/>
            </w:pPr>
            <w:r>
              <w:t>3.71</w:t>
            </w:r>
          </w:p>
        </w:tc>
        <w:tc>
          <w:tcPr>
            <w:tcW w:w="1109" w:type="dxa"/>
            <w:noWrap/>
            <w:vAlign w:val="center"/>
            <w:hideMark/>
          </w:tcPr>
          <w:p w14:paraId="34607097" w14:textId="77777777" w:rsidR="003A1FE8" w:rsidRPr="003A1FE8" w:rsidRDefault="00D04C36" w:rsidP="001D16D7">
            <w:pPr>
              <w:spacing w:line="360" w:lineRule="auto"/>
              <w:jc w:val="center"/>
            </w:pPr>
            <w:r>
              <w:t>5.78</w:t>
            </w:r>
          </w:p>
        </w:tc>
        <w:tc>
          <w:tcPr>
            <w:tcW w:w="1238" w:type="dxa"/>
            <w:noWrap/>
            <w:vAlign w:val="center"/>
            <w:hideMark/>
          </w:tcPr>
          <w:p w14:paraId="72CC2E4A" w14:textId="77777777" w:rsidR="003A1FE8" w:rsidRPr="003A1FE8" w:rsidRDefault="003E442C" w:rsidP="001D16D7">
            <w:pPr>
              <w:spacing w:line="360" w:lineRule="auto"/>
              <w:jc w:val="center"/>
            </w:pPr>
            <w:r>
              <w:t>0.26</w:t>
            </w:r>
          </w:p>
        </w:tc>
        <w:tc>
          <w:tcPr>
            <w:tcW w:w="1238" w:type="dxa"/>
            <w:noWrap/>
            <w:vAlign w:val="center"/>
            <w:hideMark/>
          </w:tcPr>
          <w:p w14:paraId="1E18BA21" w14:textId="77777777" w:rsidR="003A1FE8" w:rsidRPr="003A1FE8" w:rsidRDefault="00D04C36" w:rsidP="001D16D7">
            <w:pPr>
              <w:spacing w:line="360" w:lineRule="auto"/>
              <w:jc w:val="center"/>
            </w:pPr>
            <w:r>
              <w:t>0.17</w:t>
            </w:r>
          </w:p>
        </w:tc>
        <w:tc>
          <w:tcPr>
            <w:tcW w:w="1238" w:type="dxa"/>
            <w:noWrap/>
            <w:vAlign w:val="center"/>
            <w:hideMark/>
          </w:tcPr>
          <w:p w14:paraId="35A95789" w14:textId="77777777" w:rsidR="003A1FE8" w:rsidRPr="003A1FE8" w:rsidRDefault="00D04C36" w:rsidP="001D16D7">
            <w:pPr>
              <w:spacing w:line="360" w:lineRule="auto"/>
              <w:jc w:val="center"/>
            </w:pPr>
            <w:r>
              <w:t>0.57</w:t>
            </w:r>
          </w:p>
        </w:tc>
        <w:tc>
          <w:tcPr>
            <w:tcW w:w="1238" w:type="dxa"/>
            <w:noWrap/>
            <w:vAlign w:val="center"/>
            <w:hideMark/>
          </w:tcPr>
          <w:p w14:paraId="3C8FEA8D" w14:textId="77777777" w:rsidR="003A1FE8" w:rsidRPr="003A1FE8" w:rsidRDefault="00D04C36" w:rsidP="001D16D7">
            <w:pPr>
              <w:spacing w:line="360" w:lineRule="auto"/>
              <w:jc w:val="center"/>
            </w:pPr>
            <w:r>
              <w:t>0.76</w:t>
            </w:r>
          </w:p>
        </w:tc>
      </w:tr>
      <w:tr w:rsidR="003A1FE8" w:rsidRPr="003A1FE8" w14:paraId="15737D04" w14:textId="77777777" w:rsidTr="00A25B39">
        <w:trPr>
          <w:trHeight w:val="732"/>
        </w:trPr>
        <w:tc>
          <w:tcPr>
            <w:tcW w:w="1435" w:type="dxa"/>
            <w:noWrap/>
            <w:vAlign w:val="center"/>
            <w:hideMark/>
          </w:tcPr>
          <w:p w14:paraId="647B5FB5" w14:textId="77777777" w:rsidR="003A1FE8" w:rsidRPr="003A1FE8" w:rsidRDefault="003A1FE8" w:rsidP="001D16D7">
            <w:pPr>
              <w:spacing w:line="360" w:lineRule="auto"/>
              <w:jc w:val="center"/>
            </w:pPr>
            <w:r w:rsidRPr="003A1FE8">
              <w:t>0.5000</w:t>
            </w:r>
          </w:p>
        </w:tc>
        <w:tc>
          <w:tcPr>
            <w:tcW w:w="1170" w:type="dxa"/>
            <w:noWrap/>
            <w:vAlign w:val="center"/>
            <w:hideMark/>
          </w:tcPr>
          <w:p w14:paraId="6C1389C7" w14:textId="77777777" w:rsidR="003A1FE8" w:rsidRPr="003A1FE8" w:rsidRDefault="00D04C36" w:rsidP="001D16D7">
            <w:pPr>
              <w:spacing w:line="360" w:lineRule="auto"/>
              <w:jc w:val="center"/>
            </w:pPr>
            <w:r>
              <w:t>1.80</w:t>
            </w:r>
          </w:p>
        </w:tc>
        <w:tc>
          <w:tcPr>
            <w:tcW w:w="1109" w:type="dxa"/>
            <w:noWrap/>
            <w:vAlign w:val="center"/>
            <w:hideMark/>
          </w:tcPr>
          <w:p w14:paraId="44998E21" w14:textId="77777777" w:rsidR="003A1FE8" w:rsidRPr="003A1FE8" w:rsidRDefault="00D04C36" w:rsidP="001D16D7">
            <w:pPr>
              <w:spacing w:line="360" w:lineRule="auto"/>
              <w:jc w:val="center"/>
            </w:pPr>
            <w:r>
              <w:t>4.81</w:t>
            </w:r>
          </w:p>
        </w:tc>
        <w:tc>
          <w:tcPr>
            <w:tcW w:w="1238" w:type="dxa"/>
            <w:noWrap/>
            <w:vAlign w:val="center"/>
            <w:hideMark/>
          </w:tcPr>
          <w:p w14:paraId="51EE6520" w14:textId="77777777" w:rsidR="003A1FE8" w:rsidRPr="003A1FE8" w:rsidRDefault="003E442C" w:rsidP="001D16D7">
            <w:pPr>
              <w:spacing w:line="360" w:lineRule="auto"/>
              <w:jc w:val="center"/>
            </w:pPr>
            <w:r>
              <w:t>0.55</w:t>
            </w:r>
          </w:p>
        </w:tc>
        <w:tc>
          <w:tcPr>
            <w:tcW w:w="1238" w:type="dxa"/>
            <w:noWrap/>
            <w:vAlign w:val="center"/>
            <w:hideMark/>
          </w:tcPr>
          <w:p w14:paraId="41AA4DFF" w14:textId="77777777" w:rsidR="003A1FE8" w:rsidRPr="003A1FE8" w:rsidRDefault="00D04C36" w:rsidP="001D16D7">
            <w:pPr>
              <w:spacing w:line="360" w:lineRule="auto"/>
              <w:jc w:val="center"/>
            </w:pPr>
            <w:r>
              <w:t>0.21</w:t>
            </w:r>
          </w:p>
        </w:tc>
        <w:tc>
          <w:tcPr>
            <w:tcW w:w="1238" w:type="dxa"/>
            <w:noWrap/>
            <w:vAlign w:val="center"/>
            <w:hideMark/>
          </w:tcPr>
          <w:p w14:paraId="3D7F1384" w14:textId="77777777" w:rsidR="003A1FE8" w:rsidRPr="003A1FE8" w:rsidRDefault="00D04C36" w:rsidP="001D16D7">
            <w:pPr>
              <w:spacing w:line="360" w:lineRule="auto"/>
              <w:jc w:val="center"/>
            </w:pPr>
            <w:r>
              <w:t>0.25</w:t>
            </w:r>
          </w:p>
        </w:tc>
        <w:tc>
          <w:tcPr>
            <w:tcW w:w="1238" w:type="dxa"/>
            <w:noWrap/>
            <w:vAlign w:val="center"/>
            <w:hideMark/>
          </w:tcPr>
          <w:p w14:paraId="4F1C8DA9" w14:textId="77777777" w:rsidR="003A1FE8" w:rsidRPr="003A1FE8" w:rsidRDefault="00D04C36" w:rsidP="001D16D7">
            <w:pPr>
              <w:spacing w:line="360" w:lineRule="auto"/>
              <w:jc w:val="center"/>
            </w:pPr>
            <w:r>
              <w:t>0.68</w:t>
            </w:r>
          </w:p>
        </w:tc>
      </w:tr>
      <w:tr w:rsidR="003A1FE8" w:rsidRPr="003A1FE8" w14:paraId="639A667A" w14:textId="77777777" w:rsidTr="00A25B39">
        <w:trPr>
          <w:trHeight w:val="732"/>
        </w:trPr>
        <w:tc>
          <w:tcPr>
            <w:tcW w:w="1435" w:type="dxa"/>
            <w:noWrap/>
            <w:vAlign w:val="center"/>
            <w:hideMark/>
          </w:tcPr>
          <w:p w14:paraId="0A8FB628" w14:textId="77777777" w:rsidR="003A1FE8" w:rsidRPr="003A1FE8" w:rsidRDefault="0091127C" w:rsidP="001D16D7">
            <w:pPr>
              <w:spacing w:line="360" w:lineRule="auto"/>
              <w:jc w:val="center"/>
            </w:pPr>
            <w:r>
              <w:t>0.6001</w:t>
            </w:r>
          </w:p>
        </w:tc>
        <w:tc>
          <w:tcPr>
            <w:tcW w:w="1170" w:type="dxa"/>
            <w:noWrap/>
            <w:vAlign w:val="center"/>
            <w:hideMark/>
          </w:tcPr>
          <w:p w14:paraId="464BDCBF" w14:textId="77777777" w:rsidR="003A1FE8" w:rsidRPr="003A1FE8" w:rsidRDefault="00D04C36" w:rsidP="001D16D7">
            <w:pPr>
              <w:spacing w:line="360" w:lineRule="auto"/>
              <w:jc w:val="center"/>
            </w:pPr>
            <w:r>
              <w:t>1.15</w:t>
            </w:r>
          </w:p>
        </w:tc>
        <w:tc>
          <w:tcPr>
            <w:tcW w:w="1109" w:type="dxa"/>
            <w:noWrap/>
            <w:vAlign w:val="center"/>
            <w:hideMark/>
          </w:tcPr>
          <w:p w14:paraId="67605869" w14:textId="77777777" w:rsidR="003A1FE8" w:rsidRPr="003A1FE8" w:rsidRDefault="00D04C36" w:rsidP="001D16D7">
            <w:pPr>
              <w:spacing w:line="360" w:lineRule="auto"/>
              <w:jc w:val="center"/>
            </w:pPr>
            <w:r>
              <w:t>4.07</w:t>
            </w:r>
          </w:p>
        </w:tc>
        <w:tc>
          <w:tcPr>
            <w:tcW w:w="1238" w:type="dxa"/>
            <w:noWrap/>
            <w:vAlign w:val="center"/>
            <w:hideMark/>
          </w:tcPr>
          <w:p w14:paraId="762CA9DB" w14:textId="77777777" w:rsidR="003A1FE8" w:rsidRPr="003A1FE8" w:rsidRDefault="003E442C" w:rsidP="001D16D7">
            <w:pPr>
              <w:spacing w:line="360" w:lineRule="auto"/>
              <w:jc w:val="center"/>
            </w:pPr>
            <w:r>
              <w:t>0.86</w:t>
            </w:r>
          </w:p>
        </w:tc>
        <w:tc>
          <w:tcPr>
            <w:tcW w:w="1238" w:type="dxa"/>
            <w:noWrap/>
            <w:vAlign w:val="center"/>
            <w:hideMark/>
          </w:tcPr>
          <w:p w14:paraId="2A7D1E1C" w14:textId="77777777" w:rsidR="003A1FE8" w:rsidRPr="003A1FE8" w:rsidRDefault="00D04C36" w:rsidP="001D16D7">
            <w:pPr>
              <w:spacing w:line="360" w:lineRule="auto"/>
              <w:jc w:val="center"/>
            </w:pPr>
            <w:r>
              <w:t>0.2</w:t>
            </w:r>
          </w:p>
        </w:tc>
        <w:tc>
          <w:tcPr>
            <w:tcW w:w="1238" w:type="dxa"/>
            <w:noWrap/>
            <w:vAlign w:val="center"/>
            <w:hideMark/>
          </w:tcPr>
          <w:p w14:paraId="1CF8F336" w14:textId="77777777" w:rsidR="003A1FE8" w:rsidRPr="003A1FE8" w:rsidRDefault="00D04C36" w:rsidP="001D16D7">
            <w:pPr>
              <w:spacing w:line="360" w:lineRule="auto"/>
              <w:jc w:val="center"/>
            </w:pPr>
            <w:r>
              <w:t>0.06</w:t>
            </w:r>
          </w:p>
        </w:tc>
        <w:tc>
          <w:tcPr>
            <w:tcW w:w="1238" w:type="dxa"/>
            <w:noWrap/>
            <w:vAlign w:val="center"/>
            <w:hideMark/>
          </w:tcPr>
          <w:p w14:paraId="15972CB2" w14:textId="77777777" w:rsidR="003A1FE8" w:rsidRPr="003A1FE8" w:rsidRDefault="00D04C36" w:rsidP="001D16D7">
            <w:pPr>
              <w:spacing w:line="360" w:lineRule="auto"/>
              <w:jc w:val="center"/>
            </w:pPr>
            <w:r>
              <w:t>0.60</w:t>
            </w:r>
          </w:p>
        </w:tc>
      </w:tr>
      <w:tr w:rsidR="003A1FE8" w:rsidRPr="003A1FE8" w14:paraId="5674F72A" w14:textId="77777777" w:rsidTr="00A25B39">
        <w:trPr>
          <w:trHeight w:val="732"/>
        </w:trPr>
        <w:tc>
          <w:tcPr>
            <w:tcW w:w="1435" w:type="dxa"/>
            <w:noWrap/>
            <w:vAlign w:val="center"/>
            <w:hideMark/>
          </w:tcPr>
          <w:p w14:paraId="355A50E7" w14:textId="77777777" w:rsidR="003A1FE8" w:rsidRPr="003A1FE8" w:rsidRDefault="003A1FE8" w:rsidP="001D16D7">
            <w:pPr>
              <w:spacing w:line="360" w:lineRule="auto"/>
              <w:jc w:val="center"/>
            </w:pPr>
            <w:r w:rsidRPr="003A1FE8">
              <w:t>0.7000</w:t>
            </w:r>
          </w:p>
        </w:tc>
        <w:tc>
          <w:tcPr>
            <w:tcW w:w="1170" w:type="dxa"/>
            <w:noWrap/>
            <w:vAlign w:val="center"/>
            <w:hideMark/>
          </w:tcPr>
          <w:p w14:paraId="64DE8E0D" w14:textId="77777777" w:rsidR="003A1FE8" w:rsidRPr="003A1FE8" w:rsidRDefault="00D04C36" w:rsidP="001D16D7">
            <w:pPr>
              <w:spacing w:line="360" w:lineRule="auto"/>
              <w:jc w:val="center"/>
            </w:pPr>
            <w:r>
              <w:t>0.52</w:t>
            </w:r>
          </w:p>
        </w:tc>
        <w:tc>
          <w:tcPr>
            <w:tcW w:w="1109" w:type="dxa"/>
            <w:noWrap/>
            <w:vAlign w:val="center"/>
            <w:hideMark/>
          </w:tcPr>
          <w:p w14:paraId="48FC6449" w14:textId="77777777" w:rsidR="003A1FE8" w:rsidRPr="003A1FE8" w:rsidRDefault="00D04C36" w:rsidP="001D16D7">
            <w:pPr>
              <w:spacing w:line="360" w:lineRule="auto"/>
              <w:jc w:val="center"/>
            </w:pPr>
            <w:r>
              <w:t>3.53</w:t>
            </w:r>
          </w:p>
        </w:tc>
        <w:tc>
          <w:tcPr>
            <w:tcW w:w="1238" w:type="dxa"/>
            <w:noWrap/>
            <w:vAlign w:val="center"/>
            <w:hideMark/>
          </w:tcPr>
          <w:p w14:paraId="15A01D03" w14:textId="77777777" w:rsidR="003A1FE8" w:rsidRPr="003A1FE8" w:rsidRDefault="003E442C" w:rsidP="001D16D7">
            <w:pPr>
              <w:spacing w:line="360" w:lineRule="auto"/>
              <w:jc w:val="center"/>
            </w:pPr>
            <w:r>
              <w:t>1.89</w:t>
            </w:r>
          </w:p>
        </w:tc>
        <w:tc>
          <w:tcPr>
            <w:tcW w:w="1238" w:type="dxa"/>
            <w:noWrap/>
            <w:vAlign w:val="center"/>
            <w:hideMark/>
          </w:tcPr>
          <w:p w14:paraId="3A85C36C" w14:textId="77777777" w:rsidR="003A1FE8" w:rsidRPr="003A1FE8" w:rsidRDefault="00D04C36" w:rsidP="001D16D7">
            <w:pPr>
              <w:spacing w:line="360" w:lineRule="auto"/>
              <w:jc w:val="center"/>
            </w:pPr>
            <w:r>
              <w:t>0.28</w:t>
            </w:r>
          </w:p>
        </w:tc>
        <w:tc>
          <w:tcPr>
            <w:tcW w:w="1238" w:type="dxa"/>
            <w:noWrap/>
            <w:vAlign w:val="center"/>
            <w:hideMark/>
          </w:tcPr>
          <w:p w14:paraId="38A6DD14" w14:textId="77777777" w:rsidR="003A1FE8" w:rsidRPr="003A1FE8" w:rsidRDefault="00D04C36" w:rsidP="001D16D7">
            <w:pPr>
              <w:spacing w:line="360" w:lineRule="auto"/>
              <w:jc w:val="center"/>
            </w:pPr>
            <w:r>
              <w:t>-0.28</w:t>
            </w:r>
          </w:p>
        </w:tc>
        <w:tc>
          <w:tcPr>
            <w:tcW w:w="1238" w:type="dxa"/>
            <w:noWrap/>
            <w:vAlign w:val="center"/>
            <w:hideMark/>
          </w:tcPr>
          <w:p w14:paraId="747C0FBF" w14:textId="77777777" w:rsidR="003A1FE8" w:rsidRPr="003A1FE8" w:rsidRDefault="00D04C36" w:rsidP="001D16D7">
            <w:pPr>
              <w:spacing w:line="360" w:lineRule="auto"/>
              <w:jc w:val="center"/>
            </w:pPr>
            <w:r>
              <w:t>0.54</w:t>
            </w:r>
          </w:p>
        </w:tc>
      </w:tr>
      <w:tr w:rsidR="003A1FE8" w:rsidRPr="003A1FE8" w14:paraId="4B19004E" w14:textId="77777777" w:rsidTr="00A25B39">
        <w:trPr>
          <w:trHeight w:val="732"/>
        </w:trPr>
        <w:tc>
          <w:tcPr>
            <w:tcW w:w="1435" w:type="dxa"/>
            <w:noWrap/>
            <w:vAlign w:val="center"/>
            <w:hideMark/>
          </w:tcPr>
          <w:p w14:paraId="603AEBEF" w14:textId="77777777" w:rsidR="003A1FE8" w:rsidRPr="003A1FE8" w:rsidRDefault="0091127C" w:rsidP="001D16D7">
            <w:pPr>
              <w:spacing w:line="360" w:lineRule="auto"/>
              <w:jc w:val="center"/>
            </w:pPr>
            <w:r>
              <w:t>0.8001</w:t>
            </w:r>
          </w:p>
        </w:tc>
        <w:tc>
          <w:tcPr>
            <w:tcW w:w="1170" w:type="dxa"/>
            <w:noWrap/>
            <w:vAlign w:val="center"/>
            <w:hideMark/>
          </w:tcPr>
          <w:p w14:paraId="4F7A1C52" w14:textId="77777777" w:rsidR="003A1FE8" w:rsidRPr="003A1FE8" w:rsidRDefault="00D04C36" w:rsidP="001D16D7">
            <w:pPr>
              <w:spacing w:line="360" w:lineRule="auto"/>
              <w:jc w:val="center"/>
            </w:pPr>
            <w:r>
              <w:t>0.32</w:t>
            </w:r>
          </w:p>
        </w:tc>
        <w:tc>
          <w:tcPr>
            <w:tcW w:w="1109" w:type="dxa"/>
            <w:noWrap/>
            <w:vAlign w:val="center"/>
            <w:hideMark/>
          </w:tcPr>
          <w:p w14:paraId="1A9D503B" w14:textId="77777777" w:rsidR="003A1FE8" w:rsidRPr="003A1FE8" w:rsidRDefault="00D04C36" w:rsidP="001D16D7">
            <w:pPr>
              <w:spacing w:line="360" w:lineRule="auto"/>
              <w:jc w:val="center"/>
            </w:pPr>
            <w:r>
              <w:t>3.10</w:t>
            </w:r>
          </w:p>
        </w:tc>
        <w:tc>
          <w:tcPr>
            <w:tcW w:w="1238" w:type="dxa"/>
            <w:noWrap/>
            <w:vAlign w:val="center"/>
            <w:hideMark/>
          </w:tcPr>
          <w:p w14:paraId="201BA421" w14:textId="77777777" w:rsidR="003A1FE8" w:rsidRPr="003A1FE8" w:rsidRDefault="003E442C" w:rsidP="001D16D7">
            <w:pPr>
              <w:spacing w:line="360" w:lineRule="auto"/>
              <w:jc w:val="center"/>
            </w:pPr>
            <w:r>
              <w:t>3.05</w:t>
            </w:r>
          </w:p>
        </w:tc>
        <w:tc>
          <w:tcPr>
            <w:tcW w:w="1238" w:type="dxa"/>
            <w:noWrap/>
            <w:vAlign w:val="center"/>
            <w:hideMark/>
          </w:tcPr>
          <w:p w14:paraId="5F743E68" w14:textId="77777777" w:rsidR="003A1FE8" w:rsidRPr="003A1FE8" w:rsidRDefault="00D04C36" w:rsidP="001D16D7">
            <w:pPr>
              <w:spacing w:line="360" w:lineRule="auto"/>
              <w:jc w:val="center"/>
            </w:pPr>
            <w:r>
              <w:t>0.32</w:t>
            </w:r>
          </w:p>
        </w:tc>
        <w:tc>
          <w:tcPr>
            <w:tcW w:w="1238" w:type="dxa"/>
            <w:noWrap/>
            <w:vAlign w:val="center"/>
            <w:hideMark/>
          </w:tcPr>
          <w:p w14:paraId="098B135F" w14:textId="77777777" w:rsidR="003A1FE8" w:rsidRPr="003A1FE8" w:rsidRDefault="00D04C36" w:rsidP="001D16D7">
            <w:pPr>
              <w:spacing w:line="360" w:lineRule="auto"/>
              <w:jc w:val="center"/>
            </w:pPr>
            <w:r>
              <w:t>-0.48</w:t>
            </w:r>
          </w:p>
        </w:tc>
        <w:tc>
          <w:tcPr>
            <w:tcW w:w="1238" w:type="dxa"/>
            <w:noWrap/>
            <w:vAlign w:val="center"/>
            <w:hideMark/>
          </w:tcPr>
          <w:p w14:paraId="3772D318" w14:textId="77777777" w:rsidR="003A1FE8" w:rsidRPr="003A1FE8" w:rsidRDefault="003A1FE8" w:rsidP="001D16D7">
            <w:pPr>
              <w:spacing w:line="360" w:lineRule="auto"/>
              <w:jc w:val="center"/>
            </w:pPr>
            <w:r w:rsidRPr="003A1FE8">
              <w:t>0.4</w:t>
            </w:r>
            <w:r w:rsidR="00D04C36">
              <w:t>9</w:t>
            </w:r>
          </w:p>
        </w:tc>
      </w:tr>
      <w:tr w:rsidR="003A1FE8" w:rsidRPr="003A1FE8" w14:paraId="77D0FD7D" w14:textId="77777777" w:rsidTr="00A25B39">
        <w:trPr>
          <w:trHeight w:val="732"/>
        </w:trPr>
        <w:tc>
          <w:tcPr>
            <w:tcW w:w="1435" w:type="dxa"/>
            <w:noWrap/>
            <w:vAlign w:val="center"/>
            <w:hideMark/>
          </w:tcPr>
          <w:p w14:paraId="192DA035" w14:textId="77777777" w:rsidR="003A1FE8" w:rsidRPr="003A1FE8" w:rsidRDefault="003A1FE8" w:rsidP="001D16D7">
            <w:pPr>
              <w:spacing w:line="360" w:lineRule="auto"/>
              <w:jc w:val="center"/>
            </w:pPr>
            <w:r w:rsidRPr="003A1FE8">
              <w:t>0.9000</w:t>
            </w:r>
          </w:p>
        </w:tc>
        <w:tc>
          <w:tcPr>
            <w:tcW w:w="1170" w:type="dxa"/>
            <w:noWrap/>
            <w:vAlign w:val="center"/>
            <w:hideMark/>
          </w:tcPr>
          <w:p w14:paraId="0667CC00" w14:textId="77777777" w:rsidR="003A1FE8" w:rsidRPr="003A1FE8" w:rsidRDefault="00D04C36" w:rsidP="001D16D7">
            <w:pPr>
              <w:spacing w:line="360" w:lineRule="auto"/>
              <w:jc w:val="center"/>
            </w:pPr>
            <w:r>
              <w:t>0.31</w:t>
            </w:r>
          </w:p>
        </w:tc>
        <w:tc>
          <w:tcPr>
            <w:tcW w:w="1109" w:type="dxa"/>
            <w:noWrap/>
            <w:vAlign w:val="center"/>
            <w:hideMark/>
          </w:tcPr>
          <w:p w14:paraId="5709DF0F" w14:textId="77777777" w:rsidR="003A1FE8" w:rsidRPr="003A1FE8" w:rsidRDefault="00D04C36" w:rsidP="001D16D7">
            <w:pPr>
              <w:spacing w:line="360" w:lineRule="auto"/>
              <w:jc w:val="center"/>
            </w:pPr>
            <w:r>
              <w:t>2.76</w:t>
            </w:r>
          </w:p>
        </w:tc>
        <w:tc>
          <w:tcPr>
            <w:tcW w:w="1238" w:type="dxa"/>
            <w:noWrap/>
            <w:vAlign w:val="center"/>
            <w:hideMark/>
          </w:tcPr>
          <w:p w14:paraId="30BF3218" w14:textId="77777777" w:rsidR="003A1FE8" w:rsidRPr="003A1FE8" w:rsidRDefault="003E442C" w:rsidP="001D16D7">
            <w:pPr>
              <w:spacing w:line="360" w:lineRule="auto"/>
              <w:jc w:val="center"/>
            </w:pPr>
            <w:r>
              <w:t>3.15</w:t>
            </w:r>
          </w:p>
        </w:tc>
        <w:tc>
          <w:tcPr>
            <w:tcW w:w="1238" w:type="dxa"/>
            <w:noWrap/>
            <w:vAlign w:val="center"/>
            <w:hideMark/>
          </w:tcPr>
          <w:p w14:paraId="31F18EEC" w14:textId="77777777" w:rsidR="003A1FE8" w:rsidRPr="003A1FE8" w:rsidRDefault="00D04C36" w:rsidP="001D16D7">
            <w:pPr>
              <w:spacing w:line="360" w:lineRule="auto"/>
              <w:jc w:val="center"/>
            </w:pPr>
            <w:r>
              <w:t>0.36</w:t>
            </w:r>
          </w:p>
        </w:tc>
        <w:tc>
          <w:tcPr>
            <w:tcW w:w="1238" w:type="dxa"/>
            <w:noWrap/>
            <w:vAlign w:val="center"/>
            <w:hideMark/>
          </w:tcPr>
          <w:p w14:paraId="1B04C329" w14:textId="77777777" w:rsidR="003A1FE8" w:rsidRPr="003A1FE8" w:rsidRDefault="00D04C36" w:rsidP="001D16D7">
            <w:pPr>
              <w:spacing w:line="360" w:lineRule="auto"/>
              <w:jc w:val="center"/>
            </w:pPr>
            <w:r>
              <w:t>-0.49</w:t>
            </w:r>
          </w:p>
        </w:tc>
        <w:tc>
          <w:tcPr>
            <w:tcW w:w="1238" w:type="dxa"/>
            <w:noWrap/>
            <w:vAlign w:val="center"/>
            <w:hideMark/>
          </w:tcPr>
          <w:p w14:paraId="20BFC40D" w14:textId="77777777" w:rsidR="003A1FE8" w:rsidRPr="003A1FE8" w:rsidRDefault="00D04C36" w:rsidP="001D16D7">
            <w:pPr>
              <w:spacing w:line="360" w:lineRule="auto"/>
              <w:jc w:val="center"/>
            </w:pPr>
            <w:r>
              <w:t>0.44</w:t>
            </w:r>
          </w:p>
        </w:tc>
      </w:tr>
      <w:tr w:rsidR="003A1FE8" w:rsidRPr="003A1FE8" w14:paraId="5739916E" w14:textId="77777777" w:rsidTr="00A25B39">
        <w:trPr>
          <w:trHeight w:val="732"/>
        </w:trPr>
        <w:tc>
          <w:tcPr>
            <w:tcW w:w="1435" w:type="dxa"/>
            <w:noWrap/>
            <w:vAlign w:val="center"/>
            <w:hideMark/>
          </w:tcPr>
          <w:p w14:paraId="27998B4A" w14:textId="77777777" w:rsidR="003A1FE8" w:rsidRPr="003A1FE8" w:rsidRDefault="0091127C" w:rsidP="001D16D7">
            <w:pPr>
              <w:spacing w:line="360" w:lineRule="auto"/>
              <w:jc w:val="center"/>
            </w:pPr>
            <w:r>
              <w:t>1.0002</w:t>
            </w:r>
          </w:p>
        </w:tc>
        <w:tc>
          <w:tcPr>
            <w:tcW w:w="1170" w:type="dxa"/>
            <w:noWrap/>
            <w:vAlign w:val="center"/>
            <w:hideMark/>
          </w:tcPr>
          <w:p w14:paraId="4881587E" w14:textId="77777777" w:rsidR="003A1FE8" w:rsidRPr="003A1FE8" w:rsidRDefault="00D04C36" w:rsidP="001D16D7">
            <w:pPr>
              <w:spacing w:line="360" w:lineRule="auto"/>
              <w:jc w:val="center"/>
            </w:pPr>
            <w:r>
              <w:t>0.31</w:t>
            </w:r>
          </w:p>
        </w:tc>
        <w:tc>
          <w:tcPr>
            <w:tcW w:w="1109" w:type="dxa"/>
            <w:noWrap/>
            <w:vAlign w:val="center"/>
            <w:hideMark/>
          </w:tcPr>
          <w:p w14:paraId="252CC5F9" w14:textId="77777777" w:rsidR="003A1FE8" w:rsidRPr="003A1FE8" w:rsidRDefault="00D04C36" w:rsidP="001D16D7">
            <w:pPr>
              <w:spacing w:line="360" w:lineRule="auto"/>
              <w:jc w:val="center"/>
            </w:pPr>
            <w:r>
              <w:t>2.48</w:t>
            </w:r>
          </w:p>
        </w:tc>
        <w:tc>
          <w:tcPr>
            <w:tcW w:w="1238" w:type="dxa"/>
            <w:noWrap/>
            <w:vAlign w:val="center"/>
            <w:hideMark/>
          </w:tcPr>
          <w:p w14:paraId="41B3A006" w14:textId="77777777" w:rsidR="003A1FE8" w:rsidRPr="003A1FE8" w:rsidRDefault="003E442C" w:rsidP="001D16D7">
            <w:pPr>
              <w:spacing w:line="360" w:lineRule="auto"/>
              <w:jc w:val="center"/>
            </w:pPr>
            <w:r>
              <w:t>3.20</w:t>
            </w:r>
          </w:p>
        </w:tc>
        <w:tc>
          <w:tcPr>
            <w:tcW w:w="1238" w:type="dxa"/>
            <w:noWrap/>
            <w:vAlign w:val="center"/>
            <w:hideMark/>
          </w:tcPr>
          <w:p w14:paraId="230ED35C" w14:textId="77777777" w:rsidR="003A1FE8" w:rsidRPr="003A1FE8" w:rsidRDefault="00D04C36" w:rsidP="001D16D7">
            <w:pPr>
              <w:spacing w:line="360" w:lineRule="auto"/>
              <w:jc w:val="center"/>
            </w:pPr>
            <w:r>
              <w:t>0.40</w:t>
            </w:r>
          </w:p>
        </w:tc>
        <w:tc>
          <w:tcPr>
            <w:tcW w:w="1238" w:type="dxa"/>
            <w:noWrap/>
            <w:vAlign w:val="center"/>
            <w:hideMark/>
          </w:tcPr>
          <w:p w14:paraId="0ACF2759" w14:textId="77777777" w:rsidR="003A1FE8" w:rsidRPr="003A1FE8" w:rsidRDefault="00D04C36" w:rsidP="001D16D7">
            <w:pPr>
              <w:spacing w:line="360" w:lineRule="auto"/>
              <w:jc w:val="center"/>
            </w:pPr>
            <w:r>
              <w:t>-0.50</w:t>
            </w:r>
          </w:p>
        </w:tc>
        <w:tc>
          <w:tcPr>
            <w:tcW w:w="1238" w:type="dxa"/>
            <w:noWrap/>
            <w:vAlign w:val="center"/>
            <w:hideMark/>
          </w:tcPr>
          <w:p w14:paraId="48253A47" w14:textId="77777777" w:rsidR="003A1FE8" w:rsidRPr="003A1FE8" w:rsidRDefault="00D04C36" w:rsidP="001D16D7">
            <w:pPr>
              <w:spacing w:line="360" w:lineRule="auto"/>
              <w:jc w:val="center"/>
            </w:pPr>
            <w:r>
              <w:t>0.39</w:t>
            </w:r>
          </w:p>
        </w:tc>
      </w:tr>
    </w:tbl>
    <w:p w14:paraId="568D086B" w14:textId="77777777" w:rsidR="00A25B39" w:rsidRDefault="00A25B39" w:rsidP="001D16D7">
      <w:pPr>
        <w:tabs>
          <w:tab w:val="left" w:pos="1785"/>
        </w:tabs>
        <w:spacing w:line="360" w:lineRule="auto"/>
        <w:jc w:val="both"/>
      </w:pPr>
    </w:p>
    <w:p w14:paraId="7B88DA71" w14:textId="77777777" w:rsidR="003A1FE8" w:rsidRPr="006C5AA2" w:rsidRDefault="00B62FF8" w:rsidP="001D16D7">
      <w:pPr>
        <w:tabs>
          <w:tab w:val="left" w:pos="1785"/>
        </w:tabs>
        <w:spacing w:line="360" w:lineRule="auto"/>
        <w:jc w:val="both"/>
        <w:rPr>
          <w:sz w:val="32"/>
          <w:szCs w:val="32"/>
        </w:rPr>
      </w:pPr>
      <w:r>
        <w:t xml:space="preserve">The Langmuir isotherm linear plot for the methylene blue adsorption onto commercial carbon </w:t>
      </w:r>
      <w:r w:rsidR="00A25B39">
        <w:t>black is given in the Figure 3.23</w:t>
      </w:r>
      <w:r>
        <w:t>.</w:t>
      </w:r>
    </w:p>
    <w:p w14:paraId="4C311EA1" w14:textId="77777777" w:rsidR="00A25B39" w:rsidRDefault="00766866" w:rsidP="001D16D7">
      <w:pPr>
        <w:keepNext/>
        <w:spacing w:line="360" w:lineRule="auto"/>
        <w:jc w:val="both"/>
      </w:pPr>
      <w:r>
        <w:rPr>
          <w:noProof/>
          <w:lang w:val="en-GB" w:eastAsia="en-GB"/>
        </w:rPr>
        <w:lastRenderedPageBreak/>
        <w:drawing>
          <wp:inline distT="0" distB="0" distL="0" distR="0" wp14:anchorId="4F6BF5CB" wp14:editId="7BC1587D">
            <wp:extent cx="5210175" cy="2581275"/>
            <wp:effectExtent l="0" t="0" r="9525" b="952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370F0D1" w14:textId="77777777" w:rsidR="00976ADF" w:rsidRPr="00D64C75" w:rsidRDefault="00A25B39" w:rsidP="00D64C75">
      <w:pPr>
        <w:pStyle w:val="Caption"/>
        <w:spacing w:line="360" w:lineRule="auto"/>
        <w:rPr>
          <w:i w:val="0"/>
          <w:iCs w:val="0"/>
          <w:color w:val="auto"/>
          <w:sz w:val="24"/>
          <w:szCs w:val="24"/>
        </w:rPr>
      </w:pPr>
      <w:bookmarkStart w:id="532" w:name="_Toc80342696"/>
      <w:r w:rsidRPr="00D64C75">
        <w:rPr>
          <w:b/>
          <w:bCs/>
          <w:i w:val="0"/>
          <w:iCs w:val="0"/>
          <w:color w:val="auto"/>
          <w:sz w:val="24"/>
          <w:szCs w:val="24"/>
        </w:rPr>
        <w:t xml:space="preserve">Figure </w:t>
      </w:r>
      <w:r w:rsidRPr="00D64C75">
        <w:rPr>
          <w:b/>
          <w:bCs/>
          <w:i w:val="0"/>
          <w:iCs w:val="0"/>
          <w:color w:val="auto"/>
          <w:sz w:val="24"/>
          <w:szCs w:val="24"/>
        </w:rPr>
        <w:fldChar w:fldCharType="begin"/>
      </w:r>
      <w:r w:rsidRPr="00D64C75">
        <w:rPr>
          <w:b/>
          <w:bCs/>
          <w:i w:val="0"/>
          <w:iCs w:val="0"/>
          <w:color w:val="auto"/>
          <w:sz w:val="24"/>
          <w:szCs w:val="24"/>
        </w:rPr>
        <w:instrText xml:space="preserve"> STYLEREF 1 \s </w:instrText>
      </w:r>
      <w:r w:rsidRPr="00D64C75">
        <w:rPr>
          <w:b/>
          <w:bCs/>
          <w:i w:val="0"/>
          <w:iCs w:val="0"/>
          <w:color w:val="auto"/>
          <w:sz w:val="24"/>
          <w:szCs w:val="24"/>
        </w:rPr>
        <w:fldChar w:fldCharType="separate"/>
      </w:r>
      <w:r w:rsidRPr="00D64C75">
        <w:rPr>
          <w:b/>
          <w:bCs/>
          <w:i w:val="0"/>
          <w:iCs w:val="0"/>
          <w:noProof/>
          <w:color w:val="auto"/>
          <w:sz w:val="24"/>
          <w:szCs w:val="24"/>
        </w:rPr>
        <w:t>3</w:t>
      </w:r>
      <w:r w:rsidRPr="00D64C75">
        <w:rPr>
          <w:b/>
          <w:bCs/>
          <w:i w:val="0"/>
          <w:iCs w:val="0"/>
          <w:color w:val="auto"/>
          <w:sz w:val="24"/>
          <w:szCs w:val="24"/>
        </w:rPr>
        <w:fldChar w:fldCharType="end"/>
      </w:r>
      <w:r w:rsidRPr="00D64C75">
        <w:rPr>
          <w:b/>
          <w:bCs/>
          <w:i w:val="0"/>
          <w:iCs w:val="0"/>
          <w:color w:val="auto"/>
          <w:sz w:val="24"/>
          <w:szCs w:val="24"/>
        </w:rPr>
        <w:t>.</w:t>
      </w:r>
      <w:r w:rsidRPr="00D64C75">
        <w:rPr>
          <w:b/>
          <w:bCs/>
          <w:i w:val="0"/>
          <w:iCs w:val="0"/>
          <w:color w:val="auto"/>
          <w:sz w:val="24"/>
          <w:szCs w:val="24"/>
        </w:rPr>
        <w:fldChar w:fldCharType="begin"/>
      </w:r>
      <w:r w:rsidRPr="00D64C75">
        <w:rPr>
          <w:b/>
          <w:bCs/>
          <w:i w:val="0"/>
          <w:iCs w:val="0"/>
          <w:color w:val="auto"/>
          <w:sz w:val="24"/>
          <w:szCs w:val="24"/>
        </w:rPr>
        <w:instrText xml:space="preserve"> SEQ Figure \* ARABIC \s 1 </w:instrText>
      </w:r>
      <w:r w:rsidRPr="00D64C75">
        <w:rPr>
          <w:b/>
          <w:bCs/>
          <w:i w:val="0"/>
          <w:iCs w:val="0"/>
          <w:color w:val="auto"/>
          <w:sz w:val="24"/>
          <w:szCs w:val="24"/>
        </w:rPr>
        <w:fldChar w:fldCharType="separate"/>
      </w:r>
      <w:r w:rsidRPr="00D64C75">
        <w:rPr>
          <w:b/>
          <w:bCs/>
          <w:i w:val="0"/>
          <w:iCs w:val="0"/>
          <w:noProof/>
          <w:color w:val="auto"/>
          <w:sz w:val="24"/>
          <w:szCs w:val="24"/>
        </w:rPr>
        <w:t>23</w:t>
      </w:r>
      <w:r w:rsidRPr="00D64C75">
        <w:rPr>
          <w:b/>
          <w:bCs/>
          <w:i w:val="0"/>
          <w:iCs w:val="0"/>
          <w:color w:val="auto"/>
          <w:sz w:val="24"/>
          <w:szCs w:val="24"/>
        </w:rPr>
        <w:fldChar w:fldCharType="end"/>
      </w:r>
      <w:r w:rsidRPr="00D64C75">
        <w:rPr>
          <w:b/>
          <w:bCs/>
          <w:i w:val="0"/>
          <w:iCs w:val="0"/>
          <w:color w:val="auto"/>
          <w:sz w:val="24"/>
          <w:szCs w:val="24"/>
        </w:rPr>
        <w:t>.</w:t>
      </w:r>
      <w:r w:rsidRPr="00D64C75">
        <w:rPr>
          <w:i w:val="0"/>
          <w:iCs w:val="0"/>
          <w:color w:val="auto"/>
          <w:sz w:val="24"/>
          <w:szCs w:val="24"/>
        </w:rPr>
        <w:t xml:space="preserve"> Langmuir adsorption model for the removal of methylene blue on commercial carbon black.</w:t>
      </w:r>
      <w:bookmarkEnd w:id="532"/>
    </w:p>
    <w:p w14:paraId="6ED32BBC" w14:textId="77777777" w:rsidR="00B62FF8" w:rsidRDefault="00976ADF" w:rsidP="001D16D7">
      <w:pPr>
        <w:keepNext/>
        <w:keepLines/>
        <w:numPr>
          <w:ilvl w:val="3"/>
          <w:numId w:val="0"/>
        </w:numPr>
        <w:spacing w:after="0" w:line="360" w:lineRule="auto"/>
        <w:outlineLvl w:val="3"/>
        <w:rPr>
          <w:rFonts w:eastAsiaTheme="minorEastAsia"/>
          <w:iCs/>
        </w:rPr>
      </w:pPr>
      <w:bookmarkStart w:id="533" w:name="_Toc80342977"/>
      <w:bookmarkStart w:id="534" w:name="_Toc80362507"/>
      <w:r>
        <w:rPr>
          <w:rFonts w:eastAsiaTheme="minorEastAsia"/>
          <w:iCs/>
        </w:rPr>
        <w:t>The F</w:t>
      </w:r>
      <w:r w:rsidR="00B62FF8">
        <w:rPr>
          <w:rFonts w:eastAsiaTheme="minorEastAsia"/>
          <w:iCs/>
        </w:rPr>
        <w:t>reundlich isotherm linear plot for the methylene blue adsorption onto commercial</w:t>
      </w:r>
      <w:bookmarkEnd w:id="533"/>
      <w:bookmarkEnd w:id="534"/>
    </w:p>
    <w:p w14:paraId="3641B2C6" w14:textId="77777777" w:rsidR="003A1FE8" w:rsidRPr="006C5AA2" w:rsidRDefault="00976ADF" w:rsidP="001D16D7">
      <w:pPr>
        <w:keepNext/>
        <w:keepLines/>
        <w:numPr>
          <w:ilvl w:val="3"/>
          <w:numId w:val="0"/>
        </w:numPr>
        <w:spacing w:after="0" w:line="360" w:lineRule="auto"/>
        <w:ind w:left="864" w:hanging="864"/>
        <w:outlineLvl w:val="3"/>
        <w:rPr>
          <w:rFonts w:eastAsiaTheme="minorEastAsia"/>
          <w:iCs/>
        </w:rPr>
      </w:pPr>
      <w:bookmarkStart w:id="535" w:name="_Toc80342978"/>
      <w:bookmarkStart w:id="536" w:name="_Toc80362508"/>
      <w:r>
        <w:rPr>
          <w:rFonts w:eastAsiaTheme="minorEastAsia"/>
          <w:iCs/>
        </w:rPr>
        <w:t>carbon</w:t>
      </w:r>
      <w:r w:rsidR="00B62FF8">
        <w:rPr>
          <w:rFonts w:eastAsiaTheme="minorEastAsia"/>
          <w:iCs/>
        </w:rPr>
        <w:t xml:space="preserve"> blac</w:t>
      </w:r>
      <w:r w:rsidR="00A25B39">
        <w:rPr>
          <w:rFonts w:eastAsiaTheme="minorEastAsia"/>
          <w:iCs/>
        </w:rPr>
        <w:t>k is given in Figure 3.24</w:t>
      </w:r>
      <w:r w:rsidR="00B62FF8">
        <w:rPr>
          <w:rFonts w:eastAsiaTheme="minorEastAsia"/>
          <w:iCs/>
        </w:rPr>
        <w:t>.</w:t>
      </w:r>
      <w:bookmarkEnd w:id="535"/>
      <w:bookmarkEnd w:id="536"/>
    </w:p>
    <w:p w14:paraId="117429ED" w14:textId="77777777" w:rsidR="00A25B39" w:rsidRDefault="00766866" w:rsidP="001D16D7">
      <w:pPr>
        <w:keepNext/>
        <w:spacing w:line="360" w:lineRule="auto"/>
        <w:jc w:val="both"/>
      </w:pPr>
      <w:r>
        <w:rPr>
          <w:noProof/>
          <w:lang w:val="en-GB" w:eastAsia="en-GB"/>
        </w:rPr>
        <w:drawing>
          <wp:inline distT="0" distB="0" distL="0" distR="0" wp14:anchorId="436CBB41" wp14:editId="3D589297">
            <wp:extent cx="5210175" cy="2743200"/>
            <wp:effectExtent l="0" t="0" r="9525"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0793454" w14:textId="77777777" w:rsidR="003A1FE8" w:rsidRPr="00D64C75" w:rsidRDefault="00A25B39" w:rsidP="001D16D7">
      <w:pPr>
        <w:pStyle w:val="Caption"/>
        <w:spacing w:line="360" w:lineRule="auto"/>
        <w:jc w:val="both"/>
        <w:rPr>
          <w:i w:val="0"/>
          <w:iCs w:val="0"/>
          <w:color w:val="auto"/>
          <w:sz w:val="24"/>
          <w:szCs w:val="24"/>
        </w:rPr>
      </w:pPr>
      <w:bookmarkStart w:id="537" w:name="_Toc80342697"/>
      <w:r w:rsidRPr="00D64C75">
        <w:rPr>
          <w:b/>
          <w:bCs/>
          <w:i w:val="0"/>
          <w:iCs w:val="0"/>
          <w:color w:val="auto"/>
          <w:sz w:val="24"/>
          <w:szCs w:val="24"/>
        </w:rPr>
        <w:t xml:space="preserve">Figure </w:t>
      </w:r>
      <w:r w:rsidRPr="00D64C75">
        <w:rPr>
          <w:b/>
          <w:bCs/>
          <w:i w:val="0"/>
          <w:iCs w:val="0"/>
          <w:color w:val="auto"/>
          <w:sz w:val="24"/>
          <w:szCs w:val="24"/>
        </w:rPr>
        <w:fldChar w:fldCharType="begin"/>
      </w:r>
      <w:r w:rsidRPr="00D64C75">
        <w:rPr>
          <w:b/>
          <w:bCs/>
          <w:i w:val="0"/>
          <w:iCs w:val="0"/>
          <w:color w:val="auto"/>
          <w:sz w:val="24"/>
          <w:szCs w:val="24"/>
        </w:rPr>
        <w:instrText xml:space="preserve"> STYLEREF 1 \s </w:instrText>
      </w:r>
      <w:r w:rsidRPr="00D64C75">
        <w:rPr>
          <w:b/>
          <w:bCs/>
          <w:i w:val="0"/>
          <w:iCs w:val="0"/>
          <w:color w:val="auto"/>
          <w:sz w:val="24"/>
          <w:szCs w:val="24"/>
        </w:rPr>
        <w:fldChar w:fldCharType="separate"/>
      </w:r>
      <w:r w:rsidRPr="00D64C75">
        <w:rPr>
          <w:b/>
          <w:bCs/>
          <w:i w:val="0"/>
          <w:iCs w:val="0"/>
          <w:noProof/>
          <w:color w:val="auto"/>
          <w:sz w:val="24"/>
          <w:szCs w:val="24"/>
        </w:rPr>
        <w:t>3</w:t>
      </w:r>
      <w:r w:rsidRPr="00D64C75">
        <w:rPr>
          <w:b/>
          <w:bCs/>
          <w:i w:val="0"/>
          <w:iCs w:val="0"/>
          <w:color w:val="auto"/>
          <w:sz w:val="24"/>
          <w:szCs w:val="24"/>
        </w:rPr>
        <w:fldChar w:fldCharType="end"/>
      </w:r>
      <w:r w:rsidRPr="00D64C75">
        <w:rPr>
          <w:b/>
          <w:bCs/>
          <w:i w:val="0"/>
          <w:iCs w:val="0"/>
          <w:color w:val="auto"/>
          <w:sz w:val="24"/>
          <w:szCs w:val="24"/>
        </w:rPr>
        <w:t>.</w:t>
      </w:r>
      <w:r w:rsidRPr="00D64C75">
        <w:rPr>
          <w:b/>
          <w:bCs/>
          <w:i w:val="0"/>
          <w:iCs w:val="0"/>
          <w:color w:val="auto"/>
          <w:sz w:val="24"/>
          <w:szCs w:val="24"/>
        </w:rPr>
        <w:fldChar w:fldCharType="begin"/>
      </w:r>
      <w:r w:rsidRPr="00D64C75">
        <w:rPr>
          <w:b/>
          <w:bCs/>
          <w:i w:val="0"/>
          <w:iCs w:val="0"/>
          <w:color w:val="auto"/>
          <w:sz w:val="24"/>
          <w:szCs w:val="24"/>
        </w:rPr>
        <w:instrText xml:space="preserve"> SEQ Figure \* ARABIC \s 1 </w:instrText>
      </w:r>
      <w:r w:rsidRPr="00D64C75">
        <w:rPr>
          <w:b/>
          <w:bCs/>
          <w:i w:val="0"/>
          <w:iCs w:val="0"/>
          <w:color w:val="auto"/>
          <w:sz w:val="24"/>
          <w:szCs w:val="24"/>
        </w:rPr>
        <w:fldChar w:fldCharType="separate"/>
      </w:r>
      <w:r w:rsidRPr="00D64C75">
        <w:rPr>
          <w:b/>
          <w:bCs/>
          <w:i w:val="0"/>
          <w:iCs w:val="0"/>
          <w:noProof/>
          <w:color w:val="auto"/>
          <w:sz w:val="24"/>
          <w:szCs w:val="24"/>
        </w:rPr>
        <w:t>24</w:t>
      </w:r>
      <w:r w:rsidRPr="00D64C75">
        <w:rPr>
          <w:b/>
          <w:bCs/>
          <w:i w:val="0"/>
          <w:iCs w:val="0"/>
          <w:color w:val="auto"/>
          <w:sz w:val="24"/>
          <w:szCs w:val="24"/>
        </w:rPr>
        <w:fldChar w:fldCharType="end"/>
      </w:r>
      <w:r w:rsidRPr="00D64C75">
        <w:rPr>
          <w:i w:val="0"/>
          <w:iCs w:val="0"/>
          <w:color w:val="auto"/>
          <w:sz w:val="24"/>
          <w:szCs w:val="24"/>
        </w:rPr>
        <w:t>. Freundlich adsorption model for the removal of methylene blue on commercial carbon black</w:t>
      </w:r>
      <w:bookmarkEnd w:id="537"/>
    </w:p>
    <w:p w14:paraId="34D93C14" w14:textId="77777777" w:rsidR="003A1FE8" w:rsidRPr="003A1FE8" w:rsidRDefault="003A1FE8" w:rsidP="001D16D7">
      <w:pPr>
        <w:spacing w:line="360" w:lineRule="auto"/>
        <w:jc w:val="both"/>
      </w:pPr>
    </w:p>
    <w:p w14:paraId="0CE2A2A3" w14:textId="77777777" w:rsidR="00E2706E" w:rsidRDefault="003E442C" w:rsidP="001D16D7">
      <w:pPr>
        <w:pStyle w:val="Heading3"/>
        <w:spacing w:line="360" w:lineRule="auto"/>
      </w:pPr>
      <w:bookmarkStart w:id="538" w:name="_Toc80362509"/>
      <w:r>
        <w:lastRenderedPageBreak/>
        <w:t xml:space="preserve">The Langmuir and Freundlich isotherm constants </w:t>
      </w:r>
      <w:r w:rsidR="00A25B39">
        <w:t xml:space="preserve">and </w:t>
      </w:r>
      <w:r w:rsidR="00CD34B5">
        <w:t xml:space="preserve">determination coefficients </w:t>
      </w:r>
      <w:r w:rsidR="00CD34B5" w:rsidRPr="00855975">
        <w:t>(</w:t>
      </w:r>
      <m:oMath>
        <m:sSup>
          <m:sSupPr>
            <m:ctrlPr>
              <w:rPr>
                <w:rFonts w:ascii="Cambria Math" w:hAnsi="Cambria Math"/>
              </w:rPr>
            </m:ctrlPr>
          </m:sSupPr>
          <m:e>
            <m:r>
              <m:rPr>
                <m:sty m:val="b"/>
              </m:rPr>
              <w:rPr>
                <w:rFonts w:ascii="Cambria Math" w:hAnsi="Cambria Math"/>
              </w:rPr>
              <m:t>R</m:t>
            </m:r>
          </m:e>
          <m:sup>
            <m:r>
              <m:rPr>
                <m:sty m:val="b"/>
              </m:rPr>
              <w:rPr>
                <w:rFonts w:ascii="Cambria Math" w:hAnsi="Cambria Math"/>
              </w:rPr>
              <m:t>2</m:t>
            </m:r>
          </m:sup>
        </m:sSup>
        <m:r>
          <m:rPr>
            <m:sty m:val="b"/>
          </m:rPr>
          <w:rPr>
            <w:rFonts w:ascii="Cambria Math" w:hAnsi="Cambria Math"/>
          </w:rPr>
          <m:t>)</m:t>
        </m:r>
      </m:oMath>
      <w:r w:rsidR="00CD34B5">
        <w:t xml:space="preserve"> for</w:t>
      </w:r>
      <w:r>
        <w:t xml:space="preserve"> methylene blue adsorption</w:t>
      </w:r>
      <w:r w:rsidR="00CD34B5">
        <w:t xml:space="preserve"> </w:t>
      </w:r>
      <w:r w:rsidR="00855975">
        <w:t>on adsorbents</w:t>
      </w:r>
      <w:r w:rsidR="00CD34B5">
        <w:t>.</w:t>
      </w:r>
      <w:bookmarkEnd w:id="538"/>
    </w:p>
    <w:p w14:paraId="6D85F2BF" w14:textId="77777777" w:rsidR="00855975" w:rsidRPr="00855975" w:rsidRDefault="00855975" w:rsidP="001D16D7">
      <w:pPr>
        <w:spacing w:line="360" w:lineRule="auto"/>
      </w:pPr>
    </w:p>
    <w:p w14:paraId="46BE77AE" w14:textId="77777777" w:rsidR="00E2706E" w:rsidRPr="00855975" w:rsidRDefault="00D64C75" w:rsidP="00D64C75">
      <w:pPr>
        <w:tabs>
          <w:tab w:val="left" w:pos="720"/>
        </w:tabs>
        <w:spacing w:line="360" w:lineRule="auto"/>
        <w:jc w:val="both"/>
        <w:rPr>
          <w:szCs w:val="24"/>
        </w:rPr>
      </w:pPr>
      <w:r>
        <w:rPr>
          <w:szCs w:val="24"/>
        </w:rPr>
        <w:tab/>
      </w:r>
      <w:r w:rsidR="00EF789B">
        <w:rPr>
          <w:szCs w:val="24"/>
        </w:rPr>
        <w:t>Table 3.26</w:t>
      </w:r>
      <w:r w:rsidR="00BC7DA9" w:rsidRPr="00855975">
        <w:rPr>
          <w:szCs w:val="24"/>
        </w:rPr>
        <w:t xml:space="preserve"> </w:t>
      </w:r>
      <w:r w:rsidR="00317765" w:rsidRPr="00855975">
        <w:rPr>
          <w:szCs w:val="24"/>
        </w:rPr>
        <w:t xml:space="preserve">lists the values of the isotherm constants as well as the determination </w:t>
      </w:r>
      <w:r w:rsidR="00855975" w:rsidRPr="00855975">
        <w:rPr>
          <w:szCs w:val="24"/>
        </w:rPr>
        <w:t>coefficients</w:t>
      </w:r>
      <w:r w:rsidR="00317765" w:rsidRPr="00855975">
        <w:rPr>
          <w:szCs w:val="24"/>
        </w:rPr>
        <w:t xml:space="preserve"> (</w:t>
      </w:r>
      <m:oMath>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 xml:space="preserve">) </m:t>
        </m:r>
      </m:oMath>
      <w:r w:rsidR="00317765" w:rsidRPr="00855975">
        <w:rPr>
          <w:szCs w:val="24"/>
        </w:rPr>
        <w:t>for</w:t>
      </w:r>
      <w:r w:rsidR="00BC7DA9" w:rsidRPr="00855975">
        <w:rPr>
          <w:szCs w:val="24"/>
        </w:rPr>
        <w:t xml:space="preserve"> tire pyrolytic </w:t>
      </w:r>
      <w:r w:rsidR="00855975" w:rsidRPr="00855975">
        <w:rPr>
          <w:szCs w:val="24"/>
        </w:rPr>
        <w:t>char, demineralized</w:t>
      </w:r>
      <w:r w:rsidR="00CD34B5" w:rsidRPr="00855975">
        <w:rPr>
          <w:szCs w:val="24"/>
        </w:rPr>
        <w:t xml:space="preserve"> tire char, activated tire char and commercial carbon black</w:t>
      </w:r>
      <w:r w:rsidR="006523FC">
        <w:rPr>
          <w:szCs w:val="24"/>
        </w:rPr>
        <w:t>.</w:t>
      </w:r>
    </w:p>
    <w:p w14:paraId="14023670" w14:textId="77777777" w:rsidR="00A25B39" w:rsidRPr="00D64C75" w:rsidRDefault="00A25B39" w:rsidP="001D16D7">
      <w:pPr>
        <w:pStyle w:val="Caption"/>
        <w:keepNext/>
        <w:spacing w:line="360" w:lineRule="auto"/>
        <w:rPr>
          <w:i w:val="0"/>
          <w:iCs w:val="0"/>
          <w:color w:val="auto"/>
          <w:sz w:val="24"/>
          <w:szCs w:val="24"/>
        </w:rPr>
      </w:pPr>
      <w:bookmarkStart w:id="539" w:name="_Toc80353627"/>
      <w:r w:rsidRPr="00D64C75">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26</w:t>
      </w:r>
      <w:r w:rsidR="009449F2">
        <w:rPr>
          <w:b/>
          <w:bCs/>
          <w:i w:val="0"/>
          <w:iCs w:val="0"/>
          <w:color w:val="auto"/>
          <w:sz w:val="24"/>
          <w:szCs w:val="24"/>
        </w:rPr>
        <w:fldChar w:fldCharType="end"/>
      </w:r>
      <w:r w:rsidRPr="00D64C75">
        <w:rPr>
          <w:b/>
          <w:bCs/>
          <w:i w:val="0"/>
          <w:iCs w:val="0"/>
          <w:color w:val="auto"/>
          <w:sz w:val="24"/>
          <w:szCs w:val="24"/>
        </w:rPr>
        <w:t>.</w:t>
      </w:r>
      <w:r w:rsidRPr="00D64C75">
        <w:rPr>
          <w:i w:val="0"/>
          <w:iCs w:val="0"/>
          <w:color w:val="auto"/>
          <w:sz w:val="24"/>
          <w:szCs w:val="24"/>
        </w:rPr>
        <w:t xml:space="preserve"> The Langmuir and Freundlich isotherm constants for methylene blue adsorption on tire pyrolytic char</w:t>
      </w:r>
      <w:bookmarkEnd w:id="539"/>
    </w:p>
    <w:tbl>
      <w:tblPr>
        <w:tblStyle w:val="TableGrid"/>
        <w:tblW w:w="0" w:type="auto"/>
        <w:tblLook w:val="04A0" w:firstRow="1" w:lastRow="0" w:firstColumn="1" w:lastColumn="0" w:noHBand="0" w:noVBand="1"/>
      </w:tblPr>
      <w:tblGrid>
        <w:gridCol w:w="1629"/>
        <w:gridCol w:w="996"/>
        <w:gridCol w:w="1394"/>
        <w:gridCol w:w="1235"/>
        <w:gridCol w:w="1131"/>
        <w:gridCol w:w="1080"/>
        <w:gridCol w:w="1080"/>
      </w:tblGrid>
      <w:tr w:rsidR="00855975" w:rsidRPr="003A1FE8" w14:paraId="0CF5C329" w14:textId="77777777" w:rsidTr="00A517EA">
        <w:trPr>
          <w:trHeight w:val="1242"/>
        </w:trPr>
        <w:tc>
          <w:tcPr>
            <w:tcW w:w="1629" w:type="dxa"/>
            <w:vMerge w:val="restart"/>
            <w:vAlign w:val="center"/>
          </w:tcPr>
          <w:p w14:paraId="33EF3391" w14:textId="77777777" w:rsidR="00855975" w:rsidRPr="003A1FE8" w:rsidRDefault="00855975" w:rsidP="001D16D7">
            <w:pPr>
              <w:spacing w:line="360" w:lineRule="auto"/>
              <w:jc w:val="center"/>
            </w:pPr>
            <w:r>
              <w:t xml:space="preserve"> Type of adsorbent</w:t>
            </w:r>
          </w:p>
        </w:tc>
        <w:tc>
          <w:tcPr>
            <w:tcW w:w="3625" w:type="dxa"/>
            <w:gridSpan w:val="3"/>
            <w:vAlign w:val="center"/>
          </w:tcPr>
          <w:p w14:paraId="7A9A0316" w14:textId="77777777" w:rsidR="00855975" w:rsidRPr="003A1FE8" w:rsidRDefault="00855975" w:rsidP="001D16D7">
            <w:pPr>
              <w:spacing w:line="360" w:lineRule="auto"/>
              <w:jc w:val="center"/>
            </w:pPr>
            <w:r w:rsidRPr="003A1FE8">
              <w:t>Langmuir isotherm model</w:t>
            </w:r>
          </w:p>
        </w:tc>
        <w:tc>
          <w:tcPr>
            <w:tcW w:w="3291" w:type="dxa"/>
            <w:gridSpan w:val="3"/>
            <w:vAlign w:val="center"/>
          </w:tcPr>
          <w:p w14:paraId="017552CA" w14:textId="77777777" w:rsidR="00855975" w:rsidRPr="003A1FE8" w:rsidRDefault="00855975" w:rsidP="001D16D7">
            <w:pPr>
              <w:spacing w:line="360" w:lineRule="auto"/>
              <w:jc w:val="center"/>
            </w:pPr>
            <w:r>
              <w:t xml:space="preserve">Freundlich isotherm </w:t>
            </w:r>
            <w:r w:rsidRPr="003A1FE8">
              <w:t>model</w:t>
            </w:r>
          </w:p>
        </w:tc>
      </w:tr>
      <w:tr w:rsidR="00855975" w:rsidRPr="003A1FE8" w14:paraId="2617E124" w14:textId="77777777" w:rsidTr="00A517EA">
        <w:trPr>
          <w:trHeight w:val="1242"/>
        </w:trPr>
        <w:tc>
          <w:tcPr>
            <w:tcW w:w="1629" w:type="dxa"/>
            <w:vMerge/>
            <w:vAlign w:val="center"/>
          </w:tcPr>
          <w:p w14:paraId="4B4CC314" w14:textId="77777777" w:rsidR="00855975" w:rsidRDefault="00855975" w:rsidP="001D16D7">
            <w:pPr>
              <w:spacing w:line="360" w:lineRule="auto"/>
              <w:jc w:val="center"/>
              <w:rPr>
                <w:rFonts w:eastAsia="Times New Roman" w:cs="Iskoola Pota"/>
                <w:iCs/>
              </w:rPr>
            </w:pPr>
          </w:p>
        </w:tc>
        <w:tc>
          <w:tcPr>
            <w:tcW w:w="996" w:type="dxa"/>
            <w:vAlign w:val="center"/>
          </w:tcPr>
          <w:p w14:paraId="5AE4AAAC" w14:textId="77777777" w:rsidR="00855975" w:rsidRPr="003A1FE8" w:rsidRDefault="00DF6C48" w:rsidP="001D16D7">
            <w:pPr>
              <w:spacing w:line="360" w:lineRule="auto"/>
              <w:jc w:val="center"/>
              <w:rPr>
                <w:iCs/>
              </w:rPr>
            </w:pPr>
            <m:oMathPara>
              <m:oMath>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2</m:t>
                    </m:r>
                  </m:sup>
                </m:sSup>
              </m:oMath>
            </m:oMathPara>
          </w:p>
        </w:tc>
        <w:tc>
          <w:tcPr>
            <w:tcW w:w="1394" w:type="dxa"/>
            <w:vAlign w:val="center"/>
          </w:tcPr>
          <w:p w14:paraId="117466E6" w14:textId="77777777" w:rsidR="00855975" w:rsidRPr="003A1FE8" w:rsidRDefault="00DF6C48" w:rsidP="001D16D7">
            <w:pPr>
              <w:spacing w:line="360" w:lineRule="auto"/>
              <w:jc w:val="center"/>
              <w:rPr>
                <w:iCs/>
              </w:rPr>
            </w:pPr>
            <m:oMath>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max</m:t>
                  </m:r>
                </m:sub>
              </m:sSub>
            </m:oMath>
            <w:r w:rsidR="00855975" w:rsidRPr="003A1FE8">
              <w:rPr>
                <w:rFonts w:eastAsiaTheme="minorEastAsia"/>
                <w:iCs/>
              </w:rPr>
              <w:t>(mg/g)</w:t>
            </w:r>
          </w:p>
        </w:tc>
        <w:tc>
          <w:tcPr>
            <w:tcW w:w="1235" w:type="dxa"/>
            <w:vAlign w:val="center"/>
          </w:tcPr>
          <w:p w14:paraId="399C33F0" w14:textId="77777777" w:rsidR="00855975" w:rsidRPr="003A1FE8" w:rsidRDefault="00DF6C48" w:rsidP="001D16D7">
            <w:pPr>
              <w:spacing w:line="360" w:lineRule="auto"/>
              <w:jc w:val="center"/>
            </w:pPr>
            <m:oMath>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L</m:t>
                  </m:r>
                </m:sub>
              </m:sSub>
            </m:oMath>
            <w:r w:rsidR="00855975" w:rsidRPr="003A1FE8">
              <w:rPr>
                <w:rFonts w:eastAsiaTheme="minorEastAsia"/>
                <w:iCs/>
              </w:rPr>
              <w:t>(L/mg)</w:t>
            </w:r>
          </w:p>
        </w:tc>
        <w:tc>
          <w:tcPr>
            <w:tcW w:w="1131" w:type="dxa"/>
            <w:vAlign w:val="center"/>
          </w:tcPr>
          <w:p w14:paraId="3881425F" w14:textId="77777777" w:rsidR="00855975" w:rsidRPr="003A1FE8" w:rsidRDefault="00DF6C48" w:rsidP="001D16D7">
            <w:pPr>
              <w:tabs>
                <w:tab w:val="left" w:pos="1440"/>
              </w:tabs>
              <w:spacing w:line="360" w:lineRule="auto"/>
              <w:jc w:val="center"/>
              <w:rPr>
                <w:iCs/>
              </w:rPr>
            </w:pPr>
            <m:oMathPara>
              <m:oMath>
                <m:sSup>
                  <m:sSupPr>
                    <m:ctrlPr>
                      <w:rPr>
                        <w:rFonts w:ascii="Cambria Math" w:hAnsi="Cambria Math"/>
                        <w:iCs/>
                      </w:rPr>
                    </m:ctrlPr>
                  </m:sSupPr>
                  <m:e>
                    <m:r>
                      <m:rPr>
                        <m:sty m:val="p"/>
                      </m:rPr>
                      <w:rPr>
                        <w:rFonts w:ascii="Cambria Math" w:hAnsi="Cambria Math"/>
                      </w:rPr>
                      <m:t>R</m:t>
                    </m:r>
                  </m:e>
                  <m:sup>
                    <m:r>
                      <m:rPr>
                        <m:sty m:val="p"/>
                      </m:rPr>
                      <w:rPr>
                        <w:rFonts w:ascii="Cambria Math" w:hAnsi="Cambria Math"/>
                      </w:rPr>
                      <m:t>2</m:t>
                    </m:r>
                  </m:sup>
                </m:sSup>
              </m:oMath>
            </m:oMathPara>
          </w:p>
        </w:tc>
        <w:tc>
          <w:tcPr>
            <w:tcW w:w="1080" w:type="dxa"/>
            <w:vAlign w:val="center"/>
          </w:tcPr>
          <w:p w14:paraId="51DC1B97" w14:textId="77777777" w:rsidR="00855975" w:rsidRPr="003A1FE8" w:rsidRDefault="00855975" w:rsidP="001D16D7">
            <w:pPr>
              <w:tabs>
                <w:tab w:val="left" w:pos="1440"/>
              </w:tabs>
              <w:spacing w:line="360" w:lineRule="auto"/>
              <w:jc w:val="center"/>
            </w:pPr>
            <w:r w:rsidRPr="003A1FE8">
              <w:t>n</w:t>
            </w:r>
          </w:p>
        </w:tc>
        <w:tc>
          <w:tcPr>
            <w:tcW w:w="1080" w:type="dxa"/>
            <w:vAlign w:val="center"/>
          </w:tcPr>
          <w:p w14:paraId="041B4AF9" w14:textId="77777777" w:rsidR="00855975" w:rsidRPr="003A1FE8" w:rsidRDefault="00DF6C48" w:rsidP="001D16D7">
            <w:pPr>
              <w:tabs>
                <w:tab w:val="left" w:pos="1440"/>
              </w:tabs>
              <w:spacing w:line="360" w:lineRule="auto"/>
              <w:jc w:val="center"/>
              <w:rPr>
                <w:iCs/>
              </w:rPr>
            </w:pPr>
            <m:oMathPara>
              <m:oMath>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F</m:t>
                    </m:r>
                  </m:sub>
                </m:sSub>
              </m:oMath>
            </m:oMathPara>
          </w:p>
        </w:tc>
      </w:tr>
      <w:tr w:rsidR="00855975" w:rsidRPr="003A1FE8" w14:paraId="1F5D9766" w14:textId="77777777" w:rsidTr="00A517EA">
        <w:trPr>
          <w:trHeight w:val="1242"/>
        </w:trPr>
        <w:tc>
          <w:tcPr>
            <w:tcW w:w="1629" w:type="dxa"/>
            <w:vAlign w:val="center"/>
          </w:tcPr>
          <w:p w14:paraId="7D24DBC5" w14:textId="77777777" w:rsidR="00855975" w:rsidRPr="003A1FE8" w:rsidRDefault="00855975" w:rsidP="001D16D7">
            <w:pPr>
              <w:spacing w:line="360" w:lineRule="auto"/>
              <w:jc w:val="center"/>
            </w:pPr>
            <w:r>
              <w:t>Tire pyrolytic char</w:t>
            </w:r>
          </w:p>
        </w:tc>
        <w:tc>
          <w:tcPr>
            <w:tcW w:w="996" w:type="dxa"/>
            <w:vAlign w:val="center"/>
          </w:tcPr>
          <w:p w14:paraId="0A100F87" w14:textId="77777777" w:rsidR="00855975" w:rsidRPr="003A1FE8" w:rsidRDefault="00855975" w:rsidP="001D16D7">
            <w:pPr>
              <w:spacing w:line="360" w:lineRule="auto"/>
              <w:jc w:val="center"/>
            </w:pPr>
            <w:r w:rsidRPr="003A1FE8">
              <w:t>0.</w:t>
            </w:r>
            <w:r>
              <w:t>9345</w:t>
            </w:r>
          </w:p>
        </w:tc>
        <w:tc>
          <w:tcPr>
            <w:tcW w:w="1394" w:type="dxa"/>
            <w:vAlign w:val="center"/>
          </w:tcPr>
          <w:p w14:paraId="2530645E" w14:textId="77777777" w:rsidR="00855975" w:rsidRPr="003A1FE8" w:rsidRDefault="00855975" w:rsidP="001D16D7">
            <w:pPr>
              <w:spacing w:line="360" w:lineRule="auto"/>
              <w:jc w:val="center"/>
            </w:pPr>
            <w:r>
              <w:t>1.61</w:t>
            </w:r>
          </w:p>
        </w:tc>
        <w:tc>
          <w:tcPr>
            <w:tcW w:w="1235" w:type="dxa"/>
            <w:vAlign w:val="center"/>
          </w:tcPr>
          <w:p w14:paraId="4C873813" w14:textId="77777777" w:rsidR="00855975" w:rsidRPr="003A1FE8" w:rsidRDefault="00855975" w:rsidP="001D16D7">
            <w:pPr>
              <w:spacing w:line="360" w:lineRule="auto"/>
              <w:jc w:val="center"/>
            </w:pPr>
            <w:r>
              <w:t>5.38</w:t>
            </w:r>
          </w:p>
        </w:tc>
        <w:tc>
          <w:tcPr>
            <w:tcW w:w="1131" w:type="dxa"/>
            <w:vAlign w:val="center"/>
          </w:tcPr>
          <w:p w14:paraId="7A7F0724" w14:textId="77777777" w:rsidR="00855975" w:rsidRPr="003A1FE8" w:rsidRDefault="00855975" w:rsidP="001D16D7">
            <w:pPr>
              <w:spacing w:line="360" w:lineRule="auto"/>
              <w:jc w:val="center"/>
            </w:pPr>
            <w:r>
              <w:t>0.9868</w:t>
            </w:r>
          </w:p>
        </w:tc>
        <w:tc>
          <w:tcPr>
            <w:tcW w:w="1080" w:type="dxa"/>
            <w:vAlign w:val="center"/>
          </w:tcPr>
          <w:p w14:paraId="7641F2E6" w14:textId="77777777" w:rsidR="00855975" w:rsidRPr="003A1FE8" w:rsidRDefault="00855975" w:rsidP="001D16D7">
            <w:pPr>
              <w:spacing w:line="360" w:lineRule="auto"/>
              <w:jc w:val="center"/>
            </w:pPr>
            <w:r>
              <w:t>2.33</w:t>
            </w:r>
          </w:p>
        </w:tc>
        <w:tc>
          <w:tcPr>
            <w:tcW w:w="1080" w:type="dxa"/>
            <w:vAlign w:val="center"/>
          </w:tcPr>
          <w:p w14:paraId="5B106773" w14:textId="77777777" w:rsidR="00855975" w:rsidRPr="003A1FE8" w:rsidRDefault="00855975" w:rsidP="001D16D7">
            <w:pPr>
              <w:spacing w:line="360" w:lineRule="auto"/>
              <w:jc w:val="center"/>
            </w:pPr>
            <w:r>
              <w:t>1.52</w:t>
            </w:r>
          </w:p>
        </w:tc>
      </w:tr>
      <w:tr w:rsidR="00855975" w:rsidRPr="003A1FE8" w14:paraId="3029AE1D" w14:textId="77777777" w:rsidTr="00A517EA">
        <w:trPr>
          <w:trHeight w:val="1242"/>
        </w:trPr>
        <w:tc>
          <w:tcPr>
            <w:tcW w:w="1629" w:type="dxa"/>
            <w:vAlign w:val="center"/>
          </w:tcPr>
          <w:p w14:paraId="6485D7C1" w14:textId="77777777" w:rsidR="00855975" w:rsidRPr="003A1FE8" w:rsidRDefault="00855975" w:rsidP="001D16D7">
            <w:pPr>
              <w:spacing w:line="360" w:lineRule="auto"/>
              <w:jc w:val="center"/>
            </w:pPr>
            <w:r>
              <w:t>Demineralized tire char</w:t>
            </w:r>
          </w:p>
        </w:tc>
        <w:tc>
          <w:tcPr>
            <w:tcW w:w="996" w:type="dxa"/>
            <w:vAlign w:val="center"/>
          </w:tcPr>
          <w:p w14:paraId="7DB2EDB0" w14:textId="77777777" w:rsidR="00855975" w:rsidRPr="003A1FE8" w:rsidRDefault="00855975" w:rsidP="001D16D7">
            <w:pPr>
              <w:spacing w:line="360" w:lineRule="auto"/>
              <w:jc w:val="center"/>
            </w:pPr>
            <w:r w:rsidRPr="003A1FE8">
              <w:t>0.9280</w:t>
            </w:r>
          </w:p>
        </w:tc>
        <w:tc>
          <w:tcPr>
            <w:tcW w:w="1394" w:type="dxa"/>
            <w:vAlign w:val="center"/>
          </w:tcPr>
          <w:p w14:paraId="54556C53" w14:textId="77777777" w:rsidR="00855975" w:rsidRPr="003A1FE8" w:rsidRDefault="00855975" w:rsidP="001D16D7">
            <w:pPr>
              <w:spacing w:line="360" w:lineRule="auto"/>
              <w:jc w:val="center"/>
            </w:pPr>
            <w:r w:rsidRPr="003A1FE8">
              <w:t>46.51</w:t>
            </w:r>
          </w:p>
        </w:tc>
        <w:tc>
          <w:tcPr>
            <w:tcW w:w="1235" w:type="dxa"/>
            <w:vAlign w:val="center"/>
          </w:tcPr>
          <w:p w14:paraId="6C29A1DD" w14:textId="77777777" w:rsidR="00855975" w:rsidRPr="003A1FE8" w:rsidRDefault="00855975" w:rsidP="001D16D7">
            <w:pPr>
              <w:spacing w:line="360" w:lineRule="auto"/>
              <w:jc w:val="center"/>
            </w:pPr>
            <w:r>
              <w:t>0.05</w:t>
            </w:r>
          </w:p>
        </w:tc>
        <w:tc>
          <w:tcPr>
            <w:tcW w:w="1131" w:type="dxa"/>
            <w:vAlign w:val="center"/>
          </w:tcPr>
          <w:p w14:paraId="143382D7" w14:textId="77777777" w:rsidR="00855975" w:rsidRPr="003A1FE8" w:rsidRDefault="00855975" w:rsidP="001D16D7">
            <w:pPr>
              <w:spacing w:line="360" w:lineRule="auto"/>
              <w:jc w:val="center"/>
            </w:pPr>
            <w:r w:rsidRPr="003A1FE8">
              <w:t>0.8969</w:t>
            </w:r>
          </w:p>
        </w:tc>
        <w:tc>
          <w:tcPr>
            <w:tcW w:w="1080" w:type="dxa"/>
            <w:vAlign w:val="center"/>
          </w:tcPr>
          <w:p w14:paraId="172F26C8" w14:textId="77777777" w:rsidR="00855975" w:rsidRPr="003A1FE8" w:rsidRDefault="00855975" w:rsidP="001D16D7">
            <w:pPr>
              <w:spacing w:line="360" w:lineRule="auto"/>
              <w:jc w:val="center"/>
            </w:pPr>
            <w:r>
              <w:t>1.04</w:t>
            </w:r>
          </w:p>
        </w:tc>
        <w:tc>
          <w:tcPr>
            <w:tcW w:w="1080" w:type="dxa"/>
            <w:vAlign w:val="center"/>
          </w:tcPr>
          <w:p w14:paraId="06EF94BC" w14:textId="77777777" w:rsidR="00855975" w:rsidRPr="003A1FE8" w:rsidRDefault="00855975" w:rsidP="001D16D7">
            <w:pPr>
              <w:spacing w:line="360" w:lineRule="auto"/>
              <w:jc w:val="center"/>
            </w:pPr>
            <w:r>
              <w:t>2.00</w:t>
            </w:r>
          </w:p>
        </w:tc>
      </w:tr>
      <w:tr w:rsidR="00855975" w:rsidRPr="003A1FE8" w14:paraId="6653B432" w14:textId="77777777" w:rsidTr="00A517EA">
        <w:trPr>
          <w:trHeight w:val="1242"/>
        </w:trPr>
        <w:tc>
          <w:tcPr>
            <w:tcW w:w="1629" w:type="dxa"/>
            <w:vAlign w:val="center"/>
          </w:tcPr>
          <w:p w14:paraId="4A0962C1" w14:textId="77777777" w:rsidR="00855975" w:rsidRPr="003A1FE8" w:rsidRDefault="00855975" w:rsidP="001D16D7">
            <w:pPr>
              <w:spacing w:line="360" w:lineRule="auto"/>
              <w:jc w:val="center"/>
            </w:pPr>
            <w:r>
              <w:t>Activated tire char</w:t>
            </w:r>
          </w:p>
        </w:tc>
        <w:tc>
          <w:tcPr>
            <w:tcW w:w="996" w:type="dxa"/>
            <w:vAlign w:val="center"/>
          </w:tcPr>
          <w:p w14:paraId="651E663F" w14:textId="77777777" w:rsidR="00855975" w:rsidRPr="003A1FE8" w:rsidRDefault="00855975" w:rsidP="001D16D7">
            <w:pPr>
              <w:spacing w:line="360" w:lineRule="auto"/>
              <w:jc w:val="center"/>
            </w:pPr>
            <w:r w:rsidRPr="003A1FE8">
              <w:t>0.9221</w:t>
            </w:r>
          </w:p>
        </w:tc>
        <w:tc>
          <w:tcPr>
            <w:tcW w:w="1394" w:type="dxa"/>
            <w:vAlign w:val="center"/>
          </w:tcPr>
          <w:p w14:paraId="5A455A73" w14:textId="77777777" w:rsidR="00855975" w:rsidRPr="003A1FE8" w:rsidRDefault="00855975" w:rsidP="001D16D7">
            <w:pPr>
              <w:spacing w:line="360" w:lineRule="auto"/>
              <w:jc w:val="center"/>
            </w:pPr>
            <w:r w:rsidRPr="003A1FE8">
              <w:t>133.33</w:t>
            </w:r>
          </w:p>
        </w:tc>
        <w:tc>
          <w:tcPr>
            <w:tcW w:w="1235" w:type="dxa"/>
            <w:vAlign w:val="center"/>
          </w:tcPr>
          <w:p w14:paraId="31ABC645" w14:textId="77777777" w:rsidR="00855975" w:rsidRPr="003A1FE8" w:rsidRDefault="00855975" w:rsidP="001D16D7">
            <w:pPr>
              <w:spacing w:line="360" w:lineRule="auto"/>
              <w:jc w:val="center"/>
            </w:pPr>
            <w:r>
              <w:t>0.34</w:t>
            </w:r>
          </w:p>
        </w:tc>
        <w:tc>
          <w:tcPr>
            <w:tcW w:w="1131" w:type="dxa"/>
            <w:vAlign w:val="center"/>
          </w:tcPr>
          <w:p w14:paraId="25E20C66" w14:textId="77777777" w:rsidR="00855975" w:rsidRPr="003A1FE8" w:rsidRDefault="00855975" w:rsidP="001D16D7">
            <w:pPr>
              <w:spacing w:line="360" w:lineRule="auto"/>
              <w:jc w:val="center"/>
            </w:pPr>
            <w:r w:rsidRPr="003A1FE8">
              <w:t>0.8619</w:t>
            </w:r>
          </w:p>
        </w:tc>
        <w:tc>
          <w:tcPr>
            <w:tcW w:w="1080" w:type="dxa"/>
            <w:vAlign w:val="center"/>
          </w:tcPr>
          <w:p w14:paraId="6C027BE5" w14:textId="77777777" w:rsidR="00855975" w:rsidRPr="003A1FE8" w:rsidRDefault="00855975" w:rsidP="001D16D7">
            <w:pPr>
              <w:spacing w:line="360" w:lineRule="auto"/>
              <w:jc w:val="center"/>
            </w:pPr>
            <w:r>
              <w:t>1.54</w:t>
            </w:r>
          </w:p>
        </w:tc>
        <w:tc>
          <w:tcPr>
            <w:tcW w:w="1080" w:type="dxa"/>
            <w:vAlign w:val="center"/>
          </w:tcPr>
          <w:p w14:paraId="3657EE0A" w14:textId="77777777" w:rsidR="00855975" w:rsidRPr="003A1FE8" w:rsidRDefault="00855975" w:rsidP="001D16D7">
            <w:pPr>
              <w:spacing w:line="360" w:lineRule="auto"/>
              <w:jc w:val="center"/>
            </w:pPr>
            <w:r>
              <w:t>19.69</w:t>
            </w:r>
          </w:p>
        </w:tc>
      </w:tr>
      <w:tr w:rsidR="00855975" w:rsidRPr="003A1FE8" w14:paraId="00584CD8" w14:textId="77777777" w:rsidTr="00A517EA">
        <w:trPr>
          <w:trHeight w:val="1242"/>
        </w:trPr>
        <w:tc>
          <w:tcPr>
            <w:tcW w:w="1629" w:type="dxa"/>
            <w:vAlign w:val="center"/>
          </w:tcPr>
          <w:p w14:paraId="3434D5B4" w14:textId="77777777" w:rsidR="00855975" w:rsidRDefault="00855975" w:rsidP="001D16D7">
            <w:pPr>
              <w:spacing w:line="360" w:lineRule="auto"/>
              <w:jc w:val="center"/>
            </w:pPr>
            <w:r>
              <w:t>Commercial carbon black(N330)</w:t>
            </w:r>
          </w:p>
        </w:tc>
        <w:tc>
          <w:tcPr>
            <w:tcW w:w="996" w:type="dxa"/>
            <w:vAlign w:val="center"/>
          </w:tcPr>
          <w:p w14:paraId="69F737AD" w14:textId="77777777" w:rsidR="00855975" w:rsidRPr="003A1FE8" w:rsidRDefault="00855975" w:rsidP="001D16D7">
            <w:pPr>
              <w:spacing w:line="360" w:lineRule="auto"/>
              <w:jc w:val="center"/>
            </w:pPr>
            <w:r>
              <w:t>0.9093</w:t>
            </w:r>
          </w:p>
        </w:tc>
        <w:tc>
          <w:tcPr>
            <w:tcW w:w="1394" w:type="dxa"/>
            <w:vAlign w:val="center"/>
          </w:tcPr>
          <w:p w14:paraId="4C1FC728" w14:textId="77777777" w:rsidR="00855975" w:rsidRPr="003A1FE8" w:rsidRDefault="00855975" w:rsidP="001D16D7">
            <w:pPr>
              <w:spacing w:line="360" w:lineRule="auto"/>
              <w:jc w:val="center"/>
            </w:pPr>
            <w:r>
              <w:t>7.10</w:t>
            </w:r>
          </w:p>
        </w:tc>
        <w:tc>
          <w:tcPr>
            <w:tcW w:w="1235" w:type="dxa"/>
            <w:vAlign w:val="center"/>
          </w:tcPr>
          <w:p w14:paraId="7A28252A" w14:textId="77777777" w:rsidR="00855975" w:rsidRPr="003A1FE8" w:rsidRDefault="00855975" w:rsidP="001D16D7">
            <w:pPr>
              <w:spacing w:line="360" w:lineRule="auto"/>
              <w:jc w:val="center"/>
            </w:pPr>
            <w:r>
              <w:t>1.94</w:t>
            </w:r>
          </w:p>
        </w:tc>
        <w:tc>
          <w:tcPr>
            <w:tcW w:w="1131" w:type="dxa"/>
            <w:vAlign w:val="center"/>
          </w:tcPr>
          <w:p w14:paraId="7126C214" w14:textId="77777777" w:rsidR="00855975" w:rsidRPr="003A1FE8" w:rsidRDefault="00855975" w:rsidP="001D16D7">
            <w:pPr>
              <w:spacing w:line="360" w:lineRule="auto"/>
              <w:jc w:val="center"/>
            </w:pPr>
            <w:r>
              <w:t>0.9725</w:t>
            </w:r>
          </w:p>
        </w:tc>
        <w:tc>
          <w:tcPr>
            <w:tcW w:w="1080" w:type="dxa"/>
            <w:vAlign w:val="center"/>
          </w:tcPr>
          <w:p w14:paraId="76F062FD" w14:textId="77777777" w:rsidR="00855975" w:rsidRPr="003A1FE8" w:rsidRDefault="00855975" w:rsidP="001D16D7">
            <w:pPr>
              <w:spacing w:line="360" w:lineRule="auto"/>
              <w:jc w:val="center"/>
            </w:pPr>
            <w:r>
              <w:t>2.92</w:t>
            </w:r>
          </w:p>
        </w:tc>
        <w:tc>
          <w:tcPr>
            <w:tcW w:w="1080" w:type="dxa"/>
            <w:vAlign w:val="center"/>
          </w:tcPr>
          <w:p w14:paraId="7F126922" w14:textId="77777777" w:rsidR="00855975" w:rsidRPr="003A1FE8" w:rsidRDefault="00855975" w:rsidP="001D16D7">
            <w:pPr>
              <w:spacing w:line="360" w:lineRule="auto"/>
              <w:jc w:val="center"/>
            </w:pPr>
            <w:r>
              <w:t>4.08</w:t>
            </w:r>
          </w:p>
        </w:tc>
      </w:tr>
    </w:tbl>
    <w:p w14:paraId="5688A7F3" w14:textId="77777777" w:rsidR="003A1FE8" w:rsidRPr="003A1FE8" w:rsidRDefault="003A1FE8" w:rsidP="001D16D7">
      <w:pPr>
        <w:tabs>
          <w:tab w:val="left" w:pos="1785"/>
        </w:tabs>
        <w:spacing w:line="360" w:lineRule="auto"/>
        <w:jc w:val="both"/>
        <w:rPr>
          <w:szCs w:val="24"/>
        </w:rPr>
      </w:pPr>
    </w:p>
    <w:p w14:paraId="539FF8EF" w14:textId="77777777" w:rsidR="00D64C75" w:rsidRDefault="00D64C75" w:rsidP="001D16D7">
      <w:pPr>
        <w:tabs>
          <w:tab w:val="left" w:pos="1785"/>
        </w:tabs>
        <w:spacing w:line="360" w:lineRule="auto"/>
        <w:jc w:val="both"/>
        <w:rPr>
          <w:szCs w:val="24"/>
        </w:rPr>
      </w:pPr>
      <w:r>
        <w:rPr>
          <w:szCs w:val="24"/>
        </w:rPr>
        <w:tab/>
      </w:r>
    </w:p>
    <w:p w14:paraId="3B1DC104" w14:textId="77777777" w:rsidR="000A2DA1" w:rsidRPr="000A2DA1" w:rsidRDefault="00D64C75" w:rsidP="00D64C75">
      <w:pPr>
        <w:tabs>
          <w:tab w:val="left" w:pos="720"/>
        </w:tabs>
        <w:spacing w:line="360" w:lineRule="auto"/>
        <w:jc w:val="both"/>
        <w:rPr>
          <w:szCs w:val="24"/>
        </w:rPr>
      </w:pPr>
      <w:r>
        <w:rPr>
          <w:szCs w:val="24"/>
        </w:rPr>
        <w:lastRenderedPageBreak/>
        <w:tab/>
      </w:r>
      <w:r w:rsidR="000A2DA1">
        <w:rPr>
          <w:szCs w:val="24"/>
        </w:rPr>
        <w:t xml:space="preserve">When the values of </w:t>
      </w:r>
      <w:r w:rsidR="000A2DA1" w:rsidRPr="00855975">
        <w:rPr>
          <w:szCs w:val="24"/>
        </w:rPr>
        <w:t>(</w:t>
      </w:r>
      <m:oMath>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r>
          <m:rPr>
            <m:sty m:val="p"/>
          </m:rPr>
          <w:rPr>
            <w:rFonts w:ascii="Cambria Math" w:hAnsi="Cambria Math"/>
            <w:szCs w:val="24"/>
          </w:rPr>
          <m:t xml:space="preserve">) </m:t>
        </m:r>
      </m:oMath>
      <w:r w:rsidR="000A2DA1" w:rsidRPr="000A2DA1">
        <w:rPr>
          <w:szCs w:val="24"/>
        </w:rPr>
        <w:t xml:space="preserve"> were examined, the Langmuir model best fit the adsorption data for demineralized tire char and activated tire char, whereas the Freundlich isotherm model best fit the adsorption data for tire pyrolytic char and commercial carbon black.</w:t>
      </w:r>
    </w:p>
    <w:p w14:paraId="7F828845" w14:textId="77777777" w:rsidR="006211EC" w:rsidRDefault="00D64C75" w:rsidP="00D64C75">
      <w:pPr>
        <w:tabs>
          <w:tab w:val="left" w:pos="720"/>
          <w:tab w:val="left" w:pos="1785"/>
        </w:tabs>
        <w:spacing w:line="360" w:lineRule="auto"/>
        <w:jc w:val="both"/>
      </w:pPr>
      <w:r>
        <w:rPr>
          <w:szCs w:val="24"/>
        </w:rPr>
        <w:tab/>
      </w:r>
      <w:r w:rsidR="006523FC">
        <w:rPr>
          <w:szCs w:val="24"/>
        </w:rPr>
        <w:t>It is clear that t</w:t>
      </w:r>
      <w:r w:rsidR="00EE2500">
        <w:rPr>
          <w:szCs w:val="24"/>
        </w:rPr>
        <w:t>he active sites on the</w:t>
      </w:r>
      <w:r w:rsidR="0072451D">
        <w:rPr>
          <w:szCs w:val="24"/>
        </w:rPr>
        <w:t xml:space="preserve"> surface of </w:t>
      </w:r>
      <w:r w:rsidR="00EE2500">
        <w:rPr>
          <w:szCs w:val="24"/>
        </w:rPr>
        <w:t xml:space="preserve"> </w:t>
      </w:r>
      <w:r w:rsidR="0072451D">
        <w:rPr>
          <w:szCs w:val="24"/>
        </w:rPr>
        <w:t xml:space="preserve">demineralized tire char and activated tire char </w:t>
      </w:r>
      <w:r w:rsidR="00EE2500" w:rsidRPr="00EE2500">
        <w:rPr>
          <w:szCs w:val="24"/>
        </w:rPr>
        <w:t>are distributed uniformly</w:t>
      </w:r>
      <w:r w:rsidR="00EE2500">
        <w:rPr>
          <w:szCs w:val="24"/>
        </w:rPr>
        <w:fldChar w:fldCharType="begin" w:fldLock="1"/>
      </w:r>
      <w:r>
        <w:rPr>
          <w:szCs w:val="24"/>
        </w:rPr>
        <w:instrText>ADDIN CSL_CITATION {"citationItems":[{"id":"ITEM-1","itemData":{"DOI":"10.1080/00986445.2013.819352","ISSN":"15635201","abstract":"The present study explains the preparation and application of sulfuric acid–treated orange peel (STOP) as a new low-cost adsorbent in the removal of methylene blue (MB) dye from its aqueous solution. The effects of temperature on the operating parameters such as solution pH, adsorbent dose, initial MB dye concentration, and contact time were investigated for the removal of MB dye using STOP. The maximum adsorption of MB dye onto STOP took place in the following experimental conditions: pH of 8.0, adsorbent dose of 0.4 g, contact time of 45 min, and temperature of 30°C. The adsorption equilibrium data were tested by applying both the Langmuir and Freundlich isotherm models. It is observed that the Freundlich isotherm model fitted better than the Langmuir isotherm model, indicating multilayer adsorption, at all studied temperatures. The adsorption kinetic results showed that the pseudo-second-order model was more suitable to explain the adsorption of MB dye onto STOP. The adsorption mechanism results showed that the adsorption process was controlled by both the internal and external diffusion of MB dye molecules. The values of free energy change (ΔG o) and enthalpy change (ΔH o) indicated the spontaneous, feasible, and exothermic nature of the adsorption process. The maximum monolayer adsorption capacity of STOP was also compared with other low-cost adsorbents, and it was found that STOP was a better adsorbent for MB dye removal.","author":[{"dropping-particle":"","family":"Senthil Kumar","given":"P.","non-dropping-particle":"","parse-names":false,"suffix":""},{"dropping-particle":"","family":"Fernando","given":"P. Sebastina Anne","non-dropping-particle":"","parse-names":false,"suffix":""},{"dropping-particle":"","family":"Ahmed","given":"R. Tanvir","non-dropping-particle":"","parse-names":false,"suffix":""},{"dropping-particle":"","family":"Srinath","given":"R.","non-dropping-particle":"","parse-names":false,"suffix":""},{"dropping-particle":"","family":"Priyadharshini","given":"M.","non-dropping-particle":"","parse-names":false,"suffix":""},{"dropping-particle":"","family":"Vignesh","given":"A. M.","non-dropping-particle":"","parse-names":false,"suffix":""},{"dropping-particle":"","family":"Thanjiappan","given":"A.","non-dropping-particle":"","parse-names":false,"suffix":""}],"container-title":"Chemical Engineering Communications","id":"ITEM-1","issued":{"date-parts":[["2014"]]},"title":"EFFECT OF TEMPERATURE ON THE ADSORPTION OF METHYLENE BLUE DYE ONTO SULFURIC ACID–TREATED ORANGE PEEL","type":"article-journal"},"uris":["http://www.mendeley.com/documents/?uuid=af68ddcc-9476-4a3f-b1ae-a4d0b9c907cb"]}],"mendeley":{"formattedCitation":"&lt;sup&gt;94&lt;/sup&gt;","plainTextFormattedCitation":"94","previouslyFormattedCitation":"&lt;sup&gt;95&lt;/sup&gt;"},"properties":{"noteIndex":0},"schema":"https://github.com/citation-style-language/schema/raw/master/csl-citation.json"}</w:instrText>
      </w:r>
      <w:r w:rsidR="00EE2500">
        <w:rPr>
          <w:szCs w:val="24"/>
        </w:rPr>
        <w:fldChar w:fldCharType="separate"/>
      </w:r>
      <w:r w:rsidRPr="00D64C75">
        <w:rPr>
          <w:noProof/>
          <w:szCs w:val="24"/>
          <w:vertAlign w:val="superscript"/>
        </w:rPr>
        <w:t>94</w:t>
      </w:r>
      <w:r w:rsidR="00EE2500">
        <w:rPr>
          <w:szCs w:val="24"/>
        </w:rPr>
        <w:fldChar w:fldCharType="end"/>
      </w:r>
      <w:r w:rsidR="00EE2500">
        <w:rPr>
          <w:szCs w:val="24"/>
        </w:rPr>
        <w:t>.</w:t>
      </w:r>
      <w:r w:rsidR="000B752A" w:rsidRPr="000B752A">
        <w:t xml:space="preserve"> </w:t>
      </w:r>
      <w:r w:rsidR="000B752A" w:rsidRPr="000B752A">
        <w:rPr>
          <w:szCs w:val="24"/>
        </w:rPr>
        <w:t xml:space="preserve">It implies that adsorption </w:t>
      </w:r>
      <w:r w:rsidR="00EE7AAA">
        <w:rPr>
          <w:szCs w:val="24"/>
        </w:rPr>
        <w:t xml:space="preserve">which is occurred on demineralized tire char and activated tire char </w:t>
      </w:r>
      <w:r w:rsidR="000B752A" w:rsidRPr="000B752A">
        <w:rPr>
          <w:szCs w:val="24"/>
        </w:rPr>
        <w:t>is caused by the transfer or sharing of electrons between the adsorbent and the adsorbate (chemisorption), rather than by attractive forces between the sorbent and adsorbate molecules (physisorption)</w:t>
      </w:r>
      <w:r w:rsidR="009577D0">
        <w:rPr>
          <w:szCs w:val="24"/>
        </w:rPr>
        <w:fldChar w:fldCharType="begin" w:fldLock="1"/>
      </w:r>
      <w:r>
        <w:rPr>
          <w:szCs w:val="24"/>
        </w:rPr>
        <w:instrText>ADDIN CSL_CITATION {"citationItems":[{"id":"ITEM-1","itemData":{"DOI":"10.1002/ceat.201900574","ISSN":"15214125","abstract":"The adsorption of phenol (Ph), 4-chlorophenol (4CP), and 2,4-dichlorophenol (DCP) from aqueous solutions on activated tire pyrolysis chars (ATPCs) was studied in a batch system, including both kinetics and equilibrium. Different kinetic models and adsorption isotherms were used to describe the adsorption behavior of the phenols. The kinetic study shows that the process can be described by a pseudo-second-order model. The best fitting results for the equilibrium adsorption data were obtained with the Sips isotherm. Adsorption of the selected phenols on all of the adsorbents increased in the order Ph &lt; 4CP &lt; DCP. The effect of ionic strength and pH on the adsorption was also studied. The results show that the ATPCs could be used as adsorbents for the removal of phenols from aqueous solutions.","author":[{"dropping-particle":"","family":"Kuśmierek","given":"Krzysztof","non-dropping-particle":"","parse-names":false,"suffix":""},{"dropping-particle":"","family":"Świątkowski","given":"Andrzej","non-dropping-particle":"","parse-names":false,"suffix":""},{"dropping-particle":"","family":"Kotkowski","given":"Tomasz","non-dropping-particle":"","parse-names":false,"suffix":""},{"dropping-particle":"","family":"Cherbański","given":"Robert","non-dropping-particle":"","parse-names":false,"suffix":""},{"dropping-particle":"","family":"Molga","given":"Eugeniusz","non-dropping-particle":"","parse-names":false,"suffix":""}],"container-title":"Chemical Engineering and Technology","id":"ITEM-1","issue":"4","issued":{"date-parts":[["2020"]]},"page":"770-780","title":"Adsorption Properties of Activated Tire Pyrolysis Chars for Phenol and Chlorophenols","type":"article-journal","volume":"43"},"uris":["http://www.mendeley.com/documents/?uuid=9eb4fb47-244b-4c16-bee2-54990d56caae"]}],"mendeley":{"formattedCitation":"&lt;sup&gt;95&lt;/sup&gt;","plainTextFormattedCitation":"95","previouslyFormattedCitation":"&lt;sup&gt;96&lt;/sup&gt;"},"properties":{"noteIndex":0},"schema":"https://github.com/citation-style-language/schema/raw/master/csl-citation.json"}</w:instrText>
      </w:r>
      <w:r w:rsidR="009577D0">
        <w:rPr>
          <w:szCs w:val="24"/>
        </w:rPr>
        <w:fldChar w:fldCharType="separate"/>
      </w:r>
      <w:r w:rsidRPr="00D64C75">
        <w:rPr>
          <w:noProof/>
          <w:szCs w:val="24"/>
          <w:vertAlign w:val="superscript"/>
        </w:rPr>
        <w:t>95</w:t>
      </w:r>
      <w:r w:rsidR="009577D0">
        <w:rPr>
          <w:szCs w:val="24"/>
        </w:rPr>
        <w:fldChar w:fldCharType="end"/>
      </w:r>
      <w:r w:rsidR="000B752A" w:rsidRPr="000B752A">
        <w:rPr>
          <w:szCs w:val="24"/>
        </w:rPr>
        <w:t xml:space="preserve">. </w:t>
      </w:r>
      <w:r w:rsidR="006211EC">
        <w:t>The separation factor (</w:t>
      </w:r>
      <m:oMath>
        <m:sSub>
          <m:sSubPr>
            <m:ctrlPr>
              <w:rPr>
                <w:rFonts w:ascii="Cambria Math" w:hAnsi="Cambria Math"/>
                <w:i/>
              </w:rPr>
            </m:ctrlPr>
          </m:sSubPr>
          <m:e>
            <m:r>
              <w:rPr>
                <w:rFonts w:ascii="Cambria Math" w:hAnsi="Cambria Math"/>
              </w:rPr>
              <m:t>K</m:t>
            </m:r>
          </m:e>
          <m:sub>
            <m:r>
              <w:rPr>
                <w:rFonts w:ascii="Cambria Math" w:hAnsi="Cambria Math"/>
              </w:rPr>
              <m:t>L</m:t>
            </m:r>
          </m:sub>
        </m:sSub>
      </m:oMath>
      <w:r w:rsidR="006211EC">
        <w:rPr>
          <w:rFonts w:eastAsiaTheme="minorEastAsia"/>
        </w:rPr>
        <w:t>) of demineralized tire char and activated tire char is 0.05 and 0.34 respectively which indicated that the adsorption is a favorable process while the adsorption of methylene blue dye on tire pyrolytic char and commercial carbon black indicates an unfavorable process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 xml:space="preserve">L  </m:t>
            </m:r>
          </m:sub>
        </m:sSub>
        <m:r>
          <w:rPr>
            <w:rFonts w:ascii="Cambria Math" w:hAnsi="Cambria Math"/>
          </w:rPr>
          <m:t>&gt;1</m:t>
        </m:r>
      </m:oMath>
      <w:r w:rsidR="006211EC">
        <w:rPr>
          <w:rFonts w:eastAsiaTheme="minorEastAsia"/>
        </w:rPr>
        <w:t xml:space="preserve">). Furthermore, the n values obtained  for the all four adsorbents was between 1 and 10 which represents that the adsorption of methylene blue dye onto these adsorbents is a physical process. </w:t>
      </w:r>
      <w:r w:rsidR="00990C4A">
        <w:t>The maximum adsorption capacities of several adsorbents on the adsorption of methyle</w:t>
      </w:r>
      <w:r w:rsidR="00482EE8">
        <w:t>ne blue dye is given in table</w:t>
      </w:r>
      <w:r w:rsidR="00EF789B">
        <w:t xml:space="preserve"> 3.27</w:t>
      </w:r>
      <w:r w:rsidR="00990C4A">
        <w:t xml:space="preserve">. </w:t>
      </w:r>
    </w:p>
    <w:p w14:paraId="4DB2CCC1" w14:textId="77777777" w:rsidR="00D64C75" w:rsidRPr="00D64C75" w:rsidRDefault="00D64C75" w:rsidP="00D64C75">
      <w:pPr>
        <w:tabs>
          <w:tab w:val="left" w:pos="720"/>
          <w:tab w:val="left" w:pos="1785"/>
        </w:tabs>
        <w:spacing w:line="360" w:lineRule="auto"/>
        <w:jc w:val="both"/>
      </w:pPr>
    </w:p>
    <w:p w14:paraId="5F65F488" w14:textId="77777777" w:rsidR="001D16D7" w:rsidRPr="00D64C75" w:rsidRDefault="001D16D7" w:rsidP="001D16D7">
      <w:pPr>
        <w:pStyle w:val="Caption"/>
        <w:keepNext/>
        <w:spacing w:line="360" w:lineRule="auto"/>
        <w:rPr>
          <w:i w:val="0"/>
          <w:iCs w:val="0"/>
          <w:color w:val="auto"/>
          <w:sz w:val="24"/>
          <w:szCs w:val="24"/>
        </w:rPr>
      </w:pPr>
      <w:bookmarkStart w:id="540" w:name="_Toc80353628"/>
      <w:r w:rsidRPr="00D64C75">
        <w:rPr>
          <w:b/>
          <w:bCs/>
          <w:i w:val="0"/>
          <w:iCs w:val="0"/>
          <w:color w:val="auto"/>
          <w:sz w:val="24"/>
          <w:szCs w:val="24"/>
        </w:rPr>
        <w:t xml:space="preserve">Table </w:t>
      </w:r>
      <w:r w:rsidR="009449F2">
        <w:rPr>
          <w:b/>
          <w:bCs/>
          <w:i w:val="0"/>
          <w:iCs w:val="0"/>
          <w:color w:val="auto"/>
          <w:sz w:val="24"/>
          <w:szCs w:val="24"/>
        </w:rPr>
        <w:fldChar w:fldCharType="begin"/>
      </w:r>
      <w:r w:rsidR="009449F2">
        <w:rPr>
          <w:b/>
          <w:bCs/>
          <w:i w:val="0"/>
          <w:iCs w:val="0"/>
          <w:color w:val="auto"/>
          <w:sz w:val="24"/>
          <w:szCs w:val="24"/>
        </w:rPr>
        <w:instrText xml:space="preserve"> STYLEREF 1 \s </w:instrText>
      </w:r>
      <w:r w:rsidR="009449F2">
        <w:rPr>
          <w:b/>
          <w:bCs/>
          <w:i w:val="0"/>
          <w:iCs w:val="0"/>
          <w:color w:val="auto"/>
          <w:sz w:val="24"/>
          <w:szCs w:val="24"/>
        </w:rPr>
        <w:fldChar w:fldCharType="separate"/>
      </w:r>
      <w:r w:rsidR="009449F2">
        <w:rPr>
          <w:b/>
          <w:bCs/>
          <w:i w:val="0"/>
          <w:iCs w:val="0"/>
          <w:noProof/>
          <w:color w:val="auto"/>
          <w:sz w:val="24"/>
          <w:szCs w:val="24"/>
        </w:rPr>
        <w:t>3</w:t>
      </w:r>
      <w:r w:rsidR="009449F2">
        <w:rPr>
          <w:b/>
          <w:bCs/>
          <w:i w:val="0"/>
          <w:iCs w:val="0"/>
          <w:color w:val="auto"/>
          <w:sz w:val="24"/>
          <w:szCs w:val="24"/>
        </w:rPr>
        <w:fldChar w:fldCharType="end"/>
      </w:r>
      <w:r w:rsidR="009449F2">
        <w:rPr>
          <w:b/>
          <w:bCs/>
          <w:i w:val="0"/>
          <w:iCs w:val="0"/>
          <w:color w:val="auto"/>
          <w:sz w:val="24"/>
          <w:szCs w:val="24"/>
        </w:rPr>
        <w:t>.</w:t>
      </w:r>
      <w:r w:rsidR="009449F2">
        <w:rPr>
          <w:b/>
          <w:bCs/>
          <w:i w:val="0"/>
          <w:iCs w:val="0"/>
          <w:color w:val="auto"/>
          <w:sz w:val="24"/>
          <w:szCs w:val="24"/>
        </w:rPr>
        <w:fldChar w:fldCharType="begin"/>
      </w:r>
      <w:r w:rsidR="009449F2">
        <w:rPr>
          <w:b/>
          <w:bCs/>
          <w:i w:val="0"/>
          <w:iCs w:val="0"/>
          <w:color w:val="auto"/>
          <w:sz w:val="24"/>
          <w:szCs w:val="24"/>
        </w:rPr>
        <w:instrText xml:space="preserve"> SEQ Table \* ARABIC \s 1 </w:instrText>
      </w:r>
      <w:r w:rsidR="009449F2">
        <w:rPr>
          <w:b/>
          <w:bCs/>
          <w:i w:val="0"/>
          <w:iCs w:val="0"/>
          <w:color w:val="auto"/>
          <w:sz w:val="24"/>
          <w:szCs w:val="24"/>
        </w:rPr>
        <w:fldChar w:fldCharType="separate"/>
      </w:r>
      <w:r w:rsidR="009449F2">
        <w:rPr>
          <w:b/>
          <w:bCs/>
          <w:i w:val="0"/>
          <w:iCs w:val="0"/>
          <w:noProof/>
          <w:color w:val="auto"/>
          <w:sz w:val="24"/>
          <w:szCs w:val="24"/>
        </w:rPr>
        <w:t>27</w:t>
      </w:r>
      <w:r w:rsidR="009449F2">
        <w:rPr>
          <w:b/>
          <w:bCs/>
          <w:i w:val="0"/>
          <w:iCs w:val="0"/>
          <w:color w:val="auto"/>
          <w:sz w:val="24"/>
          <w:szCs w:val="24"/>
        </w:rPr>
        <w:fldChar w:fldCharType="end"/>
      </w:r>
      <w:r w:rsidRPr="00D64C75">
        <w:rPr>
          <w:i w:val="0"/>
          <w:iCs w:val="0"/>
          <w:color w:val="auto"/>
          <w:sz w:val="24"/>
          <w:szCs w:val="24"/>
        </w:rPr>
        <w:t>. Adsorbent</w:t>
      </w:r>
      <w:r w:rsidRPr="00D64C75">
        <w:rPr>
          <w:rFonts w:eastAsiaTheme="minorEastAsia"/>
          <w:i w:val="0"/>
          <w:iCs w:val="0"/>
          <w:color w:val="auto"/>
          <w:sz w:val="24"/>
          <w:szCs w:val="24"/>
        </w:rPr>
        <w:t xml:space="preserve"> </w:t>
      </w:r>
      <w:r w:rsidRPr="00D64C75">
        <w:rPr>
          <w:i w:val="0"/>
          <w:iCs w:val="0"/>
          <w:color w:val="auto"/>
          <w:sz w:val="24"/>
          <w:szCs w:val="24"/>
        </w:rPr>
        <w:t>capacities of different adsorbents for the removal of methylene blue</w:t>
      </w:r>
      <w:bookmarkEnd w:id="540"/>
    </w:p>
    <w:tbl>
      <w:tblPr>
        <w:tblStyle w:val="TableGrid"/>
        <w:tblW w:w="0" w:type="auto"/>
        <w:tblLook w:val="04A0" w:firstRow="1" w:lastRow="0" w:firstColumn="1" w:lastColumn="0" w:noHBand="0" w:noVBand="1"/>
      </w:tblPr>
      <w:tblGrid>
        <w:gridCol w:w="2876"/>
        <w:gridCol w:w="2877"/>
        <w:gridCol w:w="2877"/>
      </w:tblGrid>
      <w:tr w:rsidR="00990C4A" w14:paraId="04BB966A" w14:textId="77777777" w:rsidTr="00990C4A">
        <w:tc>
          <w:tcPr>
            <w:tcW w:w="2876" w:type="dxa"/>
          </w:tcPr>
          <w:p w14:paraId="6562FF3D" w14:textId="77777777" w:rsidR="00990C4A" w:rsidRDefault="00F303E0" w:rsidP="001D16D7">
            <w:pPr>
              <w:tabs>
                <w:tab w:val="left" w:pos="1785"/>
              </w:tabs>
              <w:spacing w:line="360" w:lineRule="auto"/>
              <w:jc w:val="both"/>
            </w:pPr>
            <w:r>
              <w:t xml:space="preserve">Adsorbent </w:t>
            </w:r>
          </w:p>
        </w:tc>
        <w:tc>
          <w:tcPr>
            <w:tcW w:w="2877" w:type="dxa"/>
          </w:tcPr>
          <w:p w14:paraId="21E6AE57" w14:textId="77777777" w:rsidR="00990C4A" w:rsidRDefault="00DF6C48" w:rsidP="001D16D7">
            <w:pPr>
              <w:tabs>
                <w:tab w:val="left" w:pos="1785"/>
              </w:tabs>
              <w:spacing w:line="360" w:lineRule="auto"/>
              <w:jc w:val="both"/>
            </w:pPr>
            <m:oMathPara>
              <m:oMath>
                <m:sSub>
                  <m:sSubPr>
                    <m:ctrlPr>
                      <w:rPr>
                        <w:rFonts w:ascii="Cambria Math" w:hAnsi="Cambria Math"/>
                        <w:i/>
                      </w:rPr>
                    </m:ctrlPr>
                  </m:sSubPr>
                  <m:e>
                    <m:r>
                      <w:rPr>
                        <w:rFonts w:ascii="Cambria Math" w:hAnsi="Cambria Math"/>
                      </w:rPr>
                      <m:t>q</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mg</m:t>
                    </m:r>
                  </m:num>
                  <m:den>
                    <m:r>
                      <w:rPr>
                        <w:rFonts w:ascii="Cambria Math" w:hAnsi="Cambria Math"/>
                      </w:rPr>
                      <m:t>g</m:t>
                    </m:r>
                  </m:den>
                </m:f>
                <m:r>
                  <w:rPr>
                    <w:rFonts w:ascii="Cambria Math" w:hAnsi="Cambria Math"/>
                  </w:rPr>
                  <m:t>)</m:t>
                </m:r>
              </m:oMath>
            </m:oMathPara>
          </w:p>
        </w:tc>
        <w:tc>
          <w:tcPr>
            <w:tcW w:w="2877" w:type="dxa"/>
          </w:tcPr>
          <w:p w14:paraId="29BAF7A7" w14:textId="77777777" w:rsidR="00990C4A" w:rsidRDefault="006523FC" w:rsidP="001D16D7">
            <w:pPr>
              <w:tabs>
                <w:tab w:val="left" w:pos="1785"/>
              </w:tabs>
              <w:spacing w:line="360" w:lineRule="auto"/>
              <w:jc w:val="both"/>
            </w:pPr>
            <w:r>
              <w:t xml:space="preserve">                </w:t>
            </w:r>
            <w:r w:rsidR="00F303E0">
              <w:t xml:space="preserve">Source </w:t>
            </w:r>
          </w:p>
        </w:tc>
      </w:tr>
      <w:tr w:rsidR="00990C4A" w14:paraId="17965CBE" w14:textId="77777777" w:rsidTr="00990C4A">
        <w:tc>
          <w:tcPr>
            <w:tcW w:w="2876" w:type="dxa"/>
          </w:tcPr>
          <w:p w14:paraId="2B8624B2" w14:textId="77777777" w:rsidR="00990C4A" w:rsidRDefault="0018639A" w:rsidP="001D16D7">
            <w:pPr>
              <w:tabs>
                <w:tab w:val="left" w:pos="1785"/>
              </w:tabs>
              <w:spacing w:line="360" w:lineRule="auto"/>
              <w:jc w:val="both"/>
            </w:pPr>
            <w:r>
              <w:t>Tea waste</w:t>
            </w:r>
          </w:p>
        </w:tc>
        <w:tc>
          <w:tcPr>
            <w:tcW w:w="2877" w:type="dxa"/>
          </w:tcPr>
          <w:p w14:paraId="543A7F61" w14:textId="77777777" w:rsidR="00990C4A" w:rsidRDefault="0018639A" w:rsidP="001D16D7">
            <w:pPr>
              <w:tabs>
                <w:tab w:val="left" w:pos="1785"/>
              </w:tabs>
              <w:spacing w:line="360" w:lineRule="auto"/>
              <w:jc w:val="center"/>
            </w:pPr>
            <w:r>
              <w:t>86.16</w:t>
            </w:r>
          </w:p>
        </w:tc>
        <w:tc>
          <w:tcPr>
            <w:tcW w:w="2877" w:type="dxa"/>
          </w:tcPr>
          <w:p w14:paraId="63358759" w14:textId="77777777" w:rsidR="00990C4A" w:rsidRDefault="0018639A" w:rsidP="00D64C75">
            <w:pPr>
              <w:tabs>
                <w:tab w:val="left" w:pos="1785"/>
              </w:tabs>
              <w:spacing w:line="360" w:lineRule="auto"/>
              <w:jc w:val="center"/>
            </w:pPr>
            <w:r>
              <w:fldChar w:fldCharType="begin" w:fldLock="1"/>
            </w:r>
            <w:r w:rsidR="00D64C75">
              <w:instrText>ADDIN CSL_CITATION {"citationItems":[{"id":"ITEM-1","itemData":{"DOI":"10.1016/j.jhazmat.2008.07.131","ISSN":"03043894","PMID":"18801614","abstract":"The potentiality of tea waste for the adsorptive removal of methylene blue, a cationic dye, from aqueous solution was studied. Batch kinetics and isotherm studies were carried out under varying experimental conditions of contact time, initial methylene blue concentration, adsorbent dosage and pH. The nature of the possible adsorbent and methylene blue interactions was examined by the FTIR technique. The pHpzc of the adsorbent was estimated by titration method and a value of 4.3 ± 0.2 was obtained. An adsorption-desorption study was carried out resulting the mechanism of adsorption was reversible and ion-exchange. Adsorption equilibrium of tea waste reached within 5 h for methylene blue concentrations of 20-50 mg/L. The sorption was analyzed using pseudo-first-order and pseudo-second order kinetic models and the sorption kinetics was found to follow a pseudo-second order kinetic model. The extent of the dye removal increased with increasing initial dye concentration. The equilibrium data in aqueous solutions were well represented by the Langmuir isotherm model. The adsorption capacity of methylene blue onto tea waste was found to be as high as 85.16 mg/g, which is several folds higher than the adsorption capacity of a number of recently studied in the literature potential adsorbents. Tea waste appears as a very prospective adsorbent for the removal of methylene blue from aqueous solution. © 2008 Elsevier B.V. All rights reserved.","author":[{"dropping-particle":"","family":"Uddin","given":"Md Tamez","non-dropping-particle":"","parse-names":false,"suffix":""},{"dropping-particle":"","family":"Islam","given":"Md Akhtarul","non-dropping-particle":"","parse-names":false,"suffix":""},{"dropping-particle":"","family":"Mahmud","given":"Shaheen","non-dropping-particle":"","parse-names":false,"suffix":""},{"dropping-particle":"","family":"Rukanuzzaman","given":"Md","non-dropping-particle":"","parse-names":false,"suffix":""}],"container-title":"Journal of Hazardous Materials","id":"ITEM-1","issued":{"date-parts":[["2009"]]},"title":"Adsorptive removal of methylene blue by tea waste","type":"article-journal"},"uris":["http://www.mendeley.com/documents/?uuid=eb2d17b4-b7f4-434e-8800-7ca5738fe3d8"]}],"mendeley":{"formattedCitation":"&lt;sup&gt;96&lt;/sup&gt;","plainTextFormattedCitation":"96","previouslyFormattedCitation":"&lt;sup&gt;97&lt;/sup&gt;"},"properties":{"noteIndex":0},"schema":"https://github.com/citation-style-language/schema/raw/master/csl-citation.json"}</w:instrText>
            </w:r>
            <w:r>
              <w:fldChar w:fldCharType="separate"/>
            </w:r>
            <w:r w:rsidR="00D64C75" w:rsidRPr="00D64C75">
              <w:rPr>
                <w:noProof/>
                <w:vertAlign w:val="superscript"/>
              </w:rPr>
              <w:t>96</w:t>
            </w:r>
            <w:r>
              <w:fldChar w:fldCharType="end"/>
            </w:r>
          </w:p>
        </w:tc>
      </w:tr>
      <w:tr w:rsidR="00990C4A" w14:paraId="08C516CE" w14:textId="77777777" w:rsidTr="00990C4A">
        <w:tc>
          <w:tcPr>
            <w:tcW w:w="2876" w:type="dxa"/>
          </w:tcPr>
          <w:p w14:paraId="7E709EB7" w14:textId="77777777" w:rsidR="00990C4A" w:rsidRDefault="0018639A" w:rsidP="001D16D7">
            <w:pPr>
              <w:tabs>
                <w:tab w:val="left" w:pos="1785"/>
              </w:tabs>
              <w:spacing w:line="360" w:lineRule="auto"/>
              <w:jc w:val="both"/>
            </w:pPr>
            <w:r>
              <w:t xml:space="preserve">Tanned </w:t>
            </w:r>
            <w:r w:rsidR="001D16D7">
              <w:t>solid</w:t>
            </w:r>
            <w:r>
              <w:t xml:space="preserve"> wastes</w:t>
            </w:r>
          </w:p>
        </w:tc>
        <w:tc>
          <w:tcPr>
            <w:tcW w:w="2877" w:type="dxa"/>
          </w:tcPr>
          <w:p w14:paraId="4185CD70" w14:textId="77777777" w:rsidR="00990C4A" w:rsidRDefault="0018639A" w:rsidP="001D16D7">
            <w:pPr>
              <w:tabs>
                <w:tab w:val="left" w:pos="1785"/>
              </w:tabs>
              <w:spacing w:line="360" w:lineRule="auto"/>
              <w:jc w:val="center"/>
            </w:pPr>
            <w:r>
              <w:t>84</w:t>
            </w:r>
          </w:p>
        </w:tc>
        <w:tc>
          <w:tcPr>
            <w:tcW w:w="2877" w:type="dxa"/>
          </w:tcPr>
          <w:p w14:paraId="45271E60" w14:textId="77777777" w:rsidR="00990C4A" w:rsidRDefault="0018639A" w:rsidP="00D64C75">
            <w:pPr>
              <w:tabs>
                <w:tab w:val="left" w:pos="1785"/>
              </w:tabs>
              <w:spacing w:line="360" w:lineRule="auto"/>
              <w:jc w:val="center"/>
            </w:pPr>
            <w:r>
              <w:fldChar w:fldCharType="begin" w:fldLock="1"/>
            </w:r>
            <w:r w:rsidR="00D64C75">
              <w:instrText>ADDIN CSL_CITATION {"citationItems":[{"id":"ITEM-1","itemData":{"ISSN":"00029726","abstract":"The removal of methylene blue (MB) from aqueous solutions by adsorption on tanned solid wastes was studied in a static batch reactor. The buffing dust sample proved to be a better adsorbent than chrome shavings. pH has an obvious influence on the adsorption of methylene blue onto buffing dust: under acidic conditions (pH&lt;4.5) and at high pH values (pH&gt;10.5), adsorption is less favourable. Four hours of adsorption was chosen as equilibrium time. The maximum adsorption capacity is about 84 mg of methylene blue for each gram of buffing dust.","author":[{"dropping-particle":"","family":"Tahiri","given":"S.","non-dropping-particle":"","parse-names":false,"suffix":""},{"dropping-particle":"","family":"Azzi","given":"M.","non-dropping-particle":"","parse-names":false,"suffix":""},{"dropping-particle":"","family":"Messaoudi","given":"A.","non-dropping-particle":"","parse-names":false,"suffix":""},{"dropping-particle":"","family":"Albizane","given":"A.","non-dropping-particle":"","parse-names":false,"suffix":""},{"dropping-particle":"","family":"Bouhria","given":"M.","non-dropping-particle":"","parse-names":false,"suffix":""},{"dropping-particle":"","family":"Alami Younssi","given":"S.","non-dropping-particle":"","parse-names":false,"suffix":""},{"dropping-particle":"","family":"Mabrour","given":"J.","non-dropping-particle":"","parse-names":false,"suffix":""}],"container-title":"Journal of the American Leather Chemists Association","id":"ITEM-1","issued":{"date-parts":[["2002"]]},"title":"Removal of methylene blue from aqueous solutions by adsorption on tanned solid wastes","type":"article-journal"},"uris":["http://www.mendeley.com/documents/?uuid=521f010a-31b1-46d5-9a72-3bd31767059a"]}],"mendeley":{"formattedCitation":"&lt;sup&gt;97&lt;/sup&gt;","plainTextFormattedCitation":"97","previouslyFormattedCitation":"&lt;sup&gt;98&lt;/sup&gt;"},"properties":{"noteIndex":0},"schema":"https://github.com/citation-style-language/schema/raw/master/csl-citation.json"}</w:instrText>
            </w:r>
            <w:r>
              <w:fldChar w:fldCharType="separate"/>
            </w:r>
            <w:r w:rsidR="00D64C75" w:rsidRPr="00D64C75">
              <w:rPr>
                <w:noProof/>
                <w:vertAlign w:val="superscript"/>
              </w:rPr>
              <w:t>97</w:t>
            </w:r>
            <w:r>
              <w:fldChar w:fldCharType="end"/>
            </w:r>
          </w:p>
        </w:tc>
      </w:tr>
      <w:tr w:rsidR="00990C4A" w14:paraId="56B7836E" w14:textId="77777777" w:rsidTr="00990C4A">
        <w:tc>
          <w:tcPr>
            <w:tcW w:w="2876" w:type="dxa"/>
          </w:tcPr>
          <w:p w14:paraId="0C088CB8" w14:textId="77777777" w:rsidR="00990C4A" w:rsidRDefault="0018639A" w:rsidP="001D16D7">
            <w:pPr>
              <w:tabs>
                <w:tab w:val="left" w:pos="1785"/>
              </w:tabs>
              <w:spacing w:line="360" w:lineRule="auto"/>
              <w:jc w:val="both"/>
            </w:pPr>
            <w:r>
              <w:t>Brazil nut shell</w:t>
            </w:r>
          </w:p>
        </w:tc>
        <w:tc>
          <w:tcPr>
            <w:tcW w:w="2877" w:type="dxa"/>
          </w:tcPr>
          <w:p w14:paraId="3F0B24F1" w14:textId="77777777" w:rsidR="00990C4A" w:rsidRDefault="0018639A" w:rsidP="001D16D7">
            <w:pPr>
              <w:tabs>
                <w:tab w:val="left" w:pos="1785"/>
              </w:tabs>
              <w:spacing w:line="360" w:lineRule="auto"/>
              <w:jc w:val="center"/>
            </w:pPr>
            <w:r>
              <w:t>7.81</w:t>
            </w:r>
          </w:p>
        </w:tc>
        <w:tc>
          <w:tcPr>
            <w:tcW w:w="2877" w:type="dxa"/>
          </w:tcPr>
          <w:p w14:paraId="299510F0" w14:textId="77777777" w:rsidR="00990C4A" w:rsidRDefault="0018639A" w:rsidP="00D64C75">
            <w:pPr>
              <w:tabs>
                <w:tab w:val="left" w:pos="1785"/>
              </w:tabs>
              <w:spacing w:line="360" w:lineRule="auto"/>
              <w:jc w:val="center"/>
            </w:pPr>
            <w:r>
              <w:fldChar w:fldCharType="begin" w:fldLock="1"/>
            </w:r>
            <w:r w:rsidR="00D64C75">
              <w:instrText>ADDIN CSL_CITATION {"citationItems":[{"id":"ITEM-1","itemData":{"DOI":"10.1016/j.jhazmat.2009.09.020","ISSN":"03043894","PMID":"19781853","abstract":"The adsorption of methylene blue and indigo carmine, respectively a basic and an acid dye, was studied on raw Brazil nut shells. The dye removal from solution by BNS was governed by: (i) polarization effects between the colored ions and the surface sites, leading to physisorbed species due to weak electrostatic forces and (ii) diffusion limitations affecting the kinetic parameters. Thermodynamic studies showed that the adsorption of methylene blue and of indigo carmine was spontaneous and exothermic occurring with entropy decrease. H0 values confirmed the physical nature of the adsorption processes. The adsorption followed the Langmuir model and pseudo-second order kinetics over the entire range of tested concentrations but the process was controlled by intraparticle diffusion. The maximal uptakes were 7.81 mg g-1, for methylene blue, and 1.09 mg g-1 for indigo carmine, at room temperature. These results indicate that Brazil nut shells may be useful as adsorbent either for basic or acid dyes. © 2009 Elsevier B.V. All rights reserved.","author":[{"dropping-particle":"","family":"Oliveira Brito","given":"Suzana Modesto","non-dropping-particle":"de","parse-names":false,"suffix":""},{"dropping-particle":"","family":"Andrade","given":"Heloysa Martins Carvalho","non-dropping-particle":"","parse-names":false,"suffix":""},{"dropping-particle":"","family":"Soares","given":"Luciana Frota","non-dropping-particle":"","parse-names":false,"suffix":""},{"dropping-particle":"","family":"Azevedo","given":"Rafael Pires","non-dropping-particle":"de","parse-names":false,"suffix":""}],"container-title":"Journal of Hazardous Materials","id":"ITEM-1","issued":{"date-parts":[["2010"]]},"title":"Brazil nut shells as a new biosorbent to remove methylene blue and indigo carmine from aqueous solutions","type":"article-journal"},"uris":["http://www.mendeley.com/documents/?uuid=a1ba8a07-4eef-442f-aae0-459aa6a7bb88"]}],"mendeley":{"formattedCitation":"&lt;sup&gt;98&lt;/sup&gt;","plainTextFormattedCitation":"98","previouslyFormattedCitation":"&lt;sup&gt;99&lt;/sup&gt;"},"properties":{"noteIndex":0},"schema":"https://github.com/citation-style-language/schema/raw/master/csl-citation.json"}</w:instrText>
            </w:r>
            <w:r>
              <w:fldChar w:fldCharType="separate"/>
            </w:r>
            <w:r w:rsidR="00D64C75" w:rsidRPr="00D64C75">
              <w:rPr>
                <w:noProof/>
                <w:vertAlign w:val="superscript"/>
              </w:rPr>
              <w:t>98</w:t>
            </w:r>
            <w:r>
              <w:fldChar w:fldCharType="end"/>
            </w:r>
          </w:p>
        </w:tc>
      </w:tr>
      <w:tr w:rsidR="00990C4A" w14:paraId="603C47A8" w14:textId="77777777" w:rsidTr="00990C4A">
        <w:tc>
          <w:tcPr>
            <w:tcW w:w="2876" w:type="dxa"/>
          </w:tcPr>
          <w:p w14:paraId="5939EE4C" w14:textId="77777777" w:rsidR="00990C4A" w:rsidRDefault="0018639A" w:rsidP="001D16D7">
            <w:pPr>
              <w:tabs>
                <w:tab w:val="left" w:pos="1785"/>
              </w:tabs>
              <w:spacing w:line="360" w:lineRule="auto"/>
              <w:jc w:val="both"/>
            </w:pPr>
            <w:r>
              <w:t>Pineapple stem waste</w:t>
            </w:r>
          </w:p>
        </w:tc>
        <w:tc>
          <w:tcPr>
            <w:tcW w:w="2877" w:type="dxa"/>
          </w:tcPr>
          <w:p w14:paraId="1E77C38F" w14:textId="77777777" w:rsidR="00990C4A" w:rsidRDefault="0018639A" w:rsidP="001D16D7">
            <w:pPr>
              <w:tabs>
                <w:tab w:val="left" w:pos="1785"/>
              </w:tabs>
              <w:spacing w:line="360" w:lineRule="auto"/>
              <w:jc w:val="center"/>
            </w:pPr>
            <w:r>
              <w:t>119.05</w:t>
            </w:r>
          </w:p>
        </w:tc>
        <w:tc>
          <w:tcPr>
            <w:tcW w:w="2877" w:type="dxa"/>
          </w:tcPr>
          <w:p w14:paraId="739618A4" w14:textId="77777777" w:rsidR="00990C4A" w:rsidRDefault="0018639A" w:rsidP="00D64C75">
            <w:pPr>
              <w:tabs>
                <w:tab w:val="left" w:pos="1785"/>
              </w:tabs>
              <w:spacing w:line="360" w:lineRule="auto"/>
              <w:jc w:val="center"/>
            </w:pPr>
            <w:r>
              <w:fldChar w:fldCharType="begin" w:fldLock="1"/>
            </w:r>
            <w:r w:rsidR="00D64C75">
              <w:instrText>ADDIN CSL_CITATION {"citationItems":[{"id":"ITEM-1","itemData":{"DOI":"10.1016/j.jhazmat.2008.05.036","ISSN":"03043894","PMID":"18573607","abstract":"In this paper, pineapple stem (PS) waste, an agricultural waste available in large quantity in Malaysia, was utilized as low-cost adsorbent to remove basic dye (methylene blue, MB) from aqueous solution by adsorption. Batch mode experiments were conducted at 30 °C to study the effects of initial concentration of methylene blue, contact time and pH on dye adsorption. Equilibrium adsorption isotherms and kinetic were investigated. The experimental data were analyzed by the Langmuir and Freundlich models and the isotherm data fitted well to the Langmuir isotherm with monolayer adsorption capacity of 119.05 mg/g. The kinetic data obtained at different concentrations were analyzed using a pseudo-first-order and pseudo-second-order equation and intraparticle diffusion equation. The experimental data fitted very well the pseudo-second-order kinetic model. The PS was found to be very effective adsorbent for MB adsorption. © 2008 Elsevier B.V. All rights reserved.","author":[{"dropping-particle":"","family":"Hameed","given":"B. H.","non-dropping-particle":"","parse-names":false,"suffix":""},{"dropping-particle":"","family":"Krishni","given":"R. R.","non-dropping-particle":"","parse-names":false,"suffix":""},{"dropping-particle":"","family":"Sata","given":"S. A.","non-dropping-particle":"","parse-names":false,"suffix":""}],"container-title":"Journal of Hazardous Materials","id":"ITEM-1","issued":{"date-parts":[["2009"]]},"title":"A novel agricultural waste adsorbent for the removal of cationic dye from aqueous solutions","type":"article-journal"},"uris":["http://www.mendeley.com/documents/?uuid=e99c8083-e485-4c53-94b9-3402ab07d2fd"]}],"mendeley":{"formattedCitation":"&lt;sup&gt;99&lt;/sup&gt;","plainTextFormattedCitation":"99","previouslyFormattedCitation":"&lt;sup&gt;100&lt;/sup&gt;"},"properties":{"noteIndex":0},"schema":"https://github.com/citation-style-language/schema/raw/master/csl-citation.json"}</w:instrText>
            </w:r>
            <w:r>
              <w:fldChar w:fldCharType="separate"/>
            </w:r>
            <w:r w:rsidR="00D64C75" w:rsidRPr="00D64C75">
              <w:rPr>
                <w:noProof/>
                <w:vertAlign w:val="superscript"/>
              </w:rPr>
              <w:t>99</w:t>
            </w:r>
            <w:r>
              <w:fldChar w:fldCharType="end"/>
            </w:r>
          </w:p>
        </w:tc>
      </w:tr>
      <w:tr w:rsidR="00990C4A" w14:paraId="247D5FB0" w14:textId="77777777" w:rsidTr="00990C4A">
        <w:tc>
          <w:tcPr>
            <w:tcW w:w="2876" w:type="dxa"/>
          </w:tcPr>
          <w:p w14:paraId="0395F072" w14:textId="77777777" w:rsidR="00990C4A" w:rsidRDefault="0018639A" w:rsidP="001D16D7">
            <w:pPr>
              <w:tabs>
                <w:tab w:val="left" w:pos="1785"/>
              </w:tabs>
              <w:spacing w:line="360" w:lineRule="auto"/>
              <w:jc w:val="both"/>
            </w:pPr>
            <w:r>
              <w:t>Coconut bunch waste</w:t>
            </w:r>
          </w:p>
        </w:tc>
        <w:tc>
          <w:tcPr>
            <w:tcW w:w="2877" w:type="dxa"/>
          </w:tcPr>
          <w:p w14:paraId="2A35F4EC" w14:textId="77777777" w:rsidR="00990C4A" w:rsidRDefault="0018639A" w:rsidP="001D16D7">
            <w:pPr>
              <w:tabs>
                <w:tab w:val="left" w:pos="1785"/>
              </w:tabs>
              <w:spacing w:line="360" w:lineRule="auto"/>
              <w:jc w:val="center"/>
            </w:pPr>
            <w:r>
              <w:t>70.92</w:t>
            </w:r>
          </w:p>
        </w:tc>
        <w:tc>
          <w:tcPr>
            <w:tcW w:w="2877" w:type="dxa"/>
          </w:tcPr>
          <w:p w14:paraId="7301BB5A" w14:textId="77777777" w:rsidR="00990C4A" w:rsidRDefault="00505EC0" w:rsidP="00D64C75">
            <w:pPr>
              <w:tabs>
                <w:tab w:val="left" w:pos="1785"/>
              </w:tabs>
              <w:spacing w:line="360" w:lineRule="auto"/>
              <w:jc w:val="center"/>
            </w:pPr>
            <w:r>
              <w:fldChar w:fldCharType="begin" w:fldLock="1"/>
            </w:r>
            <w:r w:rsidR="00D64C75">
              <w:instrText>ADDIN CSL_CITATION {"citationItems":[{"id":"ITEM-1","itemData":{"DOI":"10.1016/j.jhazmat.2008.01.034","ISSN":"03043894","PMID":"18308467","abstract":"In this paper, the ability of coconut bunch waste (CBW), an agricultural waste available in large quantity in Malaysia, to remove basic dye (methylene blue) from aqueous solution by adsorption was studied. Batch mode experiments were conducted at 30 °C to study the effects of pH and initial concentration of methylene blue (MB). Equilibrium adsorption isotherms and kinetics were investigated. The experimental data were analyzed by the Langmuir, Freundlich and Temkin models of adsorption. The adsorption isotherm data were fitted well to Langmuir isotherm and the monolayer adsorption capacity was found to be 70.92 mg/g at 30 °C. The kinetic data obtained at different concentrations have been analyzed using a pseudo-first-order, pseudo-second-order equation and intraparticle diffusion equation. The experimental data fitted very well the pseudo-second-order kinetic model. © 2008 Elsevier B.V. All rights reserved.","author":[{"dropping-particle":"","family":"Hameed","given":"B. H.","non-dropping-particle":"","parse-names":false,"suffix":""},{"dropping-particle":"","family":"Mahmoud","given":"D. K.","non-dropping-particle":"","parse-names":false,"suffix":""},{"dropping-particle":"","family":"Ahmad","given":"A. L.","non-dropping-particle":"","parse-names":false,"suffix":""}],"container-title":"Journal of Hazardous Materials","id":"ITEM-1","issued":{"date-parts":[["2008"]]},"title":"Equilibrium modeling and kinetic studies on the adsorption of basic dye by a low-cost adsorbent: Coconut (Cocos nucifera) bunch waste","type":"article-journal"},"uris":["http://www.mendeley.com/documents/?uuid=157151bc-8184-46e5-85d9-d69078406038"]}],"mendeley":{"formattedCitation":"&lt;sup&gt;100&lt;/sup&gt;","plainTextFormattedCitation":"100","previouslyFormattedCitation":"&lt;sup&gt;101&lt;/sup&gt;"},"properties":{"noteIndex":0},"schema":"https://github.com/citation-style-language/schema/raw/master/csl-citation.json"}</w:instrText>
            </w:r>
            <w:r>
              <w:fldChar w:fldCharType="separate"/>
            </w:r>
            <w:r w:rsidR="00D64C75" w:rsidRPr="00D64C75">
              <w:rPr>
                <w:noProof/>
                <w:vertAlign w:val="superscript"/>
              </w:rPr>
              <w:t>100</w:t>
            </w:r>
            <w:r>
              <w:fldChar w:fldCharType="end"/>
            </w:r>
          </w:p>
        </w:tc>
      </w:tr>
      <w:tr w:rsidR="00990C4A" w14:paraId="287F8E11" w14:textId="77777777" w:rsidTr="00990C4A">
        <w:tc>
          <w:tcPr>
            <w:tcW w:w="2876" w:type="dxa"/>
          </w:tcPr>
          <w:p w14:paraId="78CC9D4E" w14:textId="77777777" w:rsidR="00990C4A" w:rsidRDefault="00505EC0" w:rsidP="001D16D7">
            <w:pPr>
              <w:tabs>
                <w:tab w:val="left" w:pos="1785"/>
              </w:tabs>
              <w:spacing w:line="360" w:lineRule="auto"/>
              <w:jc w:val="both"/>
            </w:pPr>
            <w:r>
              <w:t>Banana peel</w:t>
            </w:r>
          </w:p>
        </w:tc>
        <w:tc>
          <w:tcPr>
            <w:tcW w:w="2877" w:type="dxa"/>
          </w:tcPr>
          <w:p w14:paraId="5CBBA648" w14:textId="77777777" w:rsidR="00990C4A" w:rsidRDefault="00505EC0" w:rsidP="001D16D7">
            <w:pPr>
              <w:tabs>
                <w:tab w:val="left" w:pos="1785"/>
              </w:tabs>
              <w:spacing w:line="360" w:lineRule="auto"/>
              <w:jc w:val="center"/>
            </w:pPr>
            <w:r>
              <w:t>15.9</w:t>
            </w:r>
          </w:p>
        </w:tc>
        <w:tc>
          <w:tcPr>
            <w:tcW w:w="2877" w:type="dxa"/>
          </w:tcPr>
          <w:p w14:paraId="25E6F631" w14:textId="77777777" w:rsidR="00990C4A" w:rsidRDefault="00505EC0" w:rsidP="00D64C75">
            <w:pPr>
              <w:tabs>
                <w:tab w:val="left" w:pos="1785"/>
              </w:tabs>
              <w:spacing w:line="360" w:lineRule="auto"/>
              <w:jc w:val="center"/>
            </w:pPr>
            <w:r>
              <w:fldChar w:fldCharType="begin" w:fldLock="1"/>
            </w:r>
            <w:r w:rsidR="00D64C75">
              <w:instrText>ADDIN CSL_CITATION {"citationItems":[{"id":"ITEM-1","itemData":{"DOI":"10.1016/S0304-3894(02)00017-1","ISSN":"03043894","PMID":"12031611","abstract":"Low-cost banana and orange peels were prepared as adsorbents for the adsorption of dyes from aqueous solutions. Dye concentration and pH were varied. The adsorption capacities for both peels decreased in the order methyl orange (MO) &gt; methylene blue (MB) &gt; Rhodamine B (RB) &gt; Congo red (CR) &gt; methyl violet (MV) &gt; amido black 10B (AB). The isotherm data could be well described by the Freundlich and Langmuir equations in the concentration range of 10-120mg/l. An alkaline pH was favorable for the adsorption of dyes. Based on the adsorption capacity, it was shown that banana peel was more effective than orange peel. Kinetic parameters of adsorption such as the Langergren rate constant and the intraparticle diffusion rate constant were determined. For the present adsorption process intraparticle diffusion of dyes within the particle was identified to be rate limiting. Both peel wastes were shown to be promising materials for adsorption removal of dyes from aqueous solutions. © 2002 Elsevier Science B.V. All rights reserved.","author":[{"dropping-particle":"","family":"Annadurai","given":"Gurusamy","non-dropping-particle":"","parse-names":false,"suffix":""},{"dropping-particle":"","family":"Juang","given":"Ruey Shin","non-dropping-particle":"","parse-names":false,"suffix":""},{"dropping-particle":"","family":"Lee","given":"Duu Jong","non-dropping-particle":"","parse-names":false,"suffix":""}],"container-title":"Journal of Hazardous Materials","id":"ITEM-1","issued":{"date-parts":[["2002"]]},"title":"Use of cellulose-based wastes for adsorption of dyes from aqueous solutions","type":"article-journal"},"uris":["http://www.mendeley.com/documents/?uuid=4c4a5afa-0d54-45e3-a9d0-6aefe18ca52d","http://www.mendeley.com/documents/?uuid=d7af7d12-fc67-4375-a3df-f9df412bbc5a"]}],"mendeley":{"formattedCitation":"&lt;sup&gt;101&lt;/sup&gt;","plainTextFormattedCitation":"101","previouslyFormattedCitation":"&lt;sup&gt;102&lt;/sup&gt;"},"properties":{"noteIndex":0},"schema":"https://github.com/citation-style-language/schema/raw/master/csl-citation.json"}</w:instrText>
            </w:r>
            <w:r>
              <w:fldChar w:fldCharType="separate"/>
            </w:r>
            <w:r w:rsidR="00D64C75" w:rsidRPr="00D64C75">
              <w:rPr>
                <w:noProof/>
                <w:vertAlign w:val="superscript"/>
              </w:rPr>
              <w:t>101</w:t>
            </w:r>
            <w:r>
              <w:fldChar w:fldCharType="end"/>
            </w:r>
          </w:p>
        </w:tc>
      </w:tr>
      <w:tr w:rsidR="00990C4A" w14:paraId="1E91E4D8" w14:textId="77777777" w:rsidTr="00990C4A">
        <w:tc>
          <w:tcPr>
            <w:tcW w:w="2876" w:type="dxa"/>
          </w:tcPr>
          <w:p w14:paraId="4079FAF7" w14:textId="77777777" w:rsidR="00990C4A" w:rsidRDefault="00C978E2" w:rsidP="001D16D7">
            <w:pPr>
              <w:tabs>
                <w:tab w:val="left" w:pos="1785"/>
              </w:tabs>
              <w:spacing w:line="360" w:lineRule="auto"/>
              <w:jc w:val="both"/>
            </w:pPr>
            <w:r>
              <w:t>Activated ti</w:t>
            </w:r>
            <w:r w:rsidR="00490A18">
              <w:t xml:space="preserve">res (850 </w:t>
            </w:r>
            <m:oMath>
              <m:r>
                <w:rPr>
                  <w:rFonts w:ascii="Cambria Math" w:hAnsi="Cambria Math"/>
                </w:rPr>
                <m:t>℃</m:t>
              </m:r>
            </m:oMath>
            <w:r w:rsidR="00490A18">
              <w:t>)</w:t>
            </w:r>
          </w:p>
        </w:tc>
        <w:tc>
          <w:tcPr>
            <w:tcW w:w="2877" w:type="dxa"/>
          </w:tcPr>
          <w:p w14:paraId="229DB8F0" w14:textId="77777777" w:rsidR="00990C4A" w:rsidRDefault="00490A18" w:rsidP="001D16D7">
            <w:pPr>
              <w:tabs>
                <w:tab w:val="left" w:pos="1785"/>
              </w:tabs>
              <w:spacing w:line="360" w:lineRule="auto"/>
              <w:jc w:val="center"/>
            </w:pPr>
            <w:r>
              <w:t>1.3</w:t>
            </w:r>
          </w:p>
        </w:tc>
        <w:tc>
          <w:tcPr>
            <w:tcW w:w="2877" w:type="dxa"/>
          </w:tcPr>
          <w:p w14:paraId="17CC958C" w14:textId="77777777" w:rsidR="00990C4A" w:rsidRDefault="00490A18" w:rsidP="00D64C75">
            <w:pPr>
              <w:tabs>
                <w:tab w:val="left" w:pos="1785"/>
              </w:tabs>
              <w:spacing w:line="360" w:lineRule="auto"/>
              <w:jc w:val="center"/>
            </w:pPr>
            <w:r>
              <w:fldChar w:fldCharType="begin" w:fldLock="1"/>
            </w:r>
            <w:r w:rsidR="00D64C75">
              <w:instrText>ADDIN CSL_CITATION {"citationItems":[{"id":"ITEM-1","itemData":{"DOI":"10.1016/S0883-2927(02)00057-4","ISSN":"08832927","abstract":"Fly ash was modified by hydrothermal treatment with 7 M NaOH. The resultant product displayed an 8-fold increase in surface area. The primary crystalline component of the modified fly ash was identified by X-ray diffraction to be hydroxysodalite (Na6Al6Si6O24·8H 2O). The cation exchange capacity of the modified ash was significantly increased over that of the raw fly ash (188 vs 2 meq g-1). Adsorption experiments showed that the modified fly ash adsorbed a cationic dye (methylene blue) to a much greater extent than an anionic dye (alizarin sulfonate). Saturation adsorption revealed that the capacity of the ash for methylene blue had increased 10-fold during modification when compared to the raw ash. Adsorption is thus ascribed to be a surface effect rather than involving incorporation into the channels of the hydroxysodalite structure. © 2002 Elsevier Science Ltd. All rights reserved.","author":[{"dropping-particle":"","family":"Woolard","given":"C. D.","non-dropping-particle":"","parse-names":false,"suffix":""},{"dropping-particle":"","family":"Strong","given":"J.","non-dropping-particle":"","parse-names":false,"suffix":""},{"dropping-particle":"","family":"Erasmus","given":"C. R.","non-dropping-particle":"","parse-names":false,"suffix":""}],"container-title":"Applied Geochemistry","id":"ITEM-1","issued":{"date-parts":[["2002"]]},"title":"Evaluation of the use of modified coal ash as a potential sorbent for organic waste streams","type":"article-journal"},"uris":["http://www.mendeley.com/documents/?uuid=e79df6a9-6d6f-4a77-9530-5335bb3a5cd9"]}],"mendeley":{"formattedCitation":"&lt;sup&gt;102&lt;/sup&gt;","plainTextFormattedCitation":"102","previouslyFormattedCitation":"&lt;sup&gt;103&lt;/sup&gt;"},"properties":{"noteIndex":0},"schema":"https://github.com/citation-style-language/schema/raw/master/csl-citation.json"}</w:instrText>
            </w:r>
            <w:r>
              <w:fldChar w:fldCharType="separate"/>
            </w:r>
            <w:r w:rsidR="00D64C75" w:rsidRPr="00D64C75">
              <w:rPr>
                <w:noProof/>
                <w:vertAlign w:val="superscript"/>
              </w:rPr>
              <w:t>102</w:t>
            </w:r>
            <w:r>
              <w:fldChar w:fldCharType="end"/>
            </w:r>
          </w:p>
        </w:tc>
      </w:tr>
      <w:tr w:rsidR="00990C4A" w14:paraId="53DBA0E2" w14:textId="77777777" w:rsidTr="00990C4A">
        <w:tc>
          <w:tcPr>
            <w:tcW w:w="2876" w:type="dxa"/>
          </w:tcPr>
          <w:p w14:paraId="5E04E2CC" w14:textId="77777777" w:rsidR="00990C4A" w:rsidRDefault="00490A18" w:rsidP="001D16D7">
            <w:pPr>
              <w:tabs>
                <w:tab w:val="left" w:pos="1785"/>
              </w:tabs>
              <w:spacing w:line="360" w:lineRule="auto"/>
              <w:jc w:val="both"/>
            </w:pPr>
            <w:r>
              <w:t xml:space="preserve">Glass </w:t>
            </w:r>
            <w:r w:rsidR="00C978E2">
              <w:t>fiber</w:t>
            </w:r>
          </w:p>
        </w:tc>
        <w:tc>
          <w:tcPr>
            <w:tcW w:w="2877" w:type="dxa"/>
          </w:tcPr>
          <w:p w14:paraId="7C7D8C04" w14:textId="77777777" w:rsidR="00990C4A" w:rsidRDefault="00490A18" w:rsidP="001D16D7">
            <w:pPr>
              <w:tabs>
                <w:tab w:val="left" w:pos="1785"/>
              </w:tabs>
              <w:spacing w:line="360" w:lineRule="auto"/>
              <w:jc w:val="center"/>
            </w:pPr>
            <w:r>
              <w:t>2.24</w:t>
            </w:r>
          </w:p>
        </w:tc>
        <w:tc>
          <w:tcPr>
            <w:tcW w:w="2877" w:type="dxa"/>
          </w:tcPr>
          <w:p w14:paraId="77716279" w14:textId="77777777" w:rsidR="00990C4A" w:rsidRDefault="00490A18" w:rsidP="00D64C75">
            <w:pPr>
              <w:tabs>
                <w:tab w:val="left" w:pos="1785"/>
              </w:tabs>
              <w:spacing w:line="360" w:lineRule="auto"/>
              <w:jc w:val="center"/>
            </w:pPr>
            <w:r>
              <w:fldChar w:fldCharType="begin" w:fldLock="1"/>
            </w:r>
            <w:r w:rsidR="00D64C75">
              <w:instrText>ADDIN CSL_CITATION {"citationItems":[{"id":"ITEM-1","itemData":{"DOI":"10.1016/j.jcis.2005.01.035","ISSN":"00219797","abstract":"The adsorption and diffusion phenomena of Methylene Blue dye on glass fiber have been explored. Both isotherm and kinetics have been studied. Effect of process parameters such as pH, adsorbent loading, and initial dye concentration was investigated. Temperature had a little effect on adsorption. A diffusion model was developed to estimate the diffusivity of the dye in glass fiber. The diffusivity was found to be varying exponentially with the dye concentration. © 2005 Elsevier Inc. All rights reserved.","author":[{"dropping-particle":"","family":"Chakrabarti","given":"Sampa","non-dropping-particle":"","parse-names":false,"suffix":""},{"dropping-particle":"","family":"Dutta","given":"Binay K.","non-dropping-particle":"","parse-names":false,"suffix":""}],"container-title":"Journal of Colloid and Interface Science","id":"ITEM-1","issued":{"date-parts":[["2005"]]},"title":"On the adsorption and diffusion of Methylene Blue in glass fibers","type":"article-journal"},"uris":["http://www.mendeley.com/documents/?uuid=8bc615aa-f957-4525-8ef2-10cdd5d1aa20"]}],"mendeley":{"formattedCitation":"&lt;sup&gt;103&lt;/sup&gt;","plainTextFormattedCitation":"103","previouslyFormattedCitation":"&lt;sup&gt;104&lt;/sup&gt;"},"properties":{"noteIndex":0},"schema":"https://github.com/citation-style-language/schema/raw/master/csl-citation.json"}</w:instrText>
            </w:r>
            <w:r>
              <w:fldChar w:fldCharType="separate"/>
            </w:r>
            <w:r w:rsidR="00D64C75" w:rsidRPr="00D64C75">
              <w:rPr>
                <w:noProof/>
                <w:vertAlign w:val="superscript"/>
              </w:rPr>
              <w:t>103</w:t>
            </w:r>
            <w:r>
              <w:fldChar w:fldCharType="end"/>
            </w:r>
          </w:p>
        </w:tc>
      </w:tr>
      <w:tr w:rsidR="00990C4A" w14:paraId="07A78110" w14:textId="77777777" w:rsidTr="00990C4A">
        <w:tc>
          <w:tcPr>
            <w:tcW w:w="2876" w:type="dxa"/>
          </w:tcPr>
          <w:p w14:paraId="2BB7F1B8" w14:textId="77777777" w:rsidR="00990C4A" w:rsidRDefault="00490A18" w:rsidP="001D16D7">
            <w:pPr>
              <w:tabs>
                <w:tab w:val="left" w:pos="1785"/>
              </w:tabs>
              <w:spacing w:line="360" w:lineRule="auto"/>
              <w:jc w:val="both"/>
            </w:pPr>
            <w:r>
              <w:lastRenderedPageBreak/>
              <w:t>Fly ash</w:t>
            </w:r>
          </w:p>
        </w:tc>
        <w:tc>
          <w:tcPr>
            <w:tcW w:w="2877" w:type="dxa"/>
          </w:tcPr>
          <w:p w14:paraId="4AC0DDBC" w14:textId="77777777" w:rsidR="00990C4A" w:rsidRDefault="00490A18" w:rsidP="001D16D7">
            <w:pPr>
              <w:tabs>
                <w:tab w:val="left" w:pos="1785"/>
              </w:tabs>
              <w:spacing w:line="360" w:lineRule="auto"/>
              <w:jc w:val="center"/>
            </w:pPr>
            <w:r>
              <w:t>5.57</w:t>
            </w:r>
          </w:p>
        </w:tc>
        <w:tc>
          <w:tcPr>
            <w:tcW w:w="2877" w:type="dxa"/>
          </w:tcPr>
          <w:p w14:paraId="6407507C" w14:textId="77777777" w:rsidR="00990C4A" w:rsidRDefault="00490A18" w:rsidP="00D64C75">
            <w:pPr>
              <w:tabs>
                <w:tab w:val="left" w:pos="1785"/>
              </w:tabs>
              <w:spacing w:line="360" w:lineRule="auto"/>
              <w:jc w:val="center"/>
            </w:pPr>
            <w:r>
              <w:fldChar w:fldCharType="begin" w:fldLock="1"/>
            </w:r>
            <w:r w:rsidR="00D64C75">
              <w:instrText>ADDIN CSL_CITATION {"citationItems":[{"id":"ITEM-1","itemData":{"DOI":"10.1016/j.jcis.2004.09.063","ISSN":"00219797","abstract":"Batch sorption experiments were carried out to remove methylene blue from its aqueous solutions using fly ash as an adsorbent. Operating variables studied were initial dye concentration, fly ash mass, pH, and contact time. Maximum color removal was observed at a basic pH of 8. Equilibrium data were represented well by a Langmuir isotherm equation with a monolayer sorption capacity of 5.718 mg/g. Sorption data were fitted to both Lagergren first-order and pseudo-second-order kinetic models and the data were found to follow pseudo-second-order kinetics. Rate constants at different initial concentrations were estimated. The process mechanism was found to be complex, consisting of both surface adsorption and pore diffusion. The effective diffusion parameter Di values were estimated at different initial concentrations and the average value was determined to be 2.063×10-9cm2/s. Analysis of sorption data using a Boyd plot confirms the particle diffusion as the rate-limiting step for the dye concentration ranges studied in the present investigation (20 to 60 mg/L). © 2004 Elsevier Inc. All rights reserved.","author":[{"dropping-particle":"","family":"Kumar","given":"K. Vasanth","non-dropping-particle":"","parse-names":false,"suffix":""},{"dropping-particle":"","family":"Ramamurthi","given":"V.","non-dropping-particle":"","parse-names":false,"suffix":""},{"dropping-particle":"","family":"Sivanesan","given":"S.","non-dropping-particle":"","parse-names":false,"suffix":""}],"container-title":"Journal of Colloid and Interface Science","id":"ITEM-1","issued":{"date-parts":[["2005"]]},"title":"Modeling the mechanism involved during the sorption of methylene blue onto fly ash","type":"article-journal"},"uris":["http://www.mendeley.com/documents/?uuid=edc49f96-44cc-4146-8999-4c22e7be8819"]}],"mendeley":{"formattedCitation":"&lt;sup&gt;104&lt;/sup&gt;","plainTextFormattedCitation":"104","previouslyFormattedCitation":"&lt;sup&gt;105&lt;/sup&gt;"},"properties":{"noteIndex":0},"schema":"https://github.com/citation-style-language/schema/raw/master/csl-citation.json"}</w:instrText>
            </w:r>
            <w:r>
              <w:fldChar w:fldCharType="separate"/>
            </w:r>
            <w:r w:rsidR="00D64C75" w:rsidRPr="00D64C75">
              <w:rPr>
                <w:noProof/>
                <w:vertAlign w:val="superscript"/>
              </w:rPr>
              <w:t>104</w:t>
            </w:r>
            <w:r>
              <w:fldChar w:fldCharType="end"/>
            </w:r>
          </w:p>
        </w:tc>
      </w:tr>
      <w:tr w:rsidR="00490A18" w14:paraId="1A38A0BA" w14:textId="77777777" w:rsidTr="00990C4A">
        <w:tc>
          <w:tcPr>
            <w:tcW w:w="2876" w:type="dxa"/>
          </w:tcPr>
          <w:p w14:paraId="400EF863" w14:textId="77777777" w:rsidR="00490A18" w:rsidRDefault="00490A18" w:rsidP="001D16D7">
            <w:pPr>
              <w:tabs>
                <w:tab w:val="left" w:pos="1785"/>
              </w:tabs>
              <w:spacing w:line="360" w:lineRule="auto"/>
              <w:jc w:val="both"/>
            </w:pPr>
            <w:r>
              <w:t>Bone charcoal</w:t>
            </w:r>
          </w:p>
        </w:tc>
        <w:tc>
          <w:tcPr>
            <w:tcW w:w="2877" w:type="dxa"/>
          </w:tcPr>
          <w:p w14:paraId="195BC2F0" w14:textId="77777777" w:rsidR="00490A18" w:rsidRDefault="00490A18" w:rsidP="001D16D7">
            <w:pPr>
              <w:tabs>
                <w:tab w:val="left" w:pos="1785"/>
              </w:tabs>
              <w:spacing w:line="360" w:lineRule="auto"/>
              <w:jc w:val="center"/>
            </w:pPr>
            <w:r>
              <w:t>5</w:t>
            </w:r>
          </w:p>
        </w:tc>
        <w:tc>
          <w:tcPr>
            <w:tcW w:w="2877" w:type="dxa"/>
          </w:tcPr>
          <w:p w14:paraId="705223E9" w14:textId="77777777" w:rsidR="00490A18" w:rsidRDefault="00490A18" w:rsidP="001D16D7">
            <w:pPr>
              <w:tabs>
                <w:tab w:val="left" w:pos="1785"/>
              </w:tabs>
              <w:spacing w:line="360" w:lineRule="auto"/>
              <w:jc w:val="center"/>
            </w:pPr>
            <w:r>
              <w:fldChar w:fldCharType="begin" w:fldLock="1"/>
            </w:r>
            <w:r w:rsidR="002358FC">
              <w:instrText>ADDIN CSL_CITATION {"citationItems":[{"id":"ITEM-1","itemData":{"DOI":"10.1007/s11144-010-0247-2","ISSN":"18785190","abstract":"This study aims at describing the removal of methylene blue (MB) from aqueous solution using bone charcoal (BC) as an adsorbent material. The effects of dye concentration, pH, contact time and the adsorbent dose were investigated. The chemical composition and solid structure of BC were analyzed using X-ray diffraction (XRD) and scanning electronic microscopy (SEM). The surface area was measured via the Brunauer-Emmett-Teller (BET) isotherm. The experimental data were analyzed with Langmuir, Freundlich and Temkin isotherm models. The results show that the main component of BC is calcium hydroxylapatite (Ca 5(PO4)3OH). The BETSuface area of BC is approximately 100 m2/g. The experimental adsorption isotherm complies with Langmuir equation model (R 2 = 0.99) and the maximum amount of adsorption (q max) was 5 mg/g. The elevation of BC dose led to a decrease in q max, however, increasing the pH led to the elevation of dye adsorption. The kinetic studies revealed that the adsorption of MB is rapid and complies with the pseudo second-order kinetic (R 2 &gt; 0.99). Apart from R 2, four error functions have been used for the validation of data. Analysis of data with Dubinin-Radushkevich isotherm showed that the energy of MB adsorption process onto BC was 2.65 kJ/mol, which implies that the adsorption of MB with BC is a physical adsorption. © 2010 Akadémiai Kiadó, Budapest, Hungary.","author":[{"dropping-particle":"","family":"Ghanizadeh","given":"Gh","non-dropping-particle":"","parse-names":false,"suffix":""},{"dropping-particle":"","family":"Asgari","given":"G.","non-dropping-particle":"","parse-names":false,"suffix":""}],"container-title":"Reaction Kinetics, Mechanisms and Catalysis","id":"ITEM-1","issued":{"date-parts":[["2011"]]},"title":"Adsorption kinetics and isotherm of methylene blue and its removal from aqueous solution using bone charcoal","type":"article-journal"},"uris":["http://www.mendeley.com/documents/?uuid=1987e95b-8b37-4f4d-8aa5-8b74fdb8e3f6"]}],"mendeley":{"formattedCitation":"&lt;sup&gt;68&lt;/sup&gt;","plainTextFormattedCitation":"68","previouslyFormattedCitation":"&lt;sup&gt;68&lt;/sup&gt;"},"properties":{"noteIndex":0},"schema":"https://github.com/citation-style-language/schema/raw/master/csl-citation.json"}</w:instrText>
            </w:r>
            <w:r>
              <w:fldChar w:fldCharType="separate"/>
            </w:r>
            <w:r w:rsidR="00C70704" w:rsidRPr="00C70704">
              <w:rPr>
                <w:noProof/>
                <w:vertAlign w:val="superscript"/>
              </w:rPr>
              <w:t>68</w:t>
            </w:r>
            <w:r>
              <w:fldChar w:fldCharType="end"/>
            </w:r>
          </w:p>
        </w:tc>
      </w:tr>
      <w:tr w:rsidR="00490A18" w14:paraId="6DE22152" w14:textId="77777777" w:rsidTr="00990C4A">
        <w:tc>
          <w:tcPr>
            <w:tcW w:w="2876" w:type="dxa"/>
          </w:tcPr>
          <w:p w14:paraId="097AB573" w14:textId="77777777" w:rsidR="00490A18" w:rsidRPr="00C978E2" w:rsidRDefault="00C978E2" w:rsidP="001D16D7">
            <w:pPr>
              <w:tabs>
                <w:tab w:val="left" w:pos="1785"/>
              </w:tabs>
              <w:spacing w:line="360" w:lineRule="auto"/>
              <w:jc w:val="both"/>
              <w:rPr>
                <w:b/>
              </w:rPr>
            </w:pPr>
            <w:r w:rsidRPr="00C978E2">
              <w:rPr>
                <w:b/>
              </w:rPr>
              <w:t>Tire pyrolytic char</w:t>
            </w:r>
          </w:p>
        </w:tc>
        <w:tc>
          <w:tcPr>
            <w:tcW w:w="2877" w:type="dxa"/>
          </w:tcPr>
          <w:p w14:paraId="438FA0E5" w14:textId="77777777" w:rsidR="00490A18" w:rsidRPr="00C978E2" w:rsidRDefault="00CD34B5" w:rsidP="001D16D7">
            <w:pPr>
              <w:tabs>
                <w:tab w:val="left" w:pos="1785"/>
              </w:tabs>
              <w:spacing w:line="360" w:lineRule="auto"/>
              <w:jc w:val="center"/>
              <w:rPr>
                <w:b/>
              </w:rPr>
            </w:pPr>
            <w:r>
              <w:rPr>
                <w:b/>
              </w:rPr>
              <w:t>1.61</w:t>
            </w:r>
          </w:p>
        </w:tc>
        <w:tc>
          <w:tcPr>
            <w:tcW w:w="2877" w:type="dxa"/>
          </w:tcPr>
          <w:p w14:paraId="781C39CB" w14:textId="77777777" w:rsidR="00490A18" w:rsidRPr="00C978E2" w:rsidRDefault="00C978E2" w:rsidP="001D16D7">
            <w:pPr>
              <w:tabs>
                <w:tab w:val="left" w:pos="1785"/>
              </w:tabs>
              <w:spacing w:line="360" w:lineRule="auto"/>
              <w:jc w:val="center"/>
              <w:rPr>
                <w:b/>
              </w:rPr>
            </w:pPr>
            <w:r w:rsidRPr="00C978E2">
              <w:rPr>
                <w:b/>
              </w:rPr>
              <w:t>Present study</w:t>
            </w:r>
          </w:p>
        </w:tc>
      </w:tr>
      <w:tr w:rsidR="00490A18" w14:paraId="407D98D2" w14:textId="77777777" w:rsidTr="00990C4A">
        <w:tc>
          <w:tcPr>
            <w:tcW w:w="2876" w:type="dxa"/>
          </w:tcPr>
          <w:p w14:paraId="17253B4E" w14:textId="77777777" w:rsidR="00490A18" w:rsidRPr="00C978E2" w:rsidRDefault="00C978E2" w:rsidP="001D16D7">
            <w:pPr>
              <w:tabs>
                <w:tab w:val="left" w:pos="1785"/>
              </w:tabs>
              <w:spacing w:line="360" w:lineRule="auto"/>
              <w:jc w:val="both"/>
              <w:rPr>
                <w:b/>
              </w:rPr>
            </w:pPr>
            <w:r w:rsidRPr="00C978E2">
              <w:rPr>
                <w:b/>
              </w:rPr>
              <w:t>Demineralized tire char</w:t>
            </w:r>
          </w:p>
        </w:tc>
        <w:tc>
          <w:tcPr>
            <w:tcW w:w="2877" w:type="dxa"/>
          </w:tcPr>
          <w:p w14:paraId="0A60E433" w14:textId="77777777" w:rsidR="00490A18" w:rsidRPr="00C978E2" w:rsidRDefault="00C978E2" w:rsidP="001D16D7">
            <w:pPr>
              <w:tabs>
                <w:tab w:val="left" w:pos="1785"/>
              </w:tabs>
              <w:spacing w:line="360" w:lineRule="auto"/>
              <w:jc w:val="center"/>
              <w:rPr>
                <w:b/>
              </w:rPr>
            </w:pPr>
            <w:r w:rsidRPr="00C978E2">
              <w:rPr>
                <w:b/>
              </w:rPr>
              <w:t>46.51</w:t>
            </w:r>
          </w:p>
        </w:tc>
        <w:tc>
          <w:tcPr>
            <w:tcW w:w="2877" w:type="dxa"/>
          </w:tcPr>
          <w:p w14:paraId="421F293B" w14:textId="77777777" w:rsidR="00490A18" w:rsidRPr="00C978E2" w:rsidRDefault="00C978E2" w:rsidP="001D16D7">
            <w:pPr>
              <w:tabs>
                <w:tab w:val="left" w:pos="1785"/>
              </w:tabs>
              <w:spacing w:line="360" w:lineRule="auto"/>
              <w:jc w:val="center"/>
              <w:rPr>
                <w:b/>
              </w:rPr>
            </w:pPr>
            <w:r w:rsidRPr="00C978E2">
              <w:rPr>
                <w:b/>
              </w:rPr>
              <w:t>Present study</w:t>
            </w:r>
          </w:p>
        </w:tc>
      </w:tr>
      <w:tr w:rsidR="00490A18" w14:paraId="2B6EC265" w14:textId="77777777" w:rsidTr="00990C4A">
        <w:tc>
          <w:tcPr>
            <w:tcW w:w="2876" w:type="dxa"/>
          </w:tcPr>
          <w:p w14:paraId="2D5C88B5" w14:textId="77777777" w:rsidR="00490A18" w:rsidRPr="00C978E2" w:rsidRDefault="00C978E2" w:rsidP="001D16D7">
            <w:pPr>
              <w:tabs>
                <w:tab w:val="left" w:pos="1785"/>
              </w:tabs>
              <w:spacing w:line="360" w:lineRule="auto"/>
              <w:jc w:val="both"/>
              <w:rPr>
                <w:b/>
              </w:rPr>
            </w:pPr>
            <w:r w:rsidRPr="00C978E2">
              <w:rPr>
                <w:b/>
              </w:rPr>
              <w:t>Activated tire char</w:t>
            </w:r>
          </w:p>
        </w:tc>
        <w:tc>
          <w:tcPr>
            <w:tcW w:w="2877" w:type="dxa"/>
          </w:tcPr>
          <w:p w14:paraId="51F5481E" w14:textId="77777777" w:rsidR="00490A18" w:rsidRPr="00C978E2" w:rsidRDefault="00C978E2" w:rsidP="001D16D7">
            <w:pPr>
              <w:tabs>
                <w:tab w:val="left" w:pos="1785"/>
              </w:tabs>
              <w:spacing w:line="360" w:lineRule="auto"/>
              <w:jc w:val="center"/>
              <w:rPr>
                <w:b/>
              </w:rPr>
            </w:pPr>
            <w:r w:rsidRPr="00C978E2">
              <w:rPr>
                <w:b/>
              </w:rPr>
              <w:t>133.33</w:t>
            </w:r>
          </w:p>
        </w:tc>
        <w:tc>
          <w:tcPr>
            <w:tcW w:w="2877" w:type="dxa"/>
          </w:tcPr>
          <w:p w14:paraId="49DC81DC" w14:textId="77777777" w:rsidR="00490A18" w:rsidRPr="00C978E2" w:rsidRDefault="00C978E2" w:rsidP="001D16D7">
            <w:pPr>
              <w:tabs>
                <w:tab w:val="left" w:pos="1785"/>
              </w:tabs>
              <w:spacing w:line="360" w:lineRule="auto"/>
              <w:jc w:val="center"/>
              <w:rPr>
                <w:b/>
              </w:rPr>
            </w:pPr>
            <w:r w:rsidRPr="00C978E2">
              <w:rPr>
                <w:b/>
              </w:rPr>
              <w:t>Present study</w:t>
            </w:r>
          </w:p>
        </w:tc>
      </w:tr>
      <w:tr w:rsidR="00490A18" w14:paraId="687DDB92" w14:textId="77777777" w:rsidTr="00990C4A">
        <w:tc>
          <w:tcPr>
            <w:tcW w:w="2876" w:type="dxa"/>
          </w:tcPr>
          <w:p w14:paraId="53245EA1" w14:textId="77777777" w:rsidR="00490A18" w:rsidRPr="00C978E2" w:rsidRDefault="00C978E2" w:rsidP="001D16D7">
            <w:pPr>
              <w:tabs>
                <w:tab w:val="left" w:pos="1785"/>
              </w:tabs>
              <w:spacing w:line="360" w:lineRule="auto"/>
              <w:jc w:val="both"/>
              <w:rPr>
                <w:b/>
              </w:rPr>
            </w:pPr>
            <w:r w:rsidRPr="00C978E2">
              <w:rPr>
                <w:b/>
              </w:rPr>
              <w:t>Commercial carbon black</w:t>
            </w:r>
          </w:p>
        </w:tc>
        <w:tc>
          <w:tcPr>
            <w:tcW w:w="2877" w:type="dxa"/>
          </w:tcPr>
          <w:p w14:paraId="354F1A56" w14:textId="77777777" w:rsidR="00490A18" w:rsidRPr="00C978E2" w:rsidRDefault="00CD34B5" w:rsidP="001D16D7">
            <w:pPr>
              <w:tabs>
                <w:tab w:val="left" w:pos="1785"/>
              </w:tabs>
              <w:spacing w:line="360" w:lineRule="auto"/>
              <w:jc w:val="center"/>
              <w:rPr>
                <w:b/>
              </w:rPr>
            </w:pPr>
            <w:r>
              <w:rPr>
                <w:b/>
              </w:rPr>
              <w:t>7.10</w:t>
            </w:r>
          </w:p>
        </w:tc>
        <w:tc>
          <w:tcPr>
            <w:tcW w:w="2877" w:type="dxa"/>
          </w:tcPr>
          <w:p w14:paraId="36B21289" w14:textId="77777777" w:rsidR="00490A18" w:rsidRPr="00C978E2" w:rsidRDefault="00C978E2" w:rsidP="001D16D7">
            <w:pPr>
              <w:tabs>
                <w:tab w:val="left" w:pos="1785"/>
              </w:tabs>
              <w:spacing w:line="360" w:lineRule="auto"/>
              <w:jc w:val="center"/>
              <w:rPr>
                <w:b/>
              </w:rPr>
            </w:pPr>
            <w:r w:rsidRPr="00C978E2">
              <w:rPr>
                <w:b/>
              </w:rPr>
              <w:t>Present study</w:t>
            </w:r>
          </w:p>
        </w:tc>
      </w:tr>
    </w:tbl>
    <w:p w14:paraId="3F5D6D05" w14:textId="77777777" w:rsidR="00990C4A" w:rsidRDefault="00990C4A" w:rsidP="001D16D7">
      <w:pPr>
        <w:tabs>
          <w:tab w:val="left" w:pos="1785"/>
        </w:tabs>
        <w:spacing w:line="360" w:lineRule="auto"/>
        <w:jc w:val="both"/>
      </w:pPr>
    </w:p>
    <w:p w14:paraId="7E2C31C1" w14:textId="77777777" w:rsidR="006211EC" w:rsidRDefault="00D64C75" w:rsidP="00D64C75">
      <w:pPr>
        <w:tabs>
          <w:tab w:val="left" w:pos="720"/>
          <w:tab w:val="left" w:pos="810"/>
        </w:tabs>
        <w:spacing w:line="360" w:lineRule="auto"/>
        <w:jc w:val="both"/>
        <w:rPr>
          <w:szCs w:val="24"/>
        </w:rPr>
      </w:pPr>
      <w:r>
        <w:tab/>
      </w:r>
      <w:r w:rsidR="006211EC">
        <w:t>According to the present study,</w:t>
      </w:r>
      <w:r w:rsidR="006211EC" w:rsidRPr="000B752A">
        <w:rPr>
          <w:szCs w:val="24"/>
        </w:rPr>
        <w:t xml:space="preserve"> </w:t>
      </w:r>
      <w:r w:rsidR="006211EC">
        <w:rPr>
          <w:szCs w:val="24"/>
        </w:rPr>
        <w:t>maximum adsorption capacities (</w:t>
      </w:r>
      <m:oMath>
        <m:sSub>
          <m:sSubPr>
            <m:ctrlPr>
              <w:rPr>
                <w:rFonts w:ascii="Cambria Math" w:hAnsi="Cambria Math"/>
                <w:i/>
                <w:szCs w:val="24"/>
              </w:rPr>
            </m:ctrlPr>
          </m:sSubPr>
          <m:e>
            <m:r>
              <w:rPr>
                <w:rFonts w:ascii="Cambria Math" w:hAnsi="Cambria Math"/>
                <w:szCs w:val="24"/>
              </w:rPr>
              <m:t>q</m:t>
            </m:r>
          </m:e>
          <m:sub>
            <m:r>
              <w:rPr>
                <w:rFonts w:ascii="Cambria Math" w:hAnsi="Cambria Math"/>
                <w:szCs w:val="24"/>
              </w:rPr>
              <m:t>max</m:t>
            </m:r>
          </m:sub>
        </m:sSub>
      </m:oMath>
      <w:r w:rsidR="006211EC">
        <w:rPr>
          <w:rFonts w:eastAsiaTheme="minorEastAsia"/>
          <w:szCs w:val="24"/>
        </w:rPr>
        <w:t xml:space="preserve">) </w:t>
      </w:r>
      <w:r w:rsidR="006211EC">
        <w:rPr>
          <w:szCs w:val="24"/>
        </w:rPr>
        <w:t>of tire pyrolytic char, demineralized tire char, activated tire char and commercial carbon black was 1.61 mg</w:t>
      </w:r>
      <m:oMath>
        <m:sSup>
          <m:sSupPr>
            <m:ctrlPr>
              <w:rPr>
                <w:rFonts w:ascii="Cambria Math" w:hAnsi="Cambria Math"/>
                <w:iCs/>
                <w:szCs w:val="24"/>
              </w:rPr>
            </m:ctrlPr>
          </m:sSupPr>
          <m:e>
            <m:r>
              <m:rPr>
                <m:sty m:val="p"/>
              </m:rPr>
              <w:rPr>
                <w:rFonts w:ascii="Cambria Math" w:hAnsi="Cambria Math"/>
                <w:szCs w:val="24"/>
              </w:rPr>
              <m:t xml:space="preserve"> g</m:t>
            </m:r>
          </m:e>
          <m:sup>
            <m:r>
              <m:rPr>
                <m:sty m:val="p"/>
              </m:rPr>
              <w:rPr>
                <w:rFonts w:ascii="Cambria Math" w:hAnsi="Cambria Math"/>
                <w:szCs w:val="24"/>
              </w:rPr>
              <m:t>-1</m:t>
            </m:r>
          </m:sup>
        </m:sSup>
      </m:oMath>
      <w:r w:rsidR="006211EC">
        <w:rPr>
          <w:rFonts w:eastAsiaTheme="minorEastAsia"/>
          <w:szCs w:val="24"/>
        </w:rPr>
        <w:t>, 46.51 mg</w:t>
      </w:r>
      <m:oMath>
        <m:r>
          <w:rPr>
            <w:rFonts w:ascii="Cambria Math" w:eastAsiaTheme="minorEastAsia" w:hAnsi="Cambria Math"/>
            <w:szCs w:val="24"/>
          </w:rPr>
          <m:t xml:space="preserve"> </m:t>
        </m:r>
        <m:sSup>
          <m:sSupPr>
            <m:ctrlPr>
              <w:rPr>
                <w:rFonts w:ascii="Cambria Math" w:eastAsiaTheme="minorEastAsia" w:hAnsi="Cambria Math"/>
                <w:iCs/>
                <w:szCs w:val="24"/>
              </w:rPr>
            </m:ctrlPr>
          </m:sSupPr>
          <m:e>
            <m:r>
              <m:rPr>
                <m:sty m:val="p"/>
              </m:rPr>
              <w:rPr>
                <w:rFonts w:ascii="Cambria Math" w:eastAsiaTheme="minorEastAsia" w:hAnsi="Cambria Math"/>
                <w:szCs w:val="24"/>
              </w:rPr>
              <m:t>g</m:t>
            </m:r>
          </m:e>
          <m:sup>
            <m:r>
              <m:rPr>
                <m:sty m:val="p"/>
              </m:rPr>
              <w:rPr>
                <w:rFonts w:ascii="Cambria Math" w:eastAsiaTheme="minorEastAsia" w:hAnsi="Cambria Math"/>
                <w:szCs w:val="24"/>
              </w:rPr>
              <m:t>-1</m:t>
            </m:r>
          </m:sup>
        </m:sSup>
      </m:oMath>
      <w:r w:rsidR="006211EC">
        <w:rPr>
          <w:szCs w:val="24"/>
        </w:rPr>
        <w:t>, 133.33 mg</w:t>
      </w:r>
      <m:oMath>
        <m:r>
          <w:rPr>
            <w:rFonts w:ascii="Cambria Math" w:hAnsi="Cambria Math"/>
            <w:szCs w:val="24"/>
          </w:rPr>
          <m:t xml:space="preserve"> </m:t>
        </m:r>
        <m:sSup>
          <m:sSupPr>
            <m:ctrlPr>
              <w:rPr>
                <w:rFonts w:ascii="Cambria Math" w:hAnsi="Cambria Math"/>
                <w:iCs/>
                <w:szCs w:val="24"/>
              </w:rPr>
            </m:ctrlPr>
          </m:sSupPr>
          <m:e>
            <m:r>
              <m:rPr>
                <m:sty m:val="p"/>
              </m:rPr>
              <w:rPr>
                <w:rFonts w:ascii="Cambria Math" w:hAnsi="Cambria Math"/>
                <w:szCs w:val="24"/>
              </w:rPr>
              <m:t>g</m:t>
            </m:r>
          </m:e>
          <m:sup>
            <m:r>
              <m:rPr>
                <m:sty m:val="p"/>
              </m:rPr>
              <w:rPr>
                <w:rFonts w:ascii="Cambria Math" w:hAnsi="Cambria Math"/>
                <w:szCs w:val="24"/>
              </w:rPr>
              <m:t>-1</m:t>
            </m:r>
          </m:sup>
        </m:sSup>
      </m:oMath>
      <w:r w:rsidR="006211EC">
        <w:rPr>
          <w:rFonts w:eastAsiaTheme="minorEastAsia"/>
          <w:szCs w:val="24"/>
        </w:rPr>
        <w:t>and 7.10 mg</w:t>
      </w:r>
      <m:oMath>
        <m:r>
          <w:rPr>
            <w:rFonts w:ascii="Cambria Math" w:eastAsiaTheme="minorEastAsia" w:hAnsi="Cambria Math"/>
            <w:szCs w:val="24"/>
          </w:rPr>
          <m:t xml:space="preserve"> </m:t>
        </m:r>
        <m:sSup>
          <m:sSupPr>
            <m:ctrlPr>
              <w:rPr>
                <w:rFonts w:ascii="Cambria Math" w:eastAsiaTheme="minorEastAsia" w:hAnsi="Cambria Math"/>
                <w:iCs/>
                <w:szCs w:val="24"/>
              </w:rPr>
            </m:ctrlPr>
          </m:sSupPr>
          <m:e>
            <m:r>
              <m:rPr>
                <m:sty m:val="p"/>
              </m:rPr>
              <w:rPr>
                <w:rFonts w:ascii="Cambria Math" w:eastAsiaTheme="minorEastAsia" w:hAnsi="Cambria Math"/>
                <w:szCs w:val="24"/>
              </w:rPr>
              <m:t>g</m:t>
            </m:r>
          </m:e>
          <m:sup>
            <m:r>
              <m:rPr>
                <m:sty m:val="p"/>
              </m:rPr>
              <w:rPr>
                <w:rFonts w:ascii="Cambria Math" w:eastAsiaTheme="minorEastAsia" w:hAnsi="Cambria Math"/>
                <w:szCs w:val="24"/>
              </w:rPr>
              <m:t>-1</m:t>
            </m:r>
          </m:sup>
        </m:sSup>
      </m:oMath>
      <w:r w:rsidR="006211EC">
        <w:rPr>
          <w:szCs w:val="24"/>
        </w:rPr>
        <w:t xml:space="preserve"> respectively. </w:t>
      </w:r>
      <w:r w:rsidR="001D16D7">
        <w:rPr>
          <w:szCs w:val="24"/>
        </w:rPr>
        <w:t>The</w:t>
      </w:r>
      <m:oMath>
        <m:sSub>
          <m:sSubPr>
            <m:ctrlPr>
              <w:rPr>
                <w:rFonts w:ascii="Cambria Math" w:hAnsi="Cambria Math"/>
                <w:i/>
                <w:szCs w:val="24"/>
              </w:rPr>
            </m:ctrlPr>
          </m:sSubPr>
          <m:e>
            <m:r>
              <w:rPr>
                <w:rFonts w:ascii="Cambria Math" w:hAnsi="Cambria Math"/>
                <w:szCs w:val="24"/>
              </w:rPr>
              <m:t xml:space="preserve"> q</m:t>
            </m:r>
          </m:e>
          <m:sub>
            <m:r>
              <w:rPr>
                <w:rFonts w:ascii="Cambria Math" w:hAnsi="Cambria Math"/>
                <w:szCs w:val="24"/>
              </w:rPr>
              <m:t>max</m:t>
            </m:r>
          </m:sub>
        </m:sSub>
      </m:oMath>
      <w:r w:rsidR="001D16D7">
        <w:rPr>
          <w:szCs w:val="24"/>
        </w:rPr>
        <w:t xml:space="preserve"> </w:t>
      </w:r>
      <w:r w:rsidR="001D16D7" w:rsidRPr="001D16D7">
        <w:rPr>
          <w:szCs w:val="24"/>
        </w:rPr>
        <w:t xml:space="preserve"> values for activated </w:t>
      </w:r>
      <w:r w:rsidR="001D16D7">
        <w:rPr>
          <w:szCs w:val="24"/>
        </w:rPr>
        <w:t xml:space="preserve">tire char </w:t>
      </w:r>
      <w:r w:rsidR="001D16D7" w:rsidRPr="001D16D7">
        <w:rPr>
          <w:szCs w:val="24"/>
        </w:rPr>
        <w:t xml:space="preserve">for the removal of </w:t>
      </w:r>
      <w:r w:rsidR="001D16D7">
        <w:rPr>
          <w:szCs w:val="24"/>
        </w:rPr>
        <w:t>methylene blue dye is significantly h</w:t>
      </w:r>
      <w:r w:rsidR="001D16D7" w:rsidRPr="001D16D7">
        <w:rPr>
          <w:szCs w:val="24"/>
        </w:rPr>
        <w:t xml:space="preserve">igher than the </w:t>
      </w:r>
      <w:r w:rsidR="00EF789B">
        <w:rPr>
          <w:szCs w:val="24"/>
        </w:rPr>
        <w:t>adsorbents given in Table 3.27</w:t>
      </w:r>
      <w:r w:rsidR="001D16D7">
        <w:rPr>
          <w:szCs w:val="24"/>
        </w:rPr>
        <w:t>.  As a result, it is important</w:t>
      </w:r>
      <w:r w:rsidR="001D16D7" w:rsidRPr="001D16D7">
        <w:rPr>
          <w:szCs w:val="24"/>
        </w:rPr>
        <w:t xml:space="preserve"> t</w:t>
      </w:r>
      <w:r w:rsidR="001D16D7">
        <w:rPr>
          <w:szCs w:val="24"/>
        </w:rPr>
        <w:t>hat activated tire char has a high potential for methylene blue</w:t>
      </w:r>
      <w:r w:rsidR="001D16D7" w:rsidRPr="001D16D7">
        <w:rPr>
          <w:szCs w:val="24"/>
        </w:rPr>
        <w:t xml:space="preserve"> dye adsorption from aqueous solutions.</w:t>
      </w:r>
    </w:p>
    <w:p w14:paraId="007DAA42" w14:textId="77777777" w:rsidR="00D64C75" w:rsidRDefault="00D64C75" w:rsidP="00D64C75">
      <w:pPr>
        <w:tabs>
          <w:tab w:val="left" w:pos="720"/>
          <w:tab w:val="left" w:pos="810"/>
        </w:tabs>
        <w:spacing w:line="360" w:lineRule="auto"/>
        <w:jc w:val="both"/>
      </w:pPr>
    </w:p>
    <w:p w14:paraId="6FF9643D" w14:textId="77777777" w:rsidR="006211EC" w:rsidRPr="00F83684" w:rsidRDefault="006211EC" w:rsidP="001D16D7">
      <w:pPr>
        <w:tabs>
          <w:tab w:val="left" w:pos="1785"/>
        </w:tabs>
        <w:spacing w:line="360" w:lineRule="auto"/>
        <w:jc w:val="both"/>
      </w:pPr>
    </w:p>
    <w:p w14:paraId="4D877631" w14:textId="77777777" w:rsidR="003A1FE8" w:rsidRPr="003A1FE8" w:rsidRDefault="003A1FE8" w:rsidP="001D16D7">
      <w:pPr>
        <w:tabs>
          <w:tab w:val="left" w:pos="1785"/>
        </w:tabs>
        <w:spacing w:line="360" w:lineRule="auto"/>
        <w:jc w:val="both"/>
        <w:rPr>
          <w:szCs w:val="24"/>
        </w:rPr>
      </w:pPr>
    </w:p>
    <w:p w14:paraId="60CE08BF" w14:textId="77777777" w:rsidR="003A1FE8" w:rsidRDefault="003A1FE8" w:rsidP="001D16D7">
      <w:pPr>
        <w:tabs>
          <w:tab w:val="left" w:pos="1785"/>
        </w:tabs>
        <w:spacing w:line="360" w:lineRule="auto"/>
        <w:jc w:val="both"/>
        <w:rPr>
          <w:szCs w:val="24"/>
        </w:rPr>
      </w:pPr>
    </w:p>
    <w:p w14:paraId="5B326426" w14:textId="77777777" w:rsidR="00D64C75" w:rsidRDefault="00D64C75" w:rsidP="001D16D7">
      <w:pPr>
        <w:tabs>
          <w:tab w:val="left" w:pos="1785"/>
        </w:tabs>
        <w:spacing w:line="360" w:lineRule="auto"/>
        <w:jc w:val="both"/>
        <w:rPr>
          <w:szCs w:val="24"/>
        </w:rPr>
      </w:pPr>
    </w:p>
    <w:p w14:paraId="3738DAB3" w14:textId="77777777" w:rsidR="00D64C75" w:rsidRDefault="00D64C75" w:rsidP="001D16D7">
      <w:pPr>
        <w:tabs>
          <w:tab w:val="left" w:pos="1785"/>
        </w:tabs>
        <w:spacing w:line="360" w:lineRule="auto"/>
        <w:jc w:val="both"/>
        <w:rPr>
          <w:szCs w:val="24"/>
        </w:rPr>
      </w:pPr>
    </w:p>
    <w:p w14:paraId="1B2AD727" w14:textId="77777777" w:rsidR="00D64C75" w:rsidRDefault="00D64C75" w:rsidP="001D16D7">
      <w:pPr>
        <w:tabs>
          <w:tab w:val="left" w:pos="1785"/>
        </w:tabs>
        <w:spacing w:line="360" w:lineRule="auto"/>
        <w:jc w:val="both"/>
        <w:rPr>
          <w:szCs w:val="24"/>
        </w:rPr>
      </w:pPr>
    </w:p>
    <w:p w14:paraId="558CA9A4" w14:textId="77777777" w:rsidR="00D64C75" w:rsidRDefault="00D64C75" w:rsidP="001D16D7">
      <w:pPr>
        <w:tabs>
          <w:tab w:val="left" w:pos="1785"/>
        </w:tabs>
        <w:spacing w:line="360" w:lineRule="auto"/>
        <w:jc w:val="both"/>
        <w:rPr>
          <w:szCs w:val="24"/>
        </w:rPr>
      </w:pPr>
    </w:p>
    <w:p w14:paraId="1054D472" w14:textId="77777777" w:rsidR="00D64C75" w:rsidRDefault="00D64C75" w:rsidP="001D16D7">
      <w:pPr>
        <w:tabs>
          <w:tab w:val="left" w:pos="1785"/>
        </w:tabs>
        <w:spacing w:line="360" w:lineRule="auto"/>
        <w:jc w:val="both"/>
        <w:rPr>
          <w:szCs w:val="24"/>
        </w:rPr>
      </w:pPr>
    </w:p>
    <w:p w14:paraId="2166C10E" w14:textId="77777777" w:rsidR="00D64C75" w:rsidRDefault="00D64C75" w:rsidP="001D16D7">
      <w:pPr>
        <w:tabs>
          <w:tab w:val="left" w:pos="1785"/>
        </w:tabs>
        <w:spacing w:line="360" w:lineRule="auto"/>
        <w:jc w:val="both"/>
        <w:rPr>
          <w:szCs w:val="24"/>
        </w:rPr>
      </w:pPr>
    </w:p>
    <w:p w14:paraId="7E08ECEE" w14:textId="77777777" w:rsidR="00D64C75" w:rsidRDefault="00D64C75" w:rsidP="001D16D7">
      <w:pPr>
        <w:tabs>
          <w:tab w:val="left" w:pos="1785"/>
        </w:tabs>
        <w:spacing w:line="360" w:lineRule="auto"/>
        <w:jc w:val="both"/>
        <w:rPr>
          <w:szCs w:val="24"/>
        </w:rPr>
      </w:pPr>
    </w:p>
    <w:p w14:paraId="3776652A" w14:textId="77777777" w:rsidR="00D64C75" w:rsidRDefault="00D64C75" w:rsidP="001D16D7">
      <w:pPr>
        <w:tabs>
          <w:tab w:val="left" w:pos="1785"/>
        </w:tabs>
        <w:spacing w:line="360" w:lineRule="auto"/>
        <w:jc w:val="both"/>
        <w:rPr>
          <w:szCs w:val="24"/>
        </w:rPr>
      </w:pPr>
    </w:p>
    <w:p w14:paraId="5413DC17" w14:textId="77777777" w:rsidR="00D64C75" w:rsidRDefault="00D64C75" w:rsidP="001D16D7">
      <w:pPr>
        <w:tabs>
          <w:tab w:val="left" w:pos="1785"/>
        </w:tabs>
        <w:spacing w:line="360" w:lineRule="auto"/>
        <w:jc w:val="both"/>
        <w:rPr>
          <w:szCs w:val="24"/>
        </w:rPr>
      </w:pPr>
    </w:p>
    <w:p w14:paraId="18EF4469" w14:textId="77777777" w:rsidR="00D64C75" w:rsidRPr="0074795C" w:rsidRDefault="0074795C" w:rsidP="0074795C">
      <w:pPr>
        <w:tabs>
          <w:tab w:val="left" w:pos="1785"/>
        </w:tabs>
        <w:spacing w:line="360" w:lineRule="auto"/>
        <w:jc w:val="center"/>
        <w:rPr>
          <w:b/>
          <w:bCs/>
          <w:sz w:val="32"/>
          <w:szCs w:val="28"/>
        </w:rPr>
      </w:pPr>
      <w:r w:rsidRPr="0074795C">
        <w:rPr>
          <w:b/>
          <w:bCs/>
          <w:sz w:val="32"/>
          <w:szCs w:val="28"/>
        </w:rPr>
        <w:lastRenderedPageBreak/>
        <w:t>CHAPTER 04</w:t>
      </w:r>
    </w:p>
    <w:p w14:paraId="2E2032C2" w14:textId="77777777" w:rsidR="00D64C75" w:rsidRPr="000F3910" w:rsidRDefault="000F3910" w:rsidP="000F3910">
      <w:pPr>
        <w:pStyle w:val="Heading1"/>
        <w:rPr>
          <w:rFonts w:eastAsiaTheme="minorHAnsi"/>
        </w:rPr>
      </w:pPr>
      <w:bookmarkStart w:id="541" w:name="_Toc80362510"/>
      <w:commentRangeStart w:id="542"/>
      <w:r w:rsidRPr="000F3910">
        <w:rPr>
          <w:rFonts w:eastAsiaTheme="minorHAnsi"/>
        </w:rPr>
        <w:t xml:space="preserve">Conclusions, suggestions, and future </w:t>
      </w:r>
      <w:commentRangeEnd w:id="542"/>
      <w:r w:rsidR="004244F5">
        <w:rPr>
          <w:rStyle w:val="CommentReference"/>
          <w:rFonts w:eastAsiaTheme="minorHAnsi" w:cstheme="minorBidi"/>
          <w:b w:val="0"/>
        </w:rPr>
        <w:commentReference w:id="542"/>
      </w:r>
      <w:r w:rsidRPr="000F3910">
        <w:rPr>
          <w:rFonts w:eastAsiaTheme="minorHAnsi"/>
        </w:rPr>
        <w:t>perspectives</w:t>
      </w:r>
      <w:bookmarkEnd w:id="541"/>
    </w:p>
    <w:p w14:paraId="24480250" w14:textId="77777777" w:rsidR="00D64C75" w:rsidRPr="00D64C75" w:rsidRDefault="00D64C75" w:rsidP="00FF7C35">
      <w:pPr>
        <w:spacing w:line="360" w:lineRule="auto"/>
        <w:ind w:firstLine="432"/>
        <w:jc w:val="both"/>
        <w:rPr>
          <w:rFonts w:cs="Times New Roman"/>
          <w:szCs w:val="24"/>
        </w:rPr>
      </w:pPr>
      <w:r w:rsidRPr="00D64C75">
        <w:rPr>
          <w:rFonts w:cs="Times New Roman"/>
          <w:szCs w:val="24"/>
        </w:rPr>
        <w:t xml:space="preserve">In this study, tire pyrolytic char was purified using acid/alkali demineralization and modified into activated tire char by impregnating KOH onto demineralized tire char with </w:t>
      </w:r>
      <w:commentRangeStart w:id="543"/>
      <w:r w:rsidRPr="00D64C75">
        <w:rPr>
          <w:rFonts w:cs="Times New Roman"/>
          <w:szCs w:val="24"/>
        </w:rPr>
        <w:t xml:space="preserve">4:1 ratio. </w:t>
      </w:r>
      <w:commentRangeEnd w:id="543"/>
      <w:r w:rsidR="00073DA0">
        <w:rPr>
          <w:rStyle w:val="CommentReference"/>
        </w:rPr>
        <w:commentReference w:id="543"/>
      </w:r>
      <w:r w:rsidRPr="00D64C75">
        <w:rPr>
          <w:rFonts w:cs="Times New Roman"/>
          <w:szCs w:val="24"/>
        </w:rPr>
        <w:t>According to the proximate analysis, the ash content of tire pyrolytic char was found to be 36.59%. Upon demineralization, the ash content has been decreased to 6.98%.</w:t>
      </w:r>
      <w:r w:rsidRPr="00D64C75">
        <w:rPr>
          <w:rFonts w:asciiTheme="minorHAnsi" w:hAnsiTheme="minorHAnsi"/>
          <w:sz w:val="22"/>
        </w:rPr>
        <w:t xml:space="preserve"> </w:t>
      </w:r>
      <w:r w:rsidRPr="00D64C75">
        <w:rPr>
          <w:rFonts w:cs="Times New Roman"/>
          <w:szCs w:val="24"/>
        </w:rPr>
        <w:t>Carbon content of the adsorbents was increased in the order: tire pyrolytic char (65.03 wt. %)&lt; demineralized char (74.15 wt. %)&lt; activated tire char (77.30 wt. %). SEM analysis revealed that demineralized tire char and activated tire char were highly porous than tire pyrolytic char which demonstrates a greater potential for dye removal by adsorbing into pores. The removal of methylene blue dye by adsorbents is dependent on process parameters such as solution pH, adsorbent dosage, contact time, and temperature, according to batch adsorption studies. The optimum conditions for maximum removal of methylene blue dye by tire pyrolytic char were pH 6.0, contact time of 20 minutes, adsorbent dose of 0.4 g per 50 mL of 10 ppm of methylene blue solution. and temperature of 60</w:t>
      </w:r>
      <m:oMath>
        <m:r>
          <w:rPr>
            <w:rFonts w:ascii="Cambria Math" w:hAnsi="Cambria Math" w:cs="Times New Roman"/>
            <w:szCs w:val="24"/>
          </w:rPr>
          <m:t>℃</m:t>
        </m:r>
      </m:oMath>
      <w:r w:rsidRPr="00D64C75">
        <w:rPr>
          <w:rFonts w:cs="Times New Roman"/>
          <w:szCs w:val="24"/>
        </w:rPr>
        <w:t xml:space="preserve">  whereas the pH of 6.0, contact time of 20 minutes, adsorbent dose of 0.2 g per 50 mL of 20 ppm of methylene blue solution, and temperature of 40°C were found to be optimal for maximum removal of methylene blue dye by demineralized tire char.</w:t>
      </w:r>
      <w:r w:rsidRPr="00D64C75">
        <w:rPr>
          <w:rFonts w:asciiTheme="minorHAnsi" w:hAnsiTheme="minorHAnsi"/>
          <w:sz w:val="22"/>
        </w:rPr>
        <w:t xml:space="preserve"> </w:t>
      </w:r>
      <w:r w:rsidRPr="00D64C75">
        <w:rPr>
          <w:rFonts w:cs="Times New Roman"/>
          <w:szCs w:val="24"/>
        </w:rPr>
        <w:t>The best conditions for removing methylene blue dye from activated tire char were pH 10.0, contact time of 25 minutes, adsorbent dose of 0.1 g per 50 mL of 50 ppm methylene blue solution, and temperature of 70°C while pH 10.0, contact time of 20 minutes, adsorbent dose of 0.4 g per 50 mL of 50 ppm of methylene blue solution, and temperature of 60°C were found to be the optimum conditions for maximum dye removal by commercial carbon black.</w:t>
      </w:r>
    </w:p>
    <w:p w14:paraId="798D75A0" w14:textId="77777777" w:rsidR="00D64C75" w:rsidRPr="00D64C75" w:rsidRDefault="00D64C75" w:rsidP="00FF7C35">
      <w:pPr>
        <w:spacing w:line="360" w:lineRule="auto"/>
        <w:ind w:firstLine="720"/>
        <w:jc w:val="both"/>
        <w:rPr>
          <w:rFonts w:cs="Times New Roman"/>
          <w:szCs w:val="24"/>
        </w:rPr>
      </w:pPr>
      <w:r w:rsidRPr="00D64C75">
        <w:rPr>
          <w:rFonts w:cs="Times New Roman"/>
          <w:szCs w:val="24"/>
        </w:rPr>
        <w:t>The Langmuir and Freundlich adsorption isotherm models were used to fit the adsorption equilibrium data from the batch adsorption investigations, and the results fit the Freundlich model for tire pyrolytic char and commercial carbon black better than the Langmuir model, demonstrating multilayer adsorption of methylene blue dye onto these adsorbents.</w:t>
      </w:r>
      <w:r w:rsidRPr="00D64C75">
        <w:rPr>
          <w:rFonts w:asciiTheme="minorHAnsi" w:hAnsiTheme="minorHAnsi"/>
          <w:sz w:val="22"/>
        </w:rPr>
        <w:t xml:space="preserve"> </w:t>
      </w:r>
      <w:r w:rsidRPr="00D64C75">
        <w:rPr>
          <w:rFonts w:cs="Times New Roman"/>
          <w:szCs w:val="24"/>
        </w:rPr>
        <w:t xml:space="preserve">The equilibrium adsorption data fit the Langmuir model for demineralized tire char and activated tire char better than the Freundlich model, indicating monolayer </w:t>
      </w:r>
      <w:r w:rsidRPr="00D64C75">
        <w:rPr>
          <w:rFonts w:cs="Times New Roman"/>
          <w:szCs w:val="24"/>
        </w:rPr>
        <w:lastRenderedPageBreak/>
        <w:t>adsorption of methylene blue dye. According to the adsorption isotherm data, maximum adsorption capacities of tire pyrolytic char, demineralized tire char activated tire char and commercial carbon black were 1.61 mg/g, 46.51mg/g, 133.33mg/g, and 7.10 mg/g respectively.</w:t>
      </w:r>
    </w:p>
    <w:p w14:paraId="42E66EAA" w14:textId="77777777" w:rsidR="00D64C75" w:rsidRPr="00D64C75" w:rsidRDefault="00D64C75" w:rsidP="00D64C75">
      <w:pPr>
        <w:spacing w:line="360" w:lineRule="auto"/>
        <w:jc w:val="both"/>
        <w:rPr>
          <w:rFonts w:eastAsiaTheme="minorEastAsia" w:cs="Times New Roman"/>
          <w:szCs w:val="24"/>
        </w:rPr>
      </w:pPr>
      <w:r w:rsidRPr="00D64C75">
        <w:rPr>
          <w:rFonts w:cs="Times New Roman"/>
          <w:szCs w:val="24"/>
        </w:rPr>
        <w:t xml:space="preserve"> According to desorption studies,</w:t>
      </w:r>
      <w:r w:rsidRPr="00D64C75">
        <w:rPr>
          <w:rFonts w:asciiTheme="minorHAnsi" w:hAnsiTheme="minorHAnsi"/>
          <w:sz w:val="22"/>
        </w:rPr>
        <w:t xml:space="preserve"> </w:t>
      </w:r>
      <w:r w:rsidRPr="00D64C75">
        <w:rPr>
          <w:rFonts w:cs="Times New Roman"/>
          <w:szCs w:val="24"/>
        </w:rPr>
        <w:t xml:space="preserve">the predominant benefit of demineralized tire char was its reusability. Demineralized tire char facilitates </w:t>
      </w:r>
      <m:oMath>
        <m:r>
          <w:rPr>
            <w:rFonts w:ascii="Cambria Math" w:hAnsi="Cambria Math" w:cs="Times New Roman"/>
            <w:szCs w:val="24"/>
          </w:rPr>
          <m:t>~</m:t>
        </m:r>
      </m:oMath>
      <w:r w:rsidRPr="00D64C75">
        <w:rPr>
          <w:rFonts w:eastAsiaTheme="minorEastAsia" w:cs="Times New Roman"/>
          <w:szCs w:val="24"/>
        </w:rPr>
        <w:t>99% dye removal over the all six cycles indicating its huge potential for dye removal</w:t>
      </w:r>
      <w:r w:rsidR="00576783">
        <w:rPr>
          <w:rFonts w:eastAsiaTheme="minorEastAsia" w:cs="Times New Roman"/>
          <w:szCs w:val="24"/>
        </w:rPr>
        <w:t xml:space="preserve"> at adsorbent dosage of 0.2 g per 50 mL of 50 ppm methylene blue solution</w:t>
      </w:r>
      <w:r w:rsidRPr="00D64C75">
        <w:rPr>
          <w:rFonts w:eastAsiaTheme="minorEastAsia" w:cs="Times New Roman"/>
          <w:szCs w:val="24"/>
        </w:rPr>
        <w:t>. According to the present study, it was revealed that demineralized tire char and activated tire char can be used as excellent adsorbent precursors for dye removal from aqueous solutions compared to commercially available carbon black.</w:t>
      </w:r>
    </w:p>
    <w:p w14:paraId="1D304D32" w14:textId="77777777" w:rsidR="00576783" w:rsidRDefault="00FF7C35" w:rsidP="00D64C75">
      <w:pPr>
        <w:spacing w:line="360" w:lineRule="auto"/>
        <w:jc w:val="both"/>
        <w:rPr>
          <w:rFonts w:eastAsiaTheme="minorEastAsia" w:cs="Times New Roman"/>
          <w:szCs w:val="24"/>
        </w:rPr>
      </w:pPr>
      <w:r>
        <w:rPr>
          <w:rFonts w:eastAsiaTheme="minorEastAsia" w:cs="Times New Roman"/>
          <w:szCs w:val="24"/>
        </w:rPr>
        <w:t>However, t</w:t>
      </w:r>
      <w:r w:rsidR="00576783" w:rsidRPr="00576783">
        <w:rPr>
          <w:rFonts w:eastAsiaTheme="minorEastAsia" w:cs="Times New Roman"/>
          <w:szCs w:val="24"/>
        </w:rPr>
        <w:t>his study attempted to focus on the removal of methylene blue dye from aqueous solutions and the development of low-cost adsorbents using tire pyrolytic char. It is important to note that the maximum adsorption capacities investigated in this study provide some insight into the effectiveness of adsorbents for methylene blue removal and are primarily dependent on experimental conditions.</w:t>
      </w:r>
    </w:p>
    <w:p w14:paraId="610E3E0B" w14:textId="77777777" w:rsidR="00FF7C35" w:rsidRDefault="00FF7C35" w:rsidP="00D64C75">
      <w:pPr>
        <w:spacing w:line="360" w:lineRule="auto"/>
        <w:jc w:val="both"/>
        <w:rPr>
          <w:rFonts w:eastAsiaTheme="minorEastAsia" w:cs="Times New Roman"/>
          <w:sz w:val="32"/>
          <w:szCs w:val="32"/>
        </w:rPr>
      </w:pPr>
      <w:r w:rsidRPr="00FF7C35">
        <w:rPr>
          <w:rFonts w:eastAsiaTheme="minorEastAsia" w:cs="Times New Roman"/>
          <w:sz w:val="32"/>
          <w:szCs w:val="32"/>
        </w:rPr>
        <w:t>Suggestions and future perspectives</w:t>
      </w:r>
    </w:p>
    <w:p w14:paraId="7A6F25C0" w14:textId="77777777" w:rsidR="00FF7C35" w:rsidRPr="00FF7C35" w:rsidRDefault="00FF7C35" w:rsidP="00FF7C35">
      <w:pPr>
        <w:spacing w:line="360" w:lineRule="auto"/>
        <w:ind w:firstLine="720"/>
        <w:jc w:val="both"/>
        <w:rPr>
          <w:rFonts w:eastAsiaTheme="minorEastAsia" w:cs="Times New Roman"/>
          <w:szCs w:val="24"/>
        </w:rPr>
      </w:pPr>
      <w:r w:rsidRPr="00FF7C35">
        <w:rPr>
          <w:rFonts w:eastAsiaTheme="minorEastAsia" w:cs="Times New Roman"/>
          <w:szCs w:val="24"/>
        </w:rPr>
        <w:t>The use of waste materials as low-cost adsorbents for removing various dyes from water and wastewater has many appealing features, particularly their contribution to waste disposal cost reduction, which contributes to environmental protection.</w:t>
      </w:r>
      <w:r w:rsidRPr="00FF7C35">
        <w:t xml:space="preserve"> </w:t>
      </w:r>
      <w:r w:rsidRPr="00FF7C35">
        <w:rPr>
          <w:rFonts w:eastAsiaTheme="minorEastAsia" w:cs="Times New Roman"/>
          <w:szCs w:val="24"/>
        </w:rPr>
        <w:t>Although the amount of reported literature on the use of low-cost adsorbents in removal of dyes from industrial water is rapidly increasing, there are still several gaps that must be filled. Some of the major issues are summarized below:</w:t>
      </w:r>
    </w:p>
    <w:p w14:paraId="15083D53" w14:textId="77777777" w:rsidR="00D64C75" w:rsidRDefault="00FF7C35" w:rsidP="00FF7C35">
      <w:pPr>
        <w:pStyle w:val="ListParagraph"/>
        <w:numPr>
          <w:ilvl w:val="0"/>
          <w:numId w:val="26"/>
        </w:numPr>
        <w:spacing w:line="360" w:lineRule="auto"/>
        <w:jc w:val="both"/>
        <w:rPr>
          <w:rFonts w:eastAsiaTheme="minorEastAsia" w:cs="Times New Roman"/>
          <w:szCs w:val="24"/>
        </w:rPr>
      </w:pPr>
      <w:r w:rsidRPr="00FF7C35">
        <w:rPr>
          <w:rFonts w:eastAsiaTheme="minorEastAsia" w:cs="Times New Roman"/>
          <w:szCs w:val="24"/>
        </w:rPr>
        <w:t>It is necessary to optimize the conditions for the production of low-cost adsorbents after surface modification for increased dye uptake.</w:t>
      </w:r>
    </w:p>
    <w:p w14:paraId="78255551" w14:textId="77777777" w:rsidR="00FF7C35" w:rsidRDefault="00FF7C35" w:rsidP="00FF7C35">
      <w:pPr>
        <w:pStyle w:val="ListParagraph"/>
        <w:numPr>
          <w:ilvl w:val="0"/>
          <w:numId w:val="26"/>
        </w:numPr>
        <w:spacing w:line="360" w:lineRule="auto"/>
        <w:jc w:val="both"/>
        <w:rPr>
          <w:rFonts w:eastAsiaTheme="minorEastAsia" w:cs="Times New Roman"/>
          <w:szCs w:val="24"/>
        </w:rPr>
      </w:pPr>
      <w:r w:rsidRPr="00FF7C35">
        <w:rPr>
          <w:rFonts w:eastAsiaTheme="minorEastAsia" w:cs="Times New Roman"/>
          <w:szCs w:val="24"/>
        </w:rPr>
        <w:t>The cost factor should not be overlooked. The process would be more economical and efficient if the adsorbents had a lower production cost and a higher removal efficiency.</w:t>
      </w:r>
    </w:p>
    <w:p w14:paraId="4B46FF28" w14:textId="77777777" w:rsidR="00DA2CBE" w:rsidRDefault="00DA2CBE" w:rsidP="00DA2CBE">
      <w:pPr>
        <w:pStyle w:val="ListParagraph"/>
        <w:numPr>
          <w:ilvl w:val="0"/>
          <w:numId w:val="26"/>
        </w:numPr>
        <w:spacing w:line="360" w:lineRule="auto"/>
        <w:jc w:val="both"/>
        <w:rPr>
          <w:rFonts w:eastAsiaTheme="minorEastAsia" w:cs="Times New Roman"/>
          <w:szCs w:val="24"/>
        </w:rPr>
      </w:pPr>
      <w:r w:rsidRPr="00DA2CBE">
        <w:rPr>
          <w:rFonts w:eastAsiaTheme="minorEastAsia" w:cs="Times New Roman"/>
          <w:szCs w:val="24"/>
        </w:rPr>
        <w:t>To recover the adsorbate as well as the adsorbent, detailed regeneration studies must be carried out. It will improve the process's economic feasibility.</w:t>
      </w:r>
    </w:p>
    <w:p w14:paraId="7DB78FBF" w14:textId="77777777" w:rsidR="00DA2CBE" w:rsidRDefault="00DA2CBE" w:rsidP="00DA2CBE">
      <w:pPr>
        <w:pStyle w:val="ListParagraph"/>
        <w:numPr>
          <w:ilvl w:val="0"/>
          <w:numId w:val="26"/>
        </w:numPr>
        <w:spacing w:line="360" w:lineRule="auto"/>
        <w:jc w:val="both"/>
        <w:rPr>
          <w:rFonts w:eastAsiaTheme="minorEastAsia" w:cs="Times New Roman"/>
          <w:szCs w:val="24"/>
        </w:rPr>
      </w:pPr>
      <w:r w:rsidRPr="00DA2CBE">
        <w:rPr>
          <w:rFonts w:eastAsiaTheme="minorEastAsia" w:cs="Times New Roman"/>
          <w:szCs w:val="24"/>
        </w:rPr>
        <w:lastRenderedPageBreak/>
        <w:t>It is also suggested that the research not be limited to lab scale batch studies, but that pilot-plant studies utilizing t</w:t>
      </w:r>
      <w:r>
        <w:rPr>
          <w:rFonts w:eastAsiaTheme="minorEastAsia" w:cs="Times New Roman"/>
          <w:szCs w:val="24"/>
        </w:rPr>
        <w:t>hese</w:t>
      </w:r>
      <w:r w:rsidRPr="00DA2CBE">
        <w:rPr>
          <w:rFonts w:eastAsiaTheme="minorEastAsia" w:cs="Times New Roman"/>
          <w:szCs w:val="24"/>
        </w:rPr>
        <w:t xml:space="preserve"> adsorbents be conducted to determine their commercial feasibility.</w:t>
      </w:r>
    </w:p>
    <w:p w14:paraId="06129A03" w14:textId="77777777" w:rsidR="00DA2CBE" w:rsidRPr="00FF7C35" w:rsidRDefault="00DA2CBE" w:rsidP="00DA2CBE">
      <w:pPr>
        <w:pStyle w:val="ListParagraph"/>
        <w:numPr>
          <w:ilvl w:val="0"/>
          <w:numId w:val="26"/>
        </w:numPr>
        <w:spacing w:line="360" w:lineRule="auto"/>
        <w:jc w:val="both"/>
        <w:rPr>
          <w:rFonts w:eastAsiaTheme="minorEastAsia" w:cs="Times New Roman"/>
          <w:szCs w:val="24"/>
        </w:rPr>
      </w:pPr>
      <w:r w:rsidRPr="00DA2CBE">
        <w:rPr>
          <w:rFonts w:eastAsiaTheme="minorEastAsia" w:cs="Times New Roman"/>
          <w:szCs w:val="24"/>
        </w:rPr>
        <w:t xml:space="preserve">The advancement of the adsorption process </w:t>
      </w:r>
      <w:r w:rsidR="00D63BDA" w:rsidRPr="00DA2CBE">
        <w:rPr>
          <w:rFonts w:eastAsiaTheme="minorEastAsia" w:cs="Times New Roman"/>
          <w:szCs w:val="24"/>
        </w:rPr>
        <w:t xml:space="preserve">using </w:t>
      </w:r>
      <w:r w:rsidR="00D63BDA">
        <w:rPr>
          <w:rFonts w:eastAsiaTheme="minorEastAsia" w:cs="Times New Roman"/>
          <w:szCs w:val="24"/>
        </w:rPr>
        <w:t>waste</w:t>
      </w:r>
      <w:r>
        <w:rPr>
          <w:rFonts w:eastAsiaTheme="minorEastAsia" w:cs="Times New Roman"/>
          <w:szCs w:val="24"/>
        </w:rPr>
        <w:t xml:space="preserve"> tire pyrolytic char e</w:t>
      </w:r>
      <w:r w:rsidRPr="00DA2CBE">
        <w:rPr>
          <w:rFonts w:eastAsiaTheme="minorEastAsia" w:cs="Times New Roman"/>
          <w:szCs w:val="24"/>
        </w:rPr>
        <w:t>ssentially necessitates more research into testing these materials with real industrial effluents.</w:t>
      </w:r>
    </w:p>
    <w:p w14:paraId="12AB0FE1" w14:textId="77777777" w:rsidR="00D64C75" w:rsidRDefault="00274B11" w:rsidP="00D64C75">
      <w:pPr>
        <w:spacing w:line="360" w:lineRule="auto"/>
        <w:jc w:val="both"/>
        <w:rPr>
          <w:rFonts w:cs="Times New Roman"/>
          <w:szCs w:val="24"/>
        </w:rPr>
      </w:pPr>
      <w:r>
        <w:rPr>
          <w:rFonts w:cs="Times New Roman"/>
          <w:szCs w:val="24"/>
        </w:rPr>
        <w:t>I</w:t>
      </w:r>
      <w:r w:rsidRPr="00D63BDA">
        <w:rPr>
          <w:rFonts w:cs="Times New Roman"/>
          <w:szCs w:val="24"/>
        </w:rPr>
        <w:t>f</w:t>
      </w:r>
      <w:r>
        <w:rPr>
          <w:rFonts w:cs="Times New Roman"/>
          <w:szCs w:val="24"/>
        </w:rPr>
        <w:t xml:space="preserve"> </w:t>
      </w:r>
      <w:r w:rsidRPr="00D63BDA">
        <w:rPr>
          <w:rFonts w:cs="Times New Roman"/>
          <w:szCs w:val="24"/>
        </w:rPr>
        <w:t>such</w:t>
      </w:r>
      <w:r w:rsidR="00D63BDA" w:rsidRPr="00D63BDA">
        <w:rPr>
          <w:rFonts w:cs="Times New Roman"/>
          <w:szCs w:val="24"/>
        </w:rPr>
        <w:t xml:space="preserve"> adsorbents with all of the aforementioned characteristics can be developed, they may offer great benefits over currently available expensive commercially activated carbons while also contributing to an overall pollution control and waste minimization strategy.</w:t>
      </w:r>
    </w:p>
    <w:p w14:paraId="478CD359" w14:textId="77777777" w:rsidR="00D64C75" w:rsidRDefault="00D64C75" w:rsidP="00D64C75">
      <w:pPr>
        <w:spacing w:line="360" w:lineRule="auto"/>
        <w:jc w:val="both"/>
        <w:rPr>
          <w:rFonts w:cs="Times New Roman"/>
          <w:szCs w:val="24"/>
        </w:rPr>
      </w:pPr>
    </w:p>
    <w:p w14:paraId="0094E869" w14:textId="77777777" w:rsidR="00D64C75" w:rsidRDefault="00D64C75" w:rsidP="00D64C75">
      <w:pPr>
        <w:spacing w:line="360" w:lineRule="auto"/>
        <w:jc w:val="both"/>
        <w:rPr>
          <w:rFonts w:cs="Times New Roman"/>
          <w:szCs w:val="24"/>
        </w:rPr>
      </w:pPr>
    </w:p>
    <w:p w14:paraId="6BA4A6E9" w14:textId="77777777" w:rsidR="00D64C75" w:rsidRDefault="00D64C75" w:rsidP="00D64C75">
      <w:pPr>
        <w:spacing w:line="360" w:lineRule="auto"/>
        <w:jc w:val="both"/>
        <w:rPr>
          <w:rFonts w:cs="Times New Roman"/>
          <w:szCs w:val="24"/>
        </w:rPr>
      </w:pPr>
    </w:p>
    <w:p w14:paraId="26A41D47" w14:textId="77777777" w:rsidR="00D64C75" w:rsidRDefault="00D64C75" w:rsidP="00D64C75">
      <w:pPr>
        <w:spacing w:line="360" w:lineRule="auto"/>
        <w:jc w:val="both"/>
        <w:rPr>
          <w:rFonts w:cs="Times New Roman"/>
          <w:szCs w:val="24"/>
        </w:rPr>
      </w:pPr>
    </w:p>
    <w:p w14:paraId="0103E9B7" w14:textId="77777777" w:rsidR="00D64C75" w:rsidRDefault="00D64C75" w:rsidP="00D64C75">
      <w:pPr>
        <w:spacing w:line="360" w:lineRule="auto"/>
        <w:jc w:val="both"/>
        <w:rPr>
          <w:rFonts w:cs="Times New Roman"/>
          <w:szCs w:val="24"/>
        </w:rPr>
      </w:pPr>
    </w:p>
    <w:p w14:paraId="0E29B872" w14:textId="77777777" w:rsidR="00D64C75" w:rsidRDefault="00D64C75" w:rsidP="00D64C75">
      <w:pPr>
        <w:spacing w:line="360" w:lineRule="auto"/>
        <w:jc w:val="both"/>
        <w:rPr>
          <w:rFonts w:cs="Times New Roman"/>
          <w:szCs w:val="24"/>
        </w:rPr>
      </w:pPr>
    </w:p>
    <w:p w14:paraId="7195B246" w14:textId="77777777" w:rsidR="00D63BDA" w:rsidRDefault="00D63BDA" w:rsidP="00D64C75">
      <w:pPr>
        <w:spacing w:line="360" w:lineRule="auto"/>
        <w:jc w:val="center"/>
        <w:rPr>
          <w:rFonts w:cs="Times New Roman"/>
          <w:b/>
          <w:bCs/>
          <w:sz w:val="32"/>
          <w:szCs w:val="32"/>
        </w:rPr>
      </w:pPr>
    </w:p>
    <w:p w14:paraId="16E50A00" w14:textId="77777777" w:rsidR="00D63BDA" w:rsidRDefault="00D63BDA" w:rsidP="00D64C75">
      <w:pPr>
        <w:spacing w:line="360" w:lineRule="auto"/>
        <w:jc w:val="center"/>
        <w:rPr>
          <w:rFonts w:cs="Times New Roman"/>
          <w:b/>
          <w:bCs/>
          <w:sz w:val="32"/>
          <w:szCs w:val="32"/>
        </w:rPr>
      </w:pPr>
    </w:p>
    <w:p w14:paraId="6BBD66B5" w14:textId="77777777" w:rsidR="00D63BDA" w:rsidRDefault="00D63BDA" w:rsidP="00D64C75">
      <w:pPr>
        <w:spacing w:line="360" w:lineRule="auto"/>
        <w:jc w:val="center"/>
        <w:rPr>
          <w:rFonts w:cs="Times New Roman"/>
          <w:b/>
          <w:bCs/>
          <w:sz w:val="32"/>
          <w:szCs w:val="32"/>
        </w:rPr>
      </w:pPr>
    </w:p>
    <w:p w14:paraId="5C1A1D3F" w14:textId="77777777" w:rsidR="00D63BDA" w:rsidRDefault="00D63BDA" w:rsidP="00D64C75">
      <w:pPr>
        <w:spacing w:line="360" w:lineRule="auto"/>
        <w:jc w:val="center"/>
        <w:rPr>
          <w:rFonts w:cs="Times New Roman"/>
          <w:b/>
          <w:bCs/>
          <w:sz w:val="32"/>
          <w:szCs w:val="32"/>
        </w:rPr>
      </w:pPr>
    </w:p>
    <w:p w14:paraId="70E0DE83" w14:textId="77777777" w:rsidR="00D63BDA" w:rsidRDefault="00D63BDA" w:rsidP="00D64C75">
      <w:pPr>
        <w:spacing w:line="360" w:lineRule="auto"/>
        <w:jc w:val="center"/>
        <w:rPr>
          <w:rFonts w:cs="Times New Roman"/>
          <w:b/>
          <w:bCs/>
          <w:sz w:val="32"/>
          <w:szCs w:val="32"/>
        </w:rPr>
      </w:pPr>
    </w:p>
    <w:p w14:paraId="7DC5459E" w14:textId="77777777" w:rsidR="00D63BDA" w:rsidRDefault="00D63BDA" w:rsidP="00D64C75">
      <w:pPr>
        <w:spacing w:line="360" w:lineRule="auto"/>
        <w:jc w:val="center"/>
        <w:rPr>
          <w:rFonts w:cs="Times New Roman"/>
          <w:b/>
          <w:bCs/>
          <w:sz w:val="32"/>
          <w:szCs w:val="32"/>
        </w:rPr>
      </w:pPr>
    </w:p>
    <w:p w14:paraId="140CAC52" w14:textId="77777777" w:rsidR="00D63BDA" w:rsidRDefault="00D63BDA" w:rsidP="00D64C75">
      <w:pPr>
        <w:spacing w:line="360" w:lineRule="auto"/>
        <w:jc w:val="center"/>
        <w:rPr>
          <w:rFonts w:cs="Times New Roman"/>
          <w:b/>
          <w:bCs/>
          <w:sz w:val="32"/>
          <w:szCs w:val="32"/>
        </w:rPr>
      </w:pPr>
    </w:p>
    <w:p w14:paraId="453B8B3F" w14:textId="77777777" w:rsidR="00D63BDA" w:rsidRDefault="00D63BDA" w:rsidP="00D64C75">
      <w:pPr>
        <w:spacing w:line="360" w:lineRule="auto"/>
        <w:jc w:val="center"/>
        <w:rPr>
          <w:rFonts w:cs="Times New Roman"/>
          <w:b/>
          <w:bCs/>
          <w:sz w:val="32"/>
          <w:szCs w:val="32"/>
        </w:rPr>
      </w:pPr>
    </w:p>
    <w:p w14:paraId="1859D857" w14:textId="77777777" w:rsidR="00D64C75" w:rsidRDefault="00D64C75" w:rsidP="00D64C75">
      <w:pPr>
        <w:spacing w:line="360" w:lineRule="auto"/>
        <w:jc w:val="center"/>
        <w:rPr>
          <w:rFonts w:cs="Times New Roman"/>
          <w:b/>
          <w:bCs/>
          <w:sz w:val="32"/>
          <w:szCs w:val="32"/>
        </w:rPr>
      </w:pPr>
      <w:commentRangeStart w:id="544"/>
      <w:r w:rsidRPr="00D64C75">
        <w:rPr>
          <w:rFonts w:cs="Times New Roman"/>
          <w:b/>
          <w:bCs/>
          <w:sz w:val="32"/>
          <w:szCs w:val="32"/>
        </w:rPr>
        <w:lastRenderedPageBreak/>
        <w:t>REFERENCES</w:t>
      </w:r>
      <w:commentRangeEnd w:id="544"/>
      <w:r w:rsidR="001D7BEF">
        <w:rPr>
          <w:rStyle w:val="CommentReference"/>
        </w:rPr>
        <w:commentReference w:id="544"/>
      </w:r>
    </w:p>
    <w:p w14:paraId="49CD3D06"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Pr>
          <w:rFonts w:cs="Times New Roman"/>
          <w:b/>
          <w:bCs/>
          <w:szCs w:val="24"/>
        </w:rPr>
        <w:fldChar w:fldCharType="begin" w:fldLock="1"/>
      </w:r>
      <w:r>
        <w:rPr>
          <w:rFonts w:cs="Times New Roman"/>
          <w:b/>
          <w:bCs/>
          <w:szCs w:val="24"/>
        </w:rPr>
        <w:instrText xml:space="preserve">ADDIN Mendeley Bibliography CSL_BIBLIOGRAPHY </w:instrText>
      </w:r>
      <w:r>
        <w:rPr>
          <w:rFonts w:cs="Times New Roman"/>
          <w:b/>
          <w:bCs/>
          <w:szCs w:val="24"/>
        </w:rPr>
        <w:fldChar w:fldCharType="separate"/>
      </w:r>
      <w:r w:rsidRPr="00D64C75">
        <w:rPr>
          <w:rFonts w:cs="Times New Roman"/>
          <w:noProof/>
          <w:szCs w:val="24"/>
        </w:rPr>
        <w:t xml:space="preserve">(1) </w:t>
      </w:r>
      <w:r w:rsidRPr="00D64C75">
        <w:rPr>
          <w:rFonts w:cs="Times New Roman"/>
          <w:noProof/>
          <w:szCs w:val="24"/>
        </w:rPr>
        <w:tab/>
        <w:t xml:space="preserve">Portofino, S.; Casu, S.; Iovane, P.; Russo, A.; Martino, M.; Donatelli, A.; Galvagno, S. Optimizing H2 Production from Waste Tires via Combined Steam Gasification and Catalytic Reforming. </w:t>
      </w:r>
      <w:r w:rsidRPr="00D64C75">
        <w:rPr>
          <w:rFonts w:cs="Times New Roman"/>
          <w:i/>
          <w:iCs/>
          <w:noProof/>
          <w:szCs w:val="24"/>
        </w:rPr>
        <w:t>Energy and Fuels</w:t>
      </w:r>
      <w:r w:rsidRPr="00D64C75">
        <w:rPr>
          <w:rFonts w:cs="Times New Roman"/>
          <w:noProof/>
          <w:szCs w:val="24"/>
        </w:rPr>
        <w:t xml:space="preserve"> </w:t>
      </w:r>
      <w:r w:rsidRPr="00D64C75">
        <w:rPr>
          <w:rFonts w:cs="Times New Roman"/>
          <w:b/>
          <w:bCs/>
          <w:noProof/>
          <w:szCs w:val="24"/>
        </w:rPr>
        <w:t>2011</w:t>
      </w:r>
      <w:r w:rsidRPr="00D64C75">
        <w:rPr>
          <w:rFonts w:cs="Times New Roman"/>
          <w:noProof/>
          <w:szCs w:val="24"/>
        </w:rPr>
        <w:t xml:space="preserve">, </w:t>
      </w:r>
      <w:r w:rsidRPr="00D64C75">
        <w:rPr>
          <w:rFonts w:cs="Times New Roman"/>
          <w:i/>
          <w:iCs/>
          <w:noProof/>
          <w:szCs w:val="24"/>
        </w:rPr>
        <w:t>25</w:t>
      </w:r>
      <w:r w:rsidRPr="00D64C75">
        <w:rPr>
          <w:rFonts w:cs="Times New Roman"/>
          <w:noProof/>
          <w:szCs w:val="24"/>
        </w:rPr>
        <w:t xml:space="preserve"> (5), 2232–2241. https://doi.org/10.1021/ef200072c.</w:t>
      </w:r>
    </w:p>
    <w:p w14:paraId="61AAEA97"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(2) </w:t>
      </w:r>
      <w:r w:rsidRPr="00D64C75">
        <w:rPr>
          <w:rFonts w:cs="Times New Roman"/>
          <w:noProof/>
          <w:szCs w:val="24"/>
        </w:rPr>
        <w:tab/>
        <w:t xml:space="preserve">Acosta, R.; Fierro, V.; Martinez de Yuso, A.; Nabarlatz, D.; Celzard, A. Tetracycline Adsorption onto Activated Carbons Produced by KOH Activation of Tyre Pyrolysis Char. </w:t>
      </w:r>
      <w:r w:rsidRPr="00D64C75">
        <w:rPr>
          <w:rFonts w:cs="Times New Roman"/>
          <w:i/>
          <w:iCs/>
          <w:noProof/>
          <w:szCs w:val="24"/>
        </w:rPr>
        <w:t>Chemosphere</w:t>
      </w:r>
      <w:r w:rsidRPr="00D64C75">
        <w:rPr>
          <w:rFonts w:cs="Times New Roman"/>
          <w:noProof/>
          <w:szCs w:val="24"/>
        </w:rPr>
        <w:t xml:space="preserve"> </w:t>
      </w:r>
      <w:r w:rsidRPr="00D64C75">
        <w:rPr>
          <w:rFonts w:cs="Times New Roman"/>
          <w:b/>
          <w:bCs/>
          <w:noProof/>
          <w:szCs w:val="24"/>
        </w:rPr>
        <w:t>2016</w:t>
      </w:r>
      <w:r w:rsidRPr="00D64C75">
        <w:rPr>
          <w:rFonts w:cs="Times New Roman"/>
          <w:noProof/>
          <w:szCs w:val="24"/>
        </w:rPr>
        <w:t xml:space="preserve">, </w:t>
      </w:r>
      <w:r w:rsidRPr="00D64C75">
        <w:rPr>
          <w:rFonts w:cs="Times New Roman"/>
          <w:i/>
          <w:iCs/>
          <w:noProof/>
          <w:szCs w:val="24"/>
        </w:rPr>
        <w:t>149</w:t>
      </w:r>
      <w:r w:rsidRPr="00D64C75">
        <w:rPr>
          <w:rFonts w:cs="Times New Roman"/>
          <w:noProof/>
          <w:szCs w:val="24"/>
        </w:rPr>
        <w:t>, 168–176. https://doi.org/10.1016/j.chemosphere.2016.01.093.</w:t>
      </w:r>
    </w:p>
    <w:p w14:paraId="74F693C5"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(3) </w:t>
      </w:r>
      <w:r w:rsidRPr="00D64C75">
        <w:rPr>
          <w:rFonts w:cs="Times New Roman"/>
          <w:noProof/>
          <w:szCs w:val="24"/>
        </w:rPr>
        <w:tab/>
        <w:t xml:space="preserve">Kuśmierek, K.; Świątkowski, A.; Kotkowski, T.; Cherbański, R.; Molga, E. Adsorption Properties of Activated Tire Pyrolysis Chars for Phenol and Chlorophenols. </w:t>
      </w:r>
      <w:r w:rsidRPr="00D64C75">
        <w:rPr>
          <w:rFonts w:cs="Times New Roman"/>
          <w:i/>
          <w:iCs/>
          <w:noProof/>
          <w:szCs w:val="24"/>
        </w:rPr>
        <w:t>Chem. Eng. Technol.</w:t>
      </w:r>
      <w:r w:rsidRPr="00D64C75">
        <w:rPr>
          <w:rFonts w:cs="Times New Roman"/>
          <w:noProof/>
          <w:szCs w:val="24"/>
        </w:rPr>
        <w:t xml:space="preserve"> </w:t>
      </w:r>
      <w:r w:rsidRPr="00D64C75">
        <w:rPr>
          <w:rFonts w:cs="Times New Roman"/>
          <w:b/>
          <w:bCs/>
          <w:noProof/>
          <w:szCs w:val="24"/>
        </w:rPr>
        <w:t>2020</w:t>
      </w:r>
      <w:r w:rsidRPr="00D64C75">
        <w:rPr>
          <w:rFonts w:cs="Times New Roman"/>
          <w:noProof/>
          <w:szCs w:val="24"/>
        </w:rPr>
        <w:t>. https://doi.org/10.1002/ceat.201900574.</w:t>
      </w:r>
    </w:p>
    <w:p w14:paraId="328FE281"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(4) </w:t>
      </w:r>
      <w:r w:rsidRPr="00D64C75">
        <w:rPr>
          <w:rFonts w:cs="Times New Roman"/>
          <w:noProof/>
          <w:szCs w:val="24"/>
        </w:rPr>
        <w:tab/>
        <w:t xml:space="preserve">Manchón-Vizuete, E.; MacÍas-García, A.; Nadal Gisbert, A.; Fernández-González, C.; Gómez-Serrano, V. Adsorption of Mercury by Carbonaceous Adsorbents Prepared from Rubber of Tyre Wastes.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2005</w:t>
      </w:r>
      <w:r w:rsidRPr="00D64C75">
        <w:rPr>
          <w:rFonts w:cs="Times New Roman"/>
          <w:noProof/>
          <w:szCs w:val="24"/>
        </w:rPr>
        <w:t>. https://doi.org/10.1016/j.jhazmat.2004.12.028.</w:t>
      </w:r>
    </w:p>
    <w:p w14:paraId="54F1451B"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(5) </w:t>
      </w:r>
      <w:r w:rsidRPr="00D64C75">
        <w:rPr>
          <w:rFonts w:cs="Times New Roman"/>
          <w:noProof/>
          <w:szCs w:val="24"/>
        </w:rPr>
        <w:tab/>
        <w:t xml:space="preserve">Chan, O. S.; Cheung, W. H.; McKay, G. Preparation and Characterisation of Demineralised Tyre Derived Activated Carbon. </w:t>
      </w:r>
      <w:r w:rsidRPr="00D64C75">
        <w:rPr>
          <w:rFonts w:cs="Times New Roman"/>
          <w:i/>
          <w:iCs/>
          <w:noProof/>
          <w:szCs w:val="24"/>
        </w:rPr>
        <w:t>Carbon N. Y.</w:t>
      </w:r>
      <w:r w:rsidRPr="00D64C75">
        <w:rPr>
          <w:rFonts w:cs="Times New Roman"/>
          <w:noProof/>
          <w:szCs w:val="24"/>
        </w:rPr>
        <w:t xml:space="preserve"> </w:t>
      </w:r>
      <w:r w:rsidRPr="00D64C75">
        <w:rPr>
          <w:rFonts w:cs="Times New Roman"/>
          <w:b/>
          <w:bCs/>
          <w:noProof/>
          <w:szCs w:val="24"/>
        </w:rPr>
        <w:t>2011</w:t>
      </w:r>
      <w:r w:rsidRPr="00D64C75">
        <w:rPr>
          <w:rFonts w:cs="Times New Roman"/>
          <w:noProof/>
          <w:szCs w:val="24"/>
        </w:rPr>
        <w:t xml:space="preserve">, </w:t>
      </w:r>
      <w:r w:rsidRPr="00D64C75">
        <w:rPr>
          <w:rFonts w:cs="Times New Roman"/>
          <w:i/>
          <w:iCs/>
          <w:noProof/>
          <w:szCs w:val="24"/>
        </w:rPr>
        <w:t>49</w:t>
      </w:r>
      <w:r w:rsidRPr="00D64C75">
        <w:rPr>
          <w:rFonts w:cs="Times New Roman"/>
          <w:noProof/>
          <w:szCs w:val="24"/>
        </w:rPr>
        <w:t xml:space="preserve"> (14), 4674–4687. https://doi.org/10.1016/j.carbon.2011.06.065.</w:t>
      </w:r>
    </w:p>
    <w:p w14:paraId="46F4F945"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(6) </w:t>
      </w:r>
      <w:r w:rsidRPr="00D64C75">
        <w:rPr>
          <w:rFonts w:cs="Times New Roman"/>
          <w:noProof/>
          <w:szCs w:val="24"/>
        </w:rPr>
        <w:tab/>
        <w:t xml:space="preserve">Chan, O. S.; Cheung, W. H.; McKay, G. Single and Multicomponent Acid Dye Adsorption Equilibrium Studies on Tyre Demineralised Activated Carbon. </w:t>
      </w:r>
      <w:r w:rsidRPr="00D64C75">
        <w:rPr>
          <w:rFonts w:cs="Times New Roman"/>
          <w:i/>
          <w:iCs/>
          <w:noProof/>
          <w:szCs w:val="24"/>
        </w:rPr>
        <w:t>Chem. Eng. J.</w:t>
      </w:r>
      <w:r w:rsidRPr="00D64C75">
        <w:rPr>
          <w:rFonts w:cs="Times New Roman"/>
          <w:noProof/>
          <w:szCs w:val="24"/>
        </w:rPr>
        <w:t xml:space="preserve"> </w:t>
      </w:r>
      <w:r w:rsidRPr="00D64C75">
        <w:rPr>
          <w:rFonts w:cs="Times New Roman"/>
          <w:b/>
          <w:bCs/>
          <w:noProof/>
          <w:szCs w:val="24"/>
        </w:rPr>
        <w:t>2012</w:t>
      </w:r>
      <w:r w:rsidRPr="00D64C75">
        <w:rPr>
          <w:rFonts w:cs="Times New Roman"/>
          <w:noProof/>
          <w:szCs w:val="24"/>
        </w:rPr>
        <w:t xml:space="preserve">, </w:t>
      </w:r>
      <w:r w:rsidRPr="00D64C75">
        <w:rPr>
          <w:rFonts w:cs="Times New Roman"/>
          <w:i/>
          <w:iCs/>
          <w:noProof/>
          <w:szCs w:val="24"/>
        </w:rPr>
        <w:t>191</w:t>
      </w:r>
      <w:r w:rsidRPr="00D64C75">
        <w:rPr>
          <w:rFonts w:cs="Times New Roman"/>
          <w:noProof/>
          <w:szCs w:val="24"/>
        </w:rPr>
        <w:t>, 162–170. https://doi.org/10.1016/j.cej.2012.02.089.</w:t>
      </w:r>
    </w:p>
    <w:p w14:paraId="3F0BAB73"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(7) </w:t>
      </w:r>
      <w:r w:rsidRPr="00D64C75">
        <w:rPr>
          <w:rFonts w:cs="Times New Roman"/>
          <w:noProof/>
          <w:szCs w:val="24"/>
        </w:rPr>
        <w:tab/>
        <w:t xml:space="preserve">Chan, O. S.; Cheung, W. H.; Ckay, G. M. Equilibrium and Kinetics of Lead Adsorption onto Tyre Char. </w:t>
      </w:r>
      <w:r w:rsidRPr="00D64C75">
        <w:rPr>
          <w:rFonts w:cs="Times New Roman"/>
          <w:i/>
          <w:iCs/>
          <w:noProof/>
          <w:szCs w:val="24"/>
        </w:rPr>
        <w:t>HKIE Trans. Hong Kong Inst. Eng.</w:t>
      </w:r>
      <w:r w:rsidRPr="00D64C75">
        <w:rPr>
          <w:rFonts w:cs="Times New Roman"/>
          <w:noProof/>
          <w:szCs w:val="24"/>
        </w:rPr>
        <w:t xml:space="preserve"> </w:t>
      </w:r>
      <w:r w:rsidRPr="00D64C75">
        <w:rPr>
          <w:rFonts w:cs="Times New Roman"/>
          <w:b/>
          <w:bCs/>
          <w:noProof/>
          <w:szCs w:val="24"/>
        </w:rPr>
        <w:t>2012</w:t>
      </w:r>
      <w:r w:rsidRPr="00D64C75">
        <w:rPr>
          <w:rFonts w:cs="Times New Roman"/>
          <w:noProof/>
          <w:szCs w:val="24"/>
        </w:rPr>
        <w:t xml:space="preserve">, </w:t>
      </w:r>
      <w:r w:rsidRPr="00D64C75">
        <w:rPr>
          <w:rFonts w:cs="Times New Roman"/>
          <w:i/>
          <w:iCs/>
          <w:noProof/>
          <w:szCs w:val="24"/>
        </w:rPr>
        <w:t>19</w:t>
      </w:r>
      <w:r w:rsidRPr="00D64C75">
        <w:rPr>
          <w:rFonts w:cs="Times New Roman"/>
          <w:noProof/>
          <w:szCs w:val="24"/>
        </w:rPr>
        <w:t xml:space="preserve"> (4), 20–28. https://doi.org/10.1080/1023697X.2012.10669001.</w:t>
      </w:r>
    </w:p>
    <w:p w14:paraId="3DBD3D62"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(8) </w:t>
      </w:r>
      <w:r w:rsidRPr="00D64C75">
        <w:rPr>
          <w:rFonts w:cs="Times New Roman"/>
          <w:noProof/>
          <w:szCs w:val="24"/>
        </w:rPr>
        <w:tab/>
        <w:t xml:space="preserve">Ramos, G.; Alguacil, F. J.; López, F. A. The Recycling of End-of-Life Tyres. Technological Review(̇). </w:t>
      </w:r>
      <w:r w:rsidRPr="00D64C75">
        <w:rPr>
          <w:rFonts w:cs="Times New Roman"/>
          <w:i/>
          <w:iCs/>
          <w:noProof/>
          <w:szCs w:val="24"/>
        </w:rPr>
        <w:t>Revista de Metalurgia (Madrid)</w:t>
      </w:r>
      <w:r w:rsidRPr="00D64C75">
        <w:rPr>
          <w:rFonts w:cs="Times New Roman"/>
          <w:noProof/>
          <w:szCs w:val="24"/>
        </w:rPr>
        <w:t xml:space="preserve">. 2011. </w:t>
      </w:r>
      <w:r w:rsidRPr="00D64C75">
        <w:rPr>
          <w:rFonts w:cs="Times New Roman"/>
          <w:noProof/>
          <w:szCs w:val="24"/>
        </w:rPr>
        <w:lastRenderedPageBreak/>
        <w:t>https://doi.org/10.3989/revmetalm.1052.</w:t>
      </w:r>
    </w:p>
    <w:p w14:paraId="1FE8B3F1"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(9) </w:t>
      </w:r>
      <w:r w:rsidRPr="00D64C75">
        <w:rPr>
          <w:rFonts w:cs="Times New Roman"/>
          <w:noProof/>
          <w:szCs w:val="24"/>
        </w:rPr>
        <w:tab/>
        <w:t xml:space="preserve">Rowhani, A.; Rainey, T. J. Scrap Tyre Management Pathways and Their Use as a Fuel - A Review. </w:t>
      </w:r>
      <w:r w:rsidRPr="00D64C75">
        <w:rPr>
          <w:rFonts w:cs="Times New Roman"/>
          <w:i/>
          <w:iCs/>
          <w:noProof/>
          <w:szCs w:val="24"/>
        </w:rPr>
        <w:t>Energies</w:t>
      </w:r>
      <w:r w:rsidRPr="00D64C75">
        <w:rPr>
          <w:rFonts w:cs="Times New Roman"/>
          <w:noProof/>
          <w:szCs w:val="24"/>
        </w:rPr>
        <w:t>. 2016. https://doi.org/10.3390/en9110888.</w:t>
      </w:r>
    </w:p>
    <w:p w14:paraId="3D4BE823"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(10) </w:t>
      </w:r>
      <w:r w:rsidRPr="00D64C75">
        <w:rPr>
          <w:rFonts w:cs="Times New Roman"/>
          <w:noProof/>
          <w:szCs w:val="24"/>
        </w:rPr>
        <w:tab/>
        <w:t xml:space="preserve">Makrigianni, V.; Giannakas, A.; Hela, D.; Papadaki, M.; Konstantinou, I. Adsorption of Methylene Blue Dye by Pyrolytic Tire Char in Fixed-Bed Column. </w:t>
      </w:r>
      <w:r w:rsidRPr="00D64C75">
        <w:rPr>
          <w:rFonts w:cs="Times New Roman"/>
          <w:i/>
          <w:iCs/>
          <w:noProof/>
          <w:szCs w:val="24"/>
        </w:rPr>
        <w:t>Desalin. Water Treat.</w:t>
      </w:r>
      <w:r w:rsidRPr="00D64C75">
        <w:rPr>
          <w:rFonts w:cs="Times New Roman"/>
          <w:noProof/>
          <w:szCs w:val="24"/>
        </w:rPr>
        <w:t xml:space="preserve"> </w:t>
      </w:r>
      <w:r w:rsidRPr="00D64C75">
        <w:rPr>
          <w:rFonts w:cs="Times New Roman"/>
          <w:b/>
          <w:bCs/>
          <w:noProof/>
          <w:szCs w:val="24"/>
        </w:rPr>
        <w:t>2017</w:t>
      </w:r>
      <w:r w:rsidRPr="00D64C75">
        <w:rPr>
          <w:rFonts w:cs="Times New Roman"/>
          <w:noProof/>
          <w:szCs w:val="24"/>
        </w:rPr>
        <w:t>. https://doi.org/10.5004/dwt.2017.20340.</w:t>
      </w:r>
    </w:p>
    <w:p w14:paraId="24155A69"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(11) </w:t>
      </w:r>
      <w:r w:rsidRPr="00D64C75">
        <w:rPr>
          <w:rFonts w:cs="Times New Roman"/>
          <w:noProof/>
          <w:szCs w:val="24"/>
        </w:rPr>
        <w:tab/>
        <w:t xml:space="preserve">Zhang, J.; Jones, I.; Zhu, M.; Zhang, Z.; Preciado-Hernandez, J.; Zhang, D. Pore Development During CO2 and Steam Activation of a Spent Tyre Pyrolysis Char. </w:t>
      </w:r>
      <w:r w:rsidRPr="00D64C75">
        <w:rPr>
          <w:rFonts w:cs="Times New Roman"/>
          <w:i/>
          <w:iCs/>
          <w:noProof/>
          <w:szCs w:val="24"/>
        </w:rPr>
        <w:t>Waste and Biomass Valorization</w:t>
      </w:r>
      <w:r w:rsidRPr="00D64C75">
        <w:rPr>
          <w:rFonts w:cs="Times New Roman"/>
          <w:noProof/>
          <w:szCs w:val="24"/>
        </w:rPr>
        <w:t xml:space="preserve"> </w:t>
      </w:r>
      <w:r w:rsidRPr="00D64C75">
        <w:rPr>
          <w:rFonts w:cs="Times New Roman"/>
          <w:b/>
          <w:bCs/>
          <w:noProof/>
          <w:szCs w:val="24"/>
        </w:rPr>
        <w:t>2020</w:t>
      </w:r>
      <w:r w:rsidRPr="00D64C75">
        <w:rPr>
          <w:rFonts w:cs="Times New Roman"/>
          <w:noProof/>
          <w:szCs w:val="24"/>
        </w:rPr>
        <w:t>, No. 0123456789. https://doi.org/10.1007/s12649-020-01165-4.</w:t>
      </w:r>
    </w:p>
    <w:p w14:paraId="623A43DC"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(12) </w:t>
      </w:r>
      <w:r w:rsidRPr="00D64C75">
        <w:rPr>
          <w:rFonts w:cs="Times New Roman"/>
          <w:noProof/>
          <w:szCs w:val="24"/>
        </w:rPr>
        <w:tab/>
        <w:t xml:space="preserve">Gauthier-Maradei, P.; Cely Valderrama, Y.; Nabarlatz, D. Mathematical Model of Scrap Tire Rubber Pyrolysis in a Non-Isothermal Fixed Bed Reactor: Definition of a Chemical Mechanism and Determination of Kinetic Parameters. </w:t>
      </w:r>
      <w:r w:rsidRPr="00D64C75">
        <w:rPr>
          <w:rFonts w:cs="Times New Roman"/>
          <w:i/>
          <w:iCs/>
          <w:noProof/>
          <w:szCs w:val="24"/>
        </w:rPr>
        <w:t>Waste and Biomass Valorization</w:t>
      </w:r>
      <w:r w:rsidRPr="00D64C75">
        <w:rPr>
          <w:rFonts w:cs="Times New Roman"/>
          <w:noProof/>
          <w:szCs w:val="24"/>
        </w:rPr>
        <w:t xml:space="preserve"> </w:t>
      </w:r>
      <w:r w:rsidRPr="00D64C75">
        <w:rPr>
          <w:rFonts w:cs="Times New Roman"/>
          <w:b/>
          <w:bCs/>
          <w:noProof/>
          <w:szCs w:val="24"/>
        </w:rPr>
        <w:t>2019</w:t>
      </w:r>
      <w:r w:rsidRPr="00D64C75">
        <w:rPr>
          <w:rFonts w:cs="Times New Roman"/>
          <w:noProof/>
          <w:szCs w:val="24"/>
        </w:rPr>
        <w:t>. https://doi.org/10.1007/s12649-017-0079-7.</w:t>
      </w:r>
    </w:p>
    <w:p w14:paraId="704A4754"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(13) </w:t>
      </w:r>
      <w:r w:rsidRPr="00D64C75">
        <w:rPr>
          <w:rFonts w:cs="Times New Roman"/>
          <w:noProof/>
          <w:szCs w:val="24"/>
        </w:rPr>
        <w:tab/>
        <w:t xml:space="preserve">Wang, Z. Bin; Tian, Y. J.; Wang, X. K. Adsorption Performance to Methylene Blue by Non-Activated Tire-Based Pyrolytic Char. In </w:t>
      </w:r>
      <w:r w:rsidRPr="00D64C75">
        <w:rPr>
          <w:rFonts w:cs="Times New Roman"/>
          <w:i/>
          <w:iCs/>
          <w:noProof/>
          <w:szCs w:val="24"/>
        </w:rPr>
        <w:t>Applied Mechanics and Materials</w:t>
      </w:r>
      <w:r w:rsidRPr="00D64C75">
        <w:rPr>
          <w:rFonts w:cs="Times New Roman"/>
          <w:noProof/>
          <w:szCs w:val="24"/>
        </w:rPr>
        <w:t>; 2014. https://doi.org/10.4028/www.scientific.net/AMM.508.35.</w:t>
      </w:r>
    </w:p>
    <w:p w14:paraId="6C9F5DBF"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(14) </w:t>
      </w:r>
      <w:r w:rsidRPr="00D64C75">
        <w:rPr>
          <w:rFonts w:cs="Times New Roman"/>
          <w:noProof/>
          <w:szCs w:val="24"/>
        </w:rPr>
        <w:tab/>
        <w:t xml:space="preserve">Iraola-Arregui, I.; Van Der Gryp, P.; Görgens, J. F. A Review on the Demineralisation of Pre- and Post-Pyrolysis Biomass and Tyre Wastes. </w:t>
      </w:r>
      <w:r w:rsidRPr="00D64C75">
        <w:rPr>
          <w:rFonts w:cs="Times New Roman"/>
          <w:i/>
          <w:iCs/>
          <w:noProof/>
          <w:szCs w:val="24"/>
        </w:rPr>
        <w:t>Waste Manag.</w:t>
      </w:r>
      <w:r w:rsidRPr="00D64C75">
        <w:rPr>
          <w:rFonts w:cs="Times New Roman"/>
          <w:noProof/>
          <w:szCs w:val="24"/>
        </w:rPr>
        <w:t xml:space="preserve"> </w:t>
      </w:r>
      <w:r w:rsidRPr="00D64C75">
        <w:rPr>
          <w:rFonts w:cs="Times New Roman"/>
          <w:b/>
          <w:bCs/>
          <w:noProof/>
          <w:szCs w:val="24"/>
        </w:rPr>
        <w:t>2018</w:t>
      </w:r>
      <w:r w:rsidRPr="00D64C75">
        <w:rPr>
          <w:rFonts w:cs="Times New Roman"/>
          <w:noProof/>
          <w:szCs w:val="24"/>
        </w:rPr>
        <w:t xml:space="preserve">, </w:t>
      </w:r>
      <w:r w:rsidRPr="00D64C75">
        <w:rPr>
          <w:rFonts w:cs="Times New Roman"/>
          <w:i/>
          <w:iCs/>
          <w:noProof/>
          <w:szCs w:val="24"/>
        </w:rPr>
        <w:t>79</w:t>
      </w:r>
      <w:r w:rsidRPr="00D64C75">
        <w:rPr>
          <w:rFonts w:cs="Times New Roman"/>
          <w:noProof/>
          <w:szCs w:val="24"/>
        </w:rPr>
        <w:t>, 667–688. https://doi.org/10.1016/j.wasman.2018.08.034.</w:t>
      </w:r>
    </w:p>
    <w:p w14:paraId="38DC4885"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(15) </w:t>
      </w:r>
      <w:r w:rsidRPr="00D64C75">
        <w:rPr>
          <w:rFonts w:cs="Times New Roman"/>
          <w:noProof/>
          <w:szCs w:val="24"/>
        </w:rPr>
        <w:tab/>
        <w:t xml:space="preserve">Alsaleh, A.; Sattler, M. L. Waste Tire Pyrolysis: Influential Parameters and Product Properties. </w:t>
      </w:r>
      <w:r w:rsidRPr="00D64C75">
        <w:rPr>
          <w:rFonts w:cs="Times New Roman"/>
          <w:i/>
          <w:iCs/>
          <w:noProof/>
          <w:szCs w:val="24"/>
        </w:rPr>
        <w:t>Current Sustainable/Renewable Energy Reports</w:t>
      </w:r>
      <w:r w:rsidRPr="00D64C75">
        <w:rPr>
          <w:rFonts w:cs="Times New Roman"/>
          <w:noProof/>
          <w:szCs w:val="24"/>
        </w:rPr>
        <w:t>. 2014. https://doi.org/10.1007/s40518-014-0019-0.</w:t>
      </w:r>
    </w:p>
    <w:p w14:paraId="75D6F1F3"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(16) </w:t>
      </w:r>
      <w:r w:rsidRPr="00D64C75">
        <w:rPr>
          <w:rFonts w:cs="Times New Roman"/>
          <w:noProof/>
          <w:szCs w:val="24"/>
        </w:rPr>
        <w:tab/>
        <w:t xml:space="preserve">Chan, O. S.; Cheung, W. H.; Ckay, G. M. Equilibrium and Kinetics of Lead Adsorption onto Tyre Char. </w:t>
      </w:r>
      <w:r w:rsidRPr="00D64C75">
        <w:rPr>
          <w:rFonts w:cs="Times New Roman"/>
          <w:i/>
          <w:iCs/>
          <w:noProof/>
          <w:szCs w:val="24"/>
        </w:rPr>
        <w:t>HKIE Trans. Hong Kong Inst. Eng.</w:t>
      </w:r>
      <w:r w:rsidRPr="00D64C75">
        <w:rPr>
          <w:rFonts w:cs="Times New Roman"/>
          <w:noProof/>
          <w:szCs w:val="24"/>
        </w:rPr>
        <w:t xml:space="preserve"> </w:t>
      </w:r>
      <w:r w:rsidRPr="00D64C75">
        <w:rPr>
          <w:rFonts w:cs="Times New Roman"/>
          <w:b/>
          <w:bCs/>
          <w:noProof/>
          <w:szCs w:val="24"/>
        </w:rPr>
        <w:t>2012</w:t>
      </w:r>
      <w:r w:rsidRPr="00D64C75">
        <w:rPr>
          <w:rFonts w:cs="Times New Roman"/>
          <w:noProof/>
          <w:szCs w:val="24"/>
        </w:rPr>
        <w:t>. https://doi.org/10.1080/1023697X.2012.10669001.</w:t>
      </w:r>
    </w:p>
    <w:p w14:paraId="520CFD19"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(17) </w:t>
      </w:r>
      <w:r w:rsidRPr="00D64C75">
        <w:rPr>
          <w:rFonts w:cs="Times New Roman"/>
          <w:noProof/>
          <w:szCs w:val="24"/>
        </w:rPr>
        <w:tab/>
        <w:t xml:space="preserve">Antoniou, N.; Stavropoulos, G.; Zabaniotou, A. Activation of End of Life Tyres Pyrolytic Char for Enhancing Viability of Pyrolysis - Critical Review, Analysis </w:t>
      </w:r>
      <w:r w:rsidRPr="00D64C75">
        <w:rPr>
          <w:rFonts w:cs="Times New Roman"/>
          <w:noProof/>
          <w:szCs w:val="24"/>
        </w:rPr>
        <w:lastRenderedPageBreak/>
        <w:t xml:space="preserve">and Recommendations for a Hybrid Dual System. </w:t>
      </w:r>
      <w:r w:rsidRPr="00D64C75">
        <w:rPr>
          <w:rFonts w:cs="Times New Roman"/>
          <w:i/>
          <w:iCs/>
          <w:noProof/>
          <w:szCs w:val="24"/>
        </w:rPr>
        <w:t>Renewable and Sustainable Energy Reviews</w:t>
      </w:r>
      <w:r w:rsidRPr="00D64C75">
        <w:rPr>
          <w:rFonts w:cs="Times New Roman"/>
          <w:noProof/>
          <w:szCs w:val="24"/>
        </w:rPr>
        <w:t>. 2014. https://doi.org/10.1016/j.rser.2014.07.143.</w:t>
      </w:r>
    </w:p>
    <w:p w14:paraId="575691CE"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(18) </w:t>
      </w:r>
      <w:r w:rsidRPr="00D64C75">
        <w:rPr>
          <w:rFonts w:cs="Times New Roman"/>
          <w:noProof/>
          <w:szCs w:val="24"/>
        </w:rPr>
        <w:tab/>
        <w:t xml:space="preserve">Al-Rahbi, A. S.; Williams, P. T. Hydrogen-Rich Syngas Production and Tar Removal from Biomass Gasification Using Sacrificial Tyre Pyrolysis Char. </w:t>
      </w:r>
      <w:r w:rsidRPr="00D64C75">
        <w:rPr>
          <w:rFonts w:cs="Times New Roman"/>
          <w:i/>
          <w:iCs/>
          <w:noProof/>
          <w:szCs w:val="24"/>
        </w:rPr>
        <w:t>Appl. Energy</w:t>
      </w:r>
      <w:r w:rsidRPr="00D64C75">
        <w:rPr>
          <w:rFonts w:cs="Times New Roman"/>
          <w:noProof/>
          <w:szCs w:val="24"/>
        </w:rPr>
        <w:t xml:space="preserve"> </w:t>
      </w:r>
      <w:r w:rsidRPr="00D64C75">
        <w:rPr>
          <w:rFonts w:cs="Times New Roman"/>
          <w:b/>
          <w:bCs/>
          <w:noProof/>
          <w:szCs w:val="24"/>
        </w:rPr>
        <w:t>2017</w:t>
      </w:r>
      <w:r w:rsidRPr="00D64C75">
        <w:rPr>
          <w:rFonts w:cs="Times New Roman"/>
          <w:noProof/>
          <w:szCs w:val="24"/>
        </w:rPr>
        <w:t>. https://doi.org/10.1016/j.apenergy.2016.12.099.</w:t>
      </w:r>
    </w:p>
    <w:p w14:paraId="2F2470FE"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(19) </w:t>
      </w:r>
      <w:r w:rsidRPr="00D64C75">
        <w:rPr>
          <w:rFonts w:cs="Times New Roman"/>
          <w:noProof/>
          <w:szCs w:val="24"/>
        </w:rPr>
        <w:tab/>
        <w:t xml:space="preserve">Wang, M.; Zhang, L.; Li, A.; Irfan, M.; Du, Y.; Di, W. Comparative Pyrolysis Behaviors of Tire Tread and Side Wall from Waste Tire and Characterization of the Resulting Chars. </w:t>
      </w:r>
      <w:r w:rsidRPr="00D64C75">
        <w:rPr>
          <w:rFonts w:cs="Times New Roman"/>
          <w:i/>
          <w:iCs/>
          <w:noProof/>
          <w:szCs w:val="24"/>
        </w:rPr>
        <w:t>J. Environ. Manage.</w:t>
      </w:r>
      <w:r w:rsidRPr="00D64C75">
        <w:rPr>
          <w:rFonts w:cs="Times New Roman"/>
          <w:noProof/>
          <w:szCs w:val="24"/>
        </w:rPr>
        <w:t xml:space="preserve"> </w:t>
      </w:r>
      <w:r w:rsidRPr="00D64C75">
        <w:rPr>
          <w:rFonts w:cs="Times New Roman"/>
          <w:b/>
          <w:bCs/>
          <w:noProof/>
          <w:szCs w:val="24"/>
        </w:rPr>
        <w:t>2019</w:t>
      </w:r>
      <w:r w:rsidRPr="00D64C75">
        <w:rPr>
          <w:rFonts w:cs="Times New Roman"/>
          <w:noProof/>
          <w:szCs w:val="24"/>
        </w:rPr>
        <w:t xml:space="preserve">, </w:t>
      </w:r>
      <w:r w:rsidRPr="00D64C75">
        <w:rPr>
          <w:rFonts w:cs="Times New Roman"/>
          <w:i/>
          <w:iCs/>
          <w:noProof/>
          <w:szCs w:val="24"/>
        </w:rPr>
        <w:t>232</w:t>
      </w:r>
      <w:r w:rsidRPr="00D64C75">
        <w:rPr>
          <w:rFonts w:cs="Times New Roman"/>
          <w:noProof/>
          <w:szCs w:val="24"/>
        </w:rPr>
        <w:t xml:space="preserve"> (October 2018), 364–371. https://doi.org/10.1016/j.jenvman.2018.10.091.</w:t>
      </w:r>
    </w:p>
    <w:p w14:paraId="240F7BFE"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(20) </w:t>
      </w:r>
      <w:r w:rsidRPr="00D64C75">
        <w:rPr>
          <w:rFonts w:cs="Times New Roman"/>
          <w:noProof/>
          <w:szCs w:val="24"/>
        </w:rPr>
        <w:tab/>
        <w:t xml:space="preserve">Liu, X.; Wang, J.; Gheni, A.; ElGawady, M. A. Reduced Zinc Leaching from Scrap Tire during Pavement Applications. </w:t>
      </w:r>
      <w:r w:rsidRPr="00D64C75">
        <w:rPr>
          <w:rFonts w:cs="Times New Roman"/>
          <w:i/>
          <w:iCs/>
          <w:noProof/>
          <w:szCs w:val="24"/>
        </w:rPr>
        <w:t>Waste Manag.</w:t>
      </w:r>
      <w:r w:rsidRPr="00D64C75">
        <w:rPr>
          <w:rFonts w:cs="Times New Roman"/>
          <w:noProof/>
          <w:szCs w:val="24"/>
        </w:rPr>
        <w:t xml:space="preserve"> </w:t>
      </w:r>
      <w:r w:rsidRPr="00D64C75">
        <w:rPr>
          <w:rFonts w:cs="Times New Roman"/>
          <w:b/>
          <w:bCs/>
          <w:noProof/>
          <w:szCs w:val="24"/>
        </w:rPr>
        <w:t>2018</w:t>
      </w:r>
      <w:r w:rsidRPr="00D64C75">
        <w:rPr>
          <w:rFonts w:cs="Times New Roman"/>
          <w:noProof/>
          <w:szCs w:val="24"/>
        </w:rPr>
        <w:t>. https://doi.org/10.1016/j.wasman.2018.09.045.</w:t>
      </w:r>
    </w:p>
    <w:p w14:paraId="01149033"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(21) </w:t>
      </w:r>
      <w:r w:rsidRPr="00D64C75">
        <w:rPr>
          <w:rFonts w:cs="Times New Roman"/>
          <w:noProof/>
          <w:szCs w:val="24"/>
        </w:rPr>
        <w:tab/>
        <w:t xml:space="preserve">Chaala, A.; Darmstadt, H.; Roy, C. Acid-Base Method for the Demineralization of Pyrolytic Carbon Black. </w:t>
      </w:r>
      <w:r w:rsidRPr="00D64C75">
        <w:rPr>
          <w:rFonts w:cs="Times New Roman"/>
          <w:i/>
          <w:iCs/>
          <w:noProof/>
          <w:szCs w:val="24"/>
        </w:rPr>
        <w:t>Fuel Process. Technol.</w:t>
      </w:r>
      <w:r w:rsidRPr="00D64C75">
        <w:rPr>
          <w:rFonts w:cs="Times New Roman"/>
          <w:noProof/>
          <w:szCs w:val="24"/>
        </w:rPr>
        <w:t xml:space="preserve"> </w:t>
      </w:r>
      <w:r w:rsidRPr="00D64C75">
        <w:rPr>
          <w:rFonts w:cs="Times New Roman"/>
          <w:b/>
          <w:bCs/>
          <w:noProof/>
          <w:szCs w:val="24"/>
        </w:rPr>
        <w:t>1996</w:t>
      </w:r>
      <w:r w:rsidRPr="00D64C75">
        <w:rPr>
          <w:rFonts w:cs="Times New Roman"/>
          <w:noProof/>
          <w:szCs w:val="24"/>
        </w:rPr>
        <w:t xml:space="preserve">, </w:t>
      </w:r>
      <w:r w:rsidRPr="00D64C75">
        <w:rPr>
          <w:rFonts w:cs="Times New Roman"/>
          <w:i/>
          <w:iCs/>
          <w:noProof/>
          <w:szCs w:val="24"/>
        </w:rPr>
        <w:t>46</w:t>
      </w:r>
      <w:r w:rsidRPr="00D64C75">
        <w:rPr>
          <w:rFonts w:cs="Times New Roman"/>
          <w:noProof/>
          <w:szCs w:val="24"/>
        </w:rPr>
        <w:t xml:space="preserve"> (1), 1–15. https://doi.org/10.1016/0378-3820(95)00044-5.</w:t>
      </w:r>
    </w:p>
    <w:p w14:paraId="0CECAE9A"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(22) </w:t>
      </w:r>
      <w:r w:rsidRPr="00D64C75">
        <w:rPr>
          <w:rFonts w:cs="Times New Roman"/>
          <w:noProof/>
          <w:szCs w:val="24"/>
        </w:rPr>
        <w:tab/>
        <w:t xml:space="preserve">Rhodes, E. P.; Ren, Z.; Mays, D. C. Zinc Leaching from Tire Crumb Rubber. </w:t>
      </w:r>
      <w:r w:rsidRPr="00D64C75">
        <w:rPr>
          <w:rFonts w:cs="Times New Roman"/>
          <w:i/>
          <w:iCs/>
          <w:noProof/>
          <w:szCs w:val="24"/>
        </w:rPr>
        <w:t>Environ. Sci. Technol.</w:t>
      </w:r>
      <w:r w:rsidRPr="00D64C75">
        <w:rPr>
          <w:rFonts w:cs="Times New Roman"/>
          <w:noProof/>
          <w:szCs w:val="24"/>
        </w:rPr>
        <w:t xml:space="preserve"> </w:t>
      </w:r>
      <w:r w:rsidRPr="00D64C75">
        <w:rPr>
          <w:rFonts w:cs="Times New Roman"/>
          <w:b/>
          <w:bCs/>
          <w:noProof/>
          <w:szCs w:val="24"/>
        </w:rPr>
        <w:t>2012</w:t>
      </w:r>
      <w:r w:rsidRPr="00D64C75">
        <w:rPr>
          <w:rFonts w:cs="Times New Roman"/>
          <w:noProof/>
          <w:szCs w:val="24"/>
        </w:rPr>
        <w:t xml:space="preserve">, </w:t>
      </w:r>
      <w:r w:rsidRPr="00D64C75">
        <w:rPr>
          <w:rFonts w:cs="Times New Roman"/>
          <w:i/>
          <w:iCs/>
          <w:noProof/>
          <w:szCs w:val="24"/>
        </w:rPr>
        <w:t>46</w:t>
      </w:r>
      <w:r w:rsidRPr="00D64C75">
        <w:rPr>
          <w:rFonts w:cs="Times New Roman"/>
          <w:noProof/>
          <w:szCs w:val="24"/>
        </w:rPr>
        <w:t xml:space="preserve"> (23), 12856–12863. https://doi.org/10.1021/es3024379.</w:t>
      </w:r>
    </w:p>
    <w:p w14:paraId="6EF2F4A7"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(23) </w:t>
      </w:r>
      <w:r w:rsidRPr="00D64C75">
        <w:rPr>
          <w:rFonts w:cs="Times New Roman"/>
          <w:noProof/>
          <w:szCs w:val="24"/>
        </w:rPr>
        <w:tab/>
        <w:t xml:space="preserve">Yadav, S.; Yadav, S. Investigations of Metal Leaching from Mobile Phone Parts Using TCLP and WET Methods. </w:t>
      </w:r>
      <w:r w:rsidRPr="00D64C75">
        <w:rPr>
          <w:rFonts w:cs="Times New Roman"/>
          <w:i/>
          <w:iCs/>
          <w:noProof/>
          <w:szCs w:val="24"/>
        </w:rPr>
        <w:t>J. Environ. Manage.</w:t>
      </w:r>
      <w:r w:rsidRPr="00D64C75">
        <w:rPr>
          <w:rFonts w:cs="Times New Roman"/>
          <w:noProof/>
          <w:szCs w:val="24"/>
        </w:rPr>
        <w:t xml:space="preserve"> </w:t>
      </w:r>
      <w:r w:rsidRPr="00D64C75">
        <w:rPr>
          <w:rFonts w:cs="Times New Roman"/>
          <w:b/>
          <w:bCs/>
          <w:noProof/>
          <w:szCs w:val="24"/>
        </w:rPr>
        <w:t>2014</w:t>
      </w:r>
      <w:r w:rsidRPr="00D64C75">
        <w:rPr>
          <w:rFonts w:cs="Times New Roman"/>
          <w:noProof/>
          <w:szCs w:val="24"/>
        </w:rPr>
        <w:t xml:space="preserve">, </w:t>
      </w:r>
      <w:r w:rsidRPr="00D64C75">
        <w:rPr>
          <w:rFonts w:cs="Times New Roman"/>
          <w:i/>
          <w:iCs/>
          <w:noProof/>
          <w:szCs w:val="24"/>
        </w:rPr>
        <w:t>144</w:t>
      </w:r>
      <w:r w:rsidRPr="00D64C75">
        <w:rPr>
          <w:rFonts w:cs="Times New Roman"/>
          <w:noProof/>
          <w:szCs w:val="24"/>
        </w:rPr>
        <w:t>, 101–107. https://doi.org/10.1016/j.jenvman.2014.05.022.</w:t>
      </w:r>
    </w:p>
    <w:p w14:paraId="79A0A489"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(24) </w:t>
      </w:r>
      <w:r w:rsidRPr="00D64C75">
        <w:rPr>
          <w:rFonts w:cs="Times New Roman"/>
          <w:noProof/>
          <w:szCs w:val="24"/>
        </w:rPr>
        <w:tab/>
        <w:t xml:space="preserve">Torretta, V.; Rada, E. C.; Ragazzi, M.; Trulli, E.; Istrate, I. A.; Cioca, L. I. Treatment and Disposal of Tyres: Two EU Approaches. A Review. </w:t>
      </w:r>
      <w:r w:rsidRPr="00D64C75">
        <w:rPr>
          <w:rFonts w:cs="Times New Roman"/>
          <w:i/>
          <w:iCs/>
          <w:noProof/>
          <w:szCs w:val="24"/>
        </w:rPr>
        <w:t>Waste Manag.</w:t>
      </w:r>
      <w:r w:rsidRPr="00D64C75">
        <w:rPr>
          <w:rFonts w:cs="Times New Roman"/>
          <w:noProof/>
          <w:szCs w:val="24"/>
        </w:rPr>
        <w:t xml:space="preserve"> </w:t>
      </w:r>
      <w:r w:rsidRPr="00D64C75">
        <w:rPr>
          <w:rFonts w:cs="Times New Roman"/>
          <w:b/>
          <w:bCs/>
          <w:noProof/>
          <w:szCs w:val="24"/>
        </w:rPr>
        <w:t>2015</w:t>
      </w:r>
      <w:r w:rsidRPr="00D64C75">
        <w:rPr>
          <w:rFonts w:cs="Times New Roman"/>
          <w:noProof/>
          <w:szCs w:val="24"/>
        </w:rPr>
        <w:t xml:space="preserve">, </w:t>
      </w:r>
      <w:r w:rsidRPr="00D64C75">
        <w:rPr>
          <w:rFonts w:cs="Times New Roman"/>
          <w:i/>
          <w:iCs/>
          <w:noProof/>
          <w:szCs w:val="24"/>
        </w:rPr>
        <w:t>45</w:t>
      </w:r>
      <w:r w:rsidRPr="00D64C75">
        <w:rPr>
          <w:rFonts w:cs="Times New Roman"/>
          <w:noProof/>
          <w:szCs w:val="24"/>
        </w:rPr>
        <w:t>, 152–160. https://doi.org/10.1016/j.wasman.2015.04.018.</w:t>
      </w:r>
    </w:p>
    <w:p w14:paraId="22D519BA"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(25) </w:t>
      </w:r>
      <w:r w:rsidRPr="00D64C75">
        <w:rPr>
          <w:rFonts w:cs="Times New Roman"/>
          <w:noProof/>
          <w:szCs w:val="24"/>
        </w:rPr>
        <w:tab/>
        <w:t xml:space="preserve">Karger-Kocsis, J.; Mészáros, L.; Bárány, T. </w:t>
      </w:r>
      <w:r w:rsidRPr="00D64C75">
        <w:rPr>
          <w:rFonts w:cs="Times New Roman"/>
          <w:i/>
          <w:iCs/>
          <w:noProof/>
          <w:szCs w:val="24"/>
        </w:rPr>
        <w:t>Ground Tyre Rubber (GTR) in Thermoplastics, Thermosets, and Rubbers</w:t>
      </w:r>
      <w:r w:rsidRPr="00D64C75">
        <w:rPr>
          <w:rFonts w:cs="Times New Roman"/>
          <w:noProof/>
          <w:szCs w:val="24"/>
        </w:rPr>
        <w:t>; 2013; Vol. 48. https://doi.org/10.1007/s10853-012-6564-2.</w:t>
      </w:r>
    </w:p>
    <w:p w14:paraId="6448B515"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(26) </w:t>
      </w:r>
      <w:r w:rsidRPr="00D64C75">
        <w:rPr>
          <w:rFonts w:cs="Times New Roman"/>
          <w:noProof/>
          <w:szCs w:val="24"/>
        </w:rPr>
        <w:tab/>
        <w:t xml:space="preserve">Yu, C.; Thy, P.; Wang, L.; Anderson, S. N.; Vandergheynst, J. S.; Upadhyaya, S. </w:t>
      </w:r>
      <w:r w:rsidRPr="00D64C75">
        <w:rPr>
          <w:rFonts w:cs="Times New Roman"/>
          <w:noProof/>
          <w:szCs w:val="24"/>
        </w:rPr>
        <w:lastRenderedPageBreak/>
        <w:t xml:space="preserve">K.; Jenkins, B. M. Influence of Leaching Pretreatment on Fuel Properties of Biomass. </w:t>
      </w:r>
      <w:r w:rsidRPr="00D64C75">
        <w:rPr>
          <w:rFonts w:cs="Times New Roman"/>
          <w:i/>
          <w:iCs/>
          <w:noProof/>
          <w:szCs w:val="24"/>
        </w:rPr>
        <w:t>Fuel Process. Technol.</w:t>
      </w:r>
      <w:r w:rsidRPr="00D64C75">
        <w:rPr>
          <w:rFonts w:cs="Times New Roman"/>
          <w:noProof/>
          <w:szCs w:val="24"/>
        </w:rPr>
        <w:t xml:space="preserve"> </w:t>
      </w:r>
      <w:r w:rsidRPr="00D64C75">
        <w:rPr>
          <w:rFonts w:cs="Times New Roman"/>
          <w:b/>
          <w:bCs/>
          <w:noProof/>
          <w:szCs w:val="24"/>
        </w:rPr>
        <w:t>2014</w:t>
      </w:r>
      <w:r w:rsidRPr="00D64C75">
        <w:rPr>
          <w:rFonts w:cs="Times New Roman"/>
          <w:noProof/>
          <w:szCs w:val="24"/>
        </w:rPr>
        <w:t xml:space="preserve">, </w:t>
      </w:r>
      <w:r w:rsidRPr="00D64C75">
        <w:rPr>
          <w:rFonts w:cs="Times New Roman"/>
          <w:i/>
          <w:iCs/>
          <w:noProof/>
          <w:szCs w:val="24"/>
        </w:rPr>
        <w:t>128</w:t>
      </w:r>
      <w:r w:rsidRPr="00D64C75">
        <w:rPr>
          <w:rFonts w:cs="Times New Roman"/>
          <w:noProof/>
          <w:szCs w:val="24"/>
        </w:rPr>
        <w:t>, 43–53. https://doi.org/10.1016/j.fuproc.2014.06.030.</w:t>
      </w:r>
    </w:p>
    <w:p w14:paraId="5457CF87"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(27) </w:t>
      </w:r>
      <w:r w:rsidRPr="00D64C75">
        <w:rPr>
          <w:rFonts w:cs="Times New Roman"/>
          <w:noProof/>
          <w:szCs w:val="24"/>
        </w:rPr>
        <w:tab/>
        <w:t xml:space="preserve">Nelson, S. M.; Mueller, G.; Hemphill, D. C. Identification of Tire Leachate Toxicants and a Risk Assessment of Water Quality Effects Using Tire Reefs in Canals. </w:t>
      </w:r>
      <w:r w:rsidRPr="00D64C75">
        <w:rPr>
          <w:rFonts w:cs="Times New Roman"/>
          <w:i/>
          <w:iCs/>
          <w:noProof/>
          <w:szCs w:val="24"/>
        </w:rPr>
        <w:t>Bull. Environ. Contam. Toxicol.</w:t>
      </w:r>
      <w:r w:rsidRPr="00D64C75">
        <w:rPr>
          <w:rFonts w:cs="Times New Roman"/>
          <w:noProof/>
          <w:szCs w:val="24"/>
        </w:rPr>
        <w:t xml:space="preserve"> </w:t>
      </w:r>
      <w:r w:rsidRPr="00D64C75">
        <w:rPr>
          <w:rFonts w:cs="Times New Roman"/>
          <w:b/>
          <w:bCs/>
          <w:noProof/>
          <w:szCs w:val="24"/>
        </w:rPr>
        <w:t>1994</w:t>
      </w:r>
      <w:r w:rsidRPr="00D64C75">
        <w:rPr>
          <w:rFonts w:cs="Times New Roman"/>
          <w:noProof/>
          <w:szCs w:val="24"/>
        </w:rPr>
        <w:t xml:space="preserve">, </w:t>
      </w:r>
      <w:r w:rsidRPr="00D64C75">
        <w:rPr>
          <w:rFonts w:cs="Times New Roman"/>
          <w:i/>
          <w:iCs/>
          <w:noProof/>
          <w:szCs w:val="24"/>
        </w:rPr>
        <w:t>52</w:t>
      </w:r>
      <w:r w:rsidRPr="00D64C75">
        <w:rPr>
          <w:rFonts w:cs="Times New Roman"/>
          <w:noProof/>
          <w:szCs w:val="24"/>
        </w:rPr>
        <w:t xml:space="preserve"> (4), 574–581. https://doi.org/10.1007/BF00194146.</w:t>
      </w:r>
    </w:p>
    <w:p w14:paraId="47C15345"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(28) </w:t>
      </w:r>
      <w:r w:rsidRPr="00D64C75">
        <w:rPr>
          <w:rFonts w:cs="Times New Roman"/>
          <w:noProof/>
          <w:szCs w:val="24"/>
        </w:rPr>
        <w:tab/>
        <w:t xml:space="preserve">Pan, Z.; Zhao, C. Y. Dehydration/Hydration of MgO/H2O Chemical Thermal Storage System. </w:t>
      </w:r>
      <w:r w:rsidRPr="00D64C75">
        <w:rPr>
          <w:rFonts w:cs="Times New Roman"/>
          <w:i/>
          <w:iCs/>
          <w:noProof/>
          <w:szCs w:val="24"/>
        </w:rPr>
        <w:t>Energy</w:t>
      </w:r>
      <w:r w:rsidRPr="00D64C75">
        <w:rPr>
          <w:rFonts w:cs="Times New Roman"/>
          <w:noProof/>
          <w:szCs w:val="24"/>
        </w:rPr>
        <w:t xml:space="preserve"> </w:t>
      </w:r>
      <w:r w:rsidRPr="00D64C75">
        <w:rPr>
          <w:rFonts w:cs="Times New Roman"/>
          <w:b/>
          <w:bCs/>
          <w:noProof/>
          <w:szCs w:val="24"/>
        </w:rPr>
        <w:t>2015</w:t>
      </w:r>
      <w:r w:rsidRPr="00D64C75">
        <w:rPr>
          <w:rFonts w:cs="Times New Roman"/>
          <w:noProof/>
          <w:szCs w:val="24"/>
        </w:rPr>
        <w:t xml:space="preserve">, </w:t>
      </w:r>
      <w:r w:rsidRPr="00D64C75">
        <w:rPr>
          <w:rFonts w:cs="Times New Roman"/>
          <w:i/>
          <w:iCs/>
          <w:noProof/>
          <w:szCs w:val="24"/>
        </w:rPr>
        <w:t>82</w:t>
      </w:r>
      <w:r w:rsidRPr="00D64C75">
        <w:rPr>
          <w:rFonts w:cs="Times New Roman"/>
          <w:noProof/>
          <w:szCs w:val="24"/>
        </w:rPr>
        <w:t>, 611–618. https://doi.org/10.1016/j.energy.2015.01.070.</w:t>
      </w:r>
    </w:p>
    <w:p w14:paraId="5EA4671D"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(29) </w:t>
      </w:r>
      <w:r w:rsidRPr="00D64C75">
        <w:rPr>
          <w:rFonts w:cs="Times New Roman"/>
          <w:noProof/>
          <w:szCs w:val="24"/>
        </w:rPr>
        <w:tab/>
        <w:t xml:space="preserve">Meshram, P.; Purohit, B. K.; Sinha, M. K.; Sahu, S. K.; Pandey, B. D. Demineralization of Low Grade Coal - A Review. </w:t>
      </w:r>
      <w:r w:rsidRPr="00D64C75">
        <w:rPr>
          <w:rFonts w:cs="Times New Roman"/>
          <w:i/>
          <w:iCs/>
          <w:noProof/>
          <w:szCs w:val="24"/>
        </w:rPr>
        <w:t>Renew. Sustain. Energy Rev.</w:t>
      </w:r>
      <w:r w:rsidRPr="00D64C75">
        <w:rPr>
          <w:rFonts w:cs="Times New Roman"/>
          <w:noProof/>
          <w:szCs w:val="24"/>
        </w:rPr>
        <w:t xml:space="preserve"> </w:t>
      </w:r>
      <w:r w:rsidRPr="00D64C75">
        <w:rPr>
          <w:rFonts w:cs="Times New Roman"/>
          <w:b/>
          <w:bCs/>
          <w:noProof/>
          <w:szCs w:val="24"/>
        </w:rPr>
        <w:t>2015</w:t>
      </w:r>
      <w:r w:rsidRPr="00D64C75">
        <w:rPr>
          <w:rFonts w:cs="Times New Roman"/>
          <w:noProof/>
          <w:szCs w:val="24"/>
        </w:rPr>
        <w:t xml:space="preserve">, </w:t>
      </w:r>
      <w:r w:rsidRPr="00D64C75">
        <w:rPr>
          <w:rFonts w:cs="Times New Roman"/>
          <w:i/>
          <w:iCs/>
          <w:noProof/>
          <w:szCs w:val="24"/>
        </w:rPr>
        <w:t>41</w:t>
      </w:r>
      <w:r w:rsidRPr="00D64C75">
        <w:rPr>
          <w:rFonts w:cs="Times New Roman"/>
          <w:noProof/>
          <w:szCs w:val="24"/>
        </w:rPr>
        <w:t>, 745–761. https://doi.org/10.1016/j.rser.2014.08.072.</w:t>
      </w:r>
    </w:p>
    <w:p w14:paraId="6414B6B3"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(30) </w:t>
      </w:r>
      <w:r w:rsidRPr="00D64C75">
        <w:rPr>
          <w:rFonts w:cs="Times New Roman"/>
          <w:noProof/>
          <w:szCs w:val="24"/>
        </w:rPr>
        <w:tab/>
        <w:t xml:space="preserve">Gualtieri, M.; Andrioletti, M.; Vismara, C.; Milani, M.; Camatini, M. Toxicity of Tire Debris Leachates. </w:t>
      </w:r>
      <w:r w:rsidRPr="00D64C75">
        <w:rPr>
          <w:rFonts w:cs="Times New Roman"/>
          <w:i/>
          <w:iCs/>
          <w:noProof/>
          <w:szCs w:val="24"/>
        </w:rPr>
        <w:t>Environ. Int.</w:t>
      </w:r>
      <w:r w:rsidRPr="00D64C75">
        <w:rPr>
          <w:rFonts w:cs="Times New Roman"/>
          <w:noProof/>
          <w:szCs w:val="24"/>
        </w:rPr>
        <w:t xml:space="preserve"> </w:t>
      </w:r>
      <w:r w:rsidRPr="00D64C75">
        <w:rPr>
          <w:rFonts w:cs="Times New Roman"/>
          <w:b/>
          <w:bCs/>
          <w:noProof/>
          <w:szCs w:val="24"/>
        </w:rPr>
        <w:t>2005</w:t>
      </w:r>
      <w:r w:rsidRPr="00D64C75">
        <w:rPr>
          <w:rFonts w:cs="Times New Roman"/>
          <w:noProof/>
          <w:szCs w:val="24"/>
        </w:rPr>
        <w:t xml:space="preserve">, </w:t>
      </w:r>
      <w:r w:rsidRPr="00D64C75">
        <w:rPr>
          <w:rFonts w:cs="Times New Roman"/>
          <w:i/>
          <w:iCs/>
          <w:noProof/>
          <w:szCs w:val="24"/>
        </w:rPr>
        <w:t>31</w:t>
      </w:r>
      <w:r w:rsidRPr="00D64C75">
        <w:rPr>
          <w:rFonts w:cs="Times New Roman"/>
          <w:noProof/>
          <w:szCs w:val="24"/>
        </w:rPr>
        <w:t xml:space="preserve"> (5), 723–730. https://doi.org/10.1016/j.envint.2005.02.001.</w:t>
      </w:r>
    </w:p>
    <w:p w14:paraId="09B1D1D7"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(31) </w:t>
      </w:r>
      <w:r w:rsidRPr="00D64C75">
        <w:rPr>
          <w:rFonts w:cs="Times New Roman"/>
          <w:noProof/>
          <w:szCs w:val="24"/>
        </w:rPr>
        <w:tab/>
        <w:t xml:space="preserve">Tian, X.; Yin, X.; gong, Y.; Wu, Y.; Tan, Z.; Xu, P. Characterization, Recovery Potentiality, and Evaluation on Recycling Major Metals from Waste Cathode-Ray Tube Phosphor Powder by Using Sulphuric Acid Leaching. </w:t>
      </w:r>
      <w:r w:rsidRPr="00D64C75">
        <w:rPr>
          <w:rFonts w:cs="Times New Roman"/>
          <w:i/>
          <w:iCs/>
          <w:noProof/>
          <w:szCs w:val="24"/>
        </w:rPr>
        <w:t>J. Clean. Prod.</w:t>
      </w:r>
      <w:r w:rsidRPr="00D64C75">
        <w:rPr>
          <w:rFonts w:cs="Times New Roman"/>
          <w:noProof/>
          <w:szCs w:val="24"/>
        </w:rPr>
        <w:t xml:space="preserve"> </w:t>
      </w:r>
      <w:r w:rsidRPr="00D64C75">
        <w:rPr>
          <w:rFonts w:cs="Times New Roman"/>
          <w:b/>
          <w:bCs/>
          <w:noProof/>
          <w:szCs w:val="24"/>
        </w:rPr>
        <w:t>2016</w:t>
      </w:r>
      <w:r w:rsidRPr="00D64C75">
        <w:rPr>
          <w:rFonts w:cs="Times New Roman"/>
          <w:noProof/>
          <w:szCs w:val="24"/>
        </w:rPr>
        <w:t xml:space="preserve">, </w:t>
      </w:r>
      <w:r w:rsidRPr="00D64C75">
        <w:rPr>
          <w:rFonts w:cs="Times New Roman"/>
          <w:i/>
          <w:iCs/>
          <w:noProof/>
          <w:szCs w:val="24"/>
        </w:rPr>
        <w:t>135</w:t>
      </w:r>
      <w:r w:rsidRPr="00D64C75">
        <w:rPr>
          <w:rFonts w:cs="Times New Roman"/>
          <w:noProof/>
          <w:szCs w:val="24"/>
        </w:rPr>
        <w:t>, 1210–1217. https://doi.org/10.1016/j.jclepro.2016.07.044.</w:t>
      </w:r>
    </w:p>
    <w:p w14:paraId="05CBCC4C"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(32) </w:t>
      </w:r>
      <w:r w:rsidRPr="00D64C75">
        <w:rPr>
          <w:rFonts w:cs="Times New Roman"/>
          <w:noProof/>
          <w:szCs w:val="24"/>
        </w:rPr>
        <w:tab/>
        <w:t xml:space="preserve">Mukherjee, S.; Borthakur, P. C. Effect of Leaching High Sulphur Subbituminous Coal by Potassium Hydroxide and Acid on Removal of Mineral Matter and Sulphur. </w:t>
      </w:r>
      <w:r w:rsidRPr="00D64C75">
        <w:rPr>
          <w:rFonts w:cs="Times New Roman"/>
          <w:i/>
          <w:iCs/>
          <w:noProof/>
          <w:szCs w:val="24"/>
        </w:rPr>
        <w:t>Fuel</w:t>
      </w:r>
      <w:r w:rsidRPr="00D64C75">
        <w:rPr>
          <w:rFonts w:cs="Times New Roman"/>
          <w:noProof/>
          <w:szCs w:val="24"/>
        </w:rPr>
        <w:t xml:space="preserve"> </w:t>
      </w:r>
      <w:r w:rsidRPr="00D64C75">
        <w:rPr>
          <w:rFonts w:cs="Times New Roman"/>
          <w:b/>
          <w:bCs/>
          <w:noProof/>
          <w:szCs w:val="24"/>
        </w:rPr>
        <w:t>2003</w:t>
      </w:r>
      <w:r w:rsidRPr="00D64C75">
        <w:rPr>
          <w:rFonts w:cs="Times New Roman"/>
          <w:noProof/>
          <w:szCs w:val="24"/>
        </w:rPr>
        <w:t xml:space="preserve">, </w:t>
      </w:r>
      <w:r w:rsidRPr="00D64C75">
        <w:rPr>
          <w:rFonts w:cs="Times New Roman"/>
          <w:i/>
          <w:iCs/>
          <w:noProof/>
          <w:szCs w:val="24"/>
        </w:rPr>
        <w:t>82</w:t>
      </w:r>
      <w:r w:rsidRPr="00D64C75">
        <w:rPr>
          <w:rFonts w:cs="Times New Roman"/>
          <w:noProof/>
          <w:szCs w:val="24"/>
        </w:rPr>
        <w:t xml:space="preserve"> (7), 783–788. https://doi.org/10.1016/S0016-2361(02)00360-5.</w:t>
      </w:r>
    </w:p>
    <w:p w14:paraId="76693302"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(33) </w:t>
      </w:r>
      <w:r w:rsidRPr="00D64C75">
        <w:rPr>
          <w:rFonts w:cs="Times New Roman"/>
          <w:noProof/>
          <w:szCs w:val="24"/>
        </w:rPr>
        <w:tab/>
        <w:t xml:space="preserve">Mui, E. L. K.; Cheung, W. H.; Valix, M.; McKay, G. Dye Adsorption onto Activated Carbons from Tyre Rubber Waste Using Surface Coverage Analysis. </w:t>
      </w:r>
      <w:r w:rsidRPr="00D64C75">
        <w:rPr>
          <w:rFonts w:cs="Times New Roman"/>
          <w:i/>
          <w:iCs/>
          <w:noProof/>
          <w:szCs w:val="24"/>
        </w:rPr>
        <w:t>J. Colloid Interface Sci.</w:t>
      </w:r>
      <w:r w:rsidRPr="00D64C75">
        <w:rPr>
          <w:rFonts w:cs="Times New Roman"/>
          <w:noProof/>
          <w:szCs w:val="24"/>
        </w:rPr>
        <w:t xml:space="preserve"> </w:t>
      </w:r>
      <w:r w:rsidRPr="00D64C75">
        <w:rPr>
          <w:rFonts w:cs="Times New Roman"/>
          <w:b/>
          <w:bCs/>
          <w:noProof/>
          <w:szCs w:val="24"/>
        </w:rPr>
        <w:t>2010</w:t>
      </w:r>
      <w:r w:rsidRPr="00D64C75">
        <w:rPr>
          <w:rFonts w:cs="Times New Roman"/>
          <w:noProof/>
          <w:szCs w:val="24"/>
        </w:rPr>
        <w:t>. https://doi.org/10.1016/j.jcis.2010.03.061.</w:t>
      </w:r>
    </w:p>
    <w:p w14:paraId="3CD6C4CB"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(34) </w:t>
      </w:r>
      <w:r w:rsidRPr="00D64C75">
        <w:rPr>
          <w:rFonts w:cs="Times New Roman"/>
          <w:noProof/>
          <w:szCs w:val="24"/>
        </w:rPr>
        <w:tab/>
        <w:t xml:space="preserve">Manocha, S.; Prasad, G. R.; Joshi, P.; Zala, R. S.; Gokhale, S. S.; Manocha, L. M. </w:t>
      </w:r>
      <w:r w:rsidRPr="00D64C75">
        <w:rPr>
          <w:rFonts w:cs="Times New Roman"/>
          <w:noProof/>
          <w:szCs w:val="24"/>
        </w:rPr>
        <w:lastRenderedPageBreak/>
        <w:t xml:space="preserve">Preparation and Characterization of Activated Carbon from Demineralized Tyre Char. </w:t>
      </w:r>
      <w:r w:rsidRPr="00D64C75">
        <w:rPr>
          <w:rFonts w:cs="Times New Roman"/>
          <w:i/>
          <w:iCs/>
          <w:noProof/>
          <w:szCs w:val="24"/>
        </w:rPr>
        <w:t>AIP Conf. Proc.</w:t>
      </w:r>
      <w:r w:rsidRPr="00D64C75">
        <w:rPr>
          <w:rFonts w:cs="Times New Roman"/>
          <w:noProof/>
          <w:szCs w:val="24"/>
        </w:rPr>
        <w:t xml:space="preserve"> </w:t>
      </w:r>
      <w:r w:rsidRPr="00D64C75">
        <w:rPr>
          <w:rFonts w:cs="Times New Roman"/>
          <w:b/>
          <w:bCs/>
          <w:noProof/>
          <w:szCs w:val="24"/>
        </w:rPr>
        <w:t>2013</w:t>
      </w:r>
      <w:r w:rsidRPr="00D64C75">
        <w:rPr>
          <w:rFonts w:cs="Times New Roman"/>
          <w:noProof/>
          <w:szCs w:val="24"/>
        </w:rPr>
        <w:t xml:space="preserve">, </w:t>
      </w:r>
      <w:r w:rsidRPr="00D64C75">
        <w:rPr>
          <w:rFonts w:cs="Times New Roman"/>
          <w:i/>
          <w:iCs/>
          <w:noProof/>
          <w:szCs w:val="24"/>
        </w:rPr>
        <w:t>1538</w:t>
      </w:r>
      <w:r w:rsidRPr="00D64C75">
        <w:rPr>
          <w:rFonts w:cs="Times New Roman"/>
          <w:noProof/>
          <w:szCs w:val="24"/>
        </w:rPr>
        <w:t>, 109–112. https://doi.org/10.1063/1.4810039.</w:t>
      </w:r>
    </w:p>
    <w:p w14:paraId="16487D56"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(35) </w:t>
      </w:r>
      <w:r w:rsidRPr="00D64C75">
        <w:rPr>
          <w:rFonts w:cs="Times New Roman"/>
          <w:noProof/>
          <w:szCs w:val="24"/>
        </w:rPr>
        <w:tab/>
        <w:t xml:space="preserve">Gupta, V. K.; Ganjali, M. R.; Nayak, A.; Bhushan, B.; Agarwal, S. Enhanced Heavy Metals Removal and Recovery by Mesoporous Adsorbent Prepared from Waste Rubber Tire. </w:t>
      </w:r>
      <w:r w:rsidRPr="00D64C75">
        <w:rPr>
          <w:rFonts w:cs="Times New Roman"/>
          <w:i/>
          <w:iCs/>
          <w:noProof/>
          <w:szCs w:val="24"/>
        </w:rPr>
        <w:t>Chem. Eng. J.</w:t>
      </w:r>
      <w:r w:rsidRPr="00D64C75">
        <w:rPr>
          <w:rFonts w:cs="Times New Roman"/>
          <w:noProof/>
          <w:szCs w:val="24"/>
        </w:rPr>
        <w:t xml:space="preserve"> </w:t>
      </w:r>
      <w:r w:rsidRPr="00D64C75">
        <w:rPr>
          <w:rFonts w:cs="Times New Roman"/>
          <w:b/>
          <w:bCs/>
          <w:noProof/>
          <w:szCs w:val="24"/>
        </w:rPr>
        <w:t>2012</w:t>
      </w:r>
      <w:r w:rsidRPr="00D64C75">
        <w:rPr>
          <w:rFonts w:cs="Times New Roman"/>
          <w:noProof/>
          <w:szCs w:val="24"/>
        </w:rPr>
        <w:t xml:space="preserve">, </w:t>
      </w:r>
      <w:r w:rsidRPr="00D64C75">
        <w:rPr>
          <w:rFonts w:cs="Times New Roman"/>
          <w:i/>
          <w:iCs/>
          <w:noProof/>
          <w:szCs w:val="24"/>
        </w:rPr>
        <w:t>197</w:t>
      </w:r>
      <w:r w:rsidRPr="00D64C75">
        <w:rPr>
          <w:rFonts w:cs="Times New Roman"/>
          <w:noProof/>
          <w:szCs w:val="24"/>
        </w:rPr>
        <w:t>, 330–342. https://doi.org/10.1016/j.cej.2012.04.104.</w:t>
      </w:r>
    </w:p>
    <w:p w14:paraId="75FCFAB2"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(36) </w:t>
      </w:r>
      <w:r w:rsidRPr="00D64C75">
        <w:rPr>
          <w:rFonts w:cs="Times New Roman"/>
          <w:noProof/>
          <w:szCs w:val="24"/>
        </w:rPr>
        <w:tab/>
        <w:t xml:space="preserve">Amran, F.; Zaini, M. A. A. Effects of Chemical Activating Agents on Physical Properties of Activated Carbons – A Commentary. </w:t>
      </w:r>
      <w:r w:rsidRPr="00D64C75">
        <w:rPr>
          <w:rFonts w:cs="Times New Roman"/>
          <w:i/>
          <w:iCs/>
          <w:noProof/>
          <w:szCs w:val="24"/>
        </w:rPr>
        <w:t>Water Pract. Technol.</w:t>
      </w:r>
      <w:r w:rsidRPr="00D64C75">
        <w:rPr>
          <w:rFonts w:cs="Times New Roman"/>
          <w:noProof/>
          <w:szCs w:val="24"/>
        </w:rPr>
        <w:t xml:space="preserve"> </w:t>
      </w:r>
      <w:r w:rsidRPr="00D64C75">
        <w:rPr>
          <w:rFonts w:cs="Times New Roman"/>
          <w:b/>
          <w:bCs/>
          <w:noProof/>
          <w:szCs w:val="24"/>
        </w:rPr>
        <w:t>2020</w:t>
      </w:r>
      <w:r w:rsidRPr="00D64C75">
        <w:rPr>
          <w:rFonts w:cs="Times New Roman"/>
          <w:noProof/>
          <w:szCs w:val="24"/>
        </w:rPr>
        <w:t xml:space="preserve">, </w:t>
      </w:r>
      <w:r w:rsidRPr="00D64C75">
        <w:rPr>
          <w:rFonts w:cs="Times New Roman"/>
          <w:i/>
          <w:iCs/>
          <w:noProof/>
          <w:szCs w:val="24"/>
        </w:rPr>
        <w:t>15</w:t>
      </w:r>
      <w:r w:rsidRPr="00D64C75">
        <w:rPr>
          <w:rFonts w:cs="Times New Roman"/>
          <w:noProof/>
          <w:szCs w:val="24"/>
        </w:rPr>
        <w:t xml:space="preserve"> (4), 854–876. https://doi.org/10.2166/wpt.2020.094.</w:t>
      </w:r>
    </w:p>
    <w:p w14:paraId="052A702F"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(37) </w:t>
      </w:r>
      <w:r w:rsidRPr="00D64C75">
        <w:rPr>
          <w:rFonts w:cs="Times New Roman"/>
          <w:noProof/>
          <w:szCs w:val="24"/>
        </w:rPr>
        <w:tab/>
        <w:t xml:space="preserve">Lin, J. H.; Wang, S. B. An Effective Route to Transform Scrap Tire Carbons into Highly-Pure Activated Carbons with a High Adsorption Capacity of Ethylene Blue through Thermal and Chemical Treatments. </w:t>
      </w:r>
      <w:r w:rsidRPr="00D64C75">
        <w:rPr>
          <w:rFonts w:cs="Times New Roman"/>
          <w:i/>
          <w:iCs/>
          <w:noProof/>
          <w:szCs w:val="24"/>
        </w:rPr>
        <w:t>Environ. Technol. Innov.</w:t>
      </w:r>
      <w:r w:rsidRPr="00D64C75">
        <w:rPr>
          <w:rFonts w:cs="Times New Roman"/>
          <w:noProof/>
          <w:szCs w:val="24"/>
        </w:rPr>
        <w:t xml:space="preserve"> </w:t>
      </w:r>
      <w:r w:rsidRPr="00D64C75">
        <w:rPr>
          <w:rFonts w:cs="Times New Roman"/>
          <w:b/>
          <w:bCs/>
          <w:noProof/>
          <w:szCs w:val="24"/>
        </w:rPr>
        <w:t>2017</w:t>
      </w:r>
      <w:r w:rsidRPr="00D64C75">
        <w:rPr>
          <w:rFonts w:cs="Times New Roman"/>
          <w:noProof/>
          <w:szCs w:val="24"/>
        </w:rPr>
        <w:t xml:space="preserve">, </w:t>
      </w:r>
      <w:r w:rsidRPr="00D64C75">
        <w:rPr>
          <w:rFonts w:cs="Times New Roman"/>
          <w:i/>
          <w:iCs/>
          <w:noProof/>
          <w:szCs w:val="24"/>
        </w:rPr>
        <w:t>8</w:t>
      </w:r>
      <w:r w:rsidRPr="00D64C75">
        <w:rPr>
          <w:rFonts w:cs="Times New Roman"/>
          <w:noProof/>
          <w:szCs w:val="24"/>
        </w:rPr>
        <w:t xml:space="preserve"> (March), 17–27. https://doi.org/10.1016/j.eti.2017.03.004.</w:t>
      </w:r>
    </w:p>
    <w:p w14:paraId="481E75BE"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(38) </w:t>
      </w:r>
      <w:r w:rsidRPr="00D64C75">
        <w:rPr>
          <w:rFonts w:cs="Times New Roman"/>
          <w:noProof/>
          <w:szCs w:val="24"/>
        </w:rPr>
        <w:tab/>
        <w:t xml:space="preserve">Loloie, Z.; Mozaffarian, M.; Soleimani, M.; Asassian, N. Carbonization and CO2 Activation of Scrap Tires: Optimization of Specific Surface Area by the Taguchi Method. </w:t>
      </w:r>
      <w:r w:rsidRPr="00D64C75">
        <w:rPr>
          <w:rFonts w:cs="Times New Roman"/>
          <w:i/>
          <w:iCs/>
          <w:noProof/>
          <w:szCs w:val="24"/>
        </w:rPr>
        <w:t>Korean J. Chem. Eng.</w:t>
      </w:r>
      <w:r w:rsidRPr="00D64C75">
        <w:rPr>
          <w:rFonts w:cs="Times New Roman"/>
          <w:noProof/>
          <w:szCs w:val="24"/>
        </w:rPr>
        <w:t xml:space="preserve"> </w:t>
      </w:r>
      <w:r w:rsidRPr="00D64C75">
        <w:rPr>
          <w:rFonts w:cs="Times New Roman"/>
          <w:b/>
          <w:bCs/>
          <w:noProof/>
          <w:szCs w:val="24"/>
        </w:rPr>
        <w:t>2017</w:t>
      </w:r>
      <w:r w:rsidRPr="00D64C75">
        <w:rPr>
          <w:rFonts w:cs="Times New Roman"/>
          <w:noProof/>
          <w:szCs w:val="24"/>
        </w:rPr>
        <w:t xml:space="preserve">, </w:t>
      </w:r>
      <w:r w:rsidRPr="00D64C75">
        <w:rPr>
          <w:rFonts w:cs="Times New Roman"/>
          <w:i/>
          <w:iCs/>
          <w:noProof/>
          <w:szCs w:val="24"/>
        </w:rPr>
        <w:t>34</w:t>
      </w:r>
      <w:r w:rsidRPr="00D64C75">
        <w:rPr>
          <w:rFonts w:cs="Times New Roman"/>
          <w:noProof/>
          <w:szCs w:val="24"/>
        </w:rPr>
        <w:t xml:space="preserve"> (2), 366–375. https://doi.org/10.1007/s11814-016-0266-4.</w:t>
      </w:r>
    </w:p>
    <w:p w14:paraId="5397DC7A"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(39) </w:t>
      </w:r>
      <w:r w:rsidRPr="00D64C75">
        <w:rPr>
          <w:rFonts w:cs="Times New Roman"/>
          <w:noProof/>
          <w:szCs w:val="24"/>
        </w:rPr>
        <w:tab/>
        <w:t xml:space="preserve">Betancur, M.; Martínez, J. D.; Murillo, R. Production of Activated Carbon by Waste Tire Thermochemical Degradation with CO2.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2009</w:t>
      </w:r>
      <w:r w:rsidRPr="00D64C75">
        <w:rPr>
          <w:rFonts w:cs="Times New Roman"/>
          <w:noProof/>
          <w:szCs w:val="24"/>
        </w:rPr>
        <w:t xml:space="preserve">, </w:t>
      </w:r>
      <w:r w:rsidRPr="00D64C75">
        <w:rPr>
          <w:rFonts w:cs="Times New Roman"/>
          <w:i/>
          <w:iCs/>
          <w:noProof/>
          <w:szCs w:val="24"/>
        </w:rPr>
        <w:t>168</w:t>
      </w:r>
      <w:r w:rsidRPr="00D64C75">
        <w:rPr>
          <w:rFonts w:cs="Times New Roman"/>
          <w:noProof/>
          <w:szCs w:val="24"/>
        </w:rPr>
        <w:t xml:space="preserve"> (2–3), 882–887. https://doi.org/10.1016/j.jhazmat.2009.02.167.</w:t>
      </w:r>
    </w:p>
    <w:p w14:paraId="03F22817"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(40) </w:t>
      </w:r>
      <w:r w:rsidRPr="00D64C75">
        <w:rPr>
          <w:rFonts w:cs="Times New Roman"/>
          <w:noProof/>
          <w:szCs w:val="24"/>
        </w:rPr>
        <w:tab/>
        <w:t xml:space="preserve">Hsu, L. Y.; Teng, H. Influence of Different Chemical Reagents on the Preparation of Activated Carbons from Bituminous Coal. </w:t>
      </w:r>
      <w:r w:rsidRPr="00D64C75">
        <w:rPr>
          <w:rFonts w:cs="Times New Roman"/>
          <w:i/>
          <w:iCs/>
          <w:noProof/>
          <w:szCs w:val="24"/>
        </w:rPr>
        <w:t>Fuel Process. Technol.</w:t>
      </w:r>
      <w:r w:rsidRPr="00D64C75">
        <w:rPr>
          <w:rFonts w:cs="Times New Roman"/>
          <w:noProof/>
          <w:szCs w:val="24"/>
        </w:rPr>
        <w:t xml:space="preserve"> </w:t>
      </w:r>
      <w:r w:rsidRPr="00D64C75">
        <w:rPr>
          <w:rFonts w:cs="Times New Roman"/>
          <w:b/>
          <w:bCs/>
          <w:noProof/>
          <w:szCs w:val="24"/>
        </w:rPr>
        <w:t>2000</w:t>
      </w:r>
      <w:r w:rsidRPr="00D64C75">
        <w:rPr>
          <w:rFonts w:cs="Times New Roman"/>
          <w:noProof/>
          <w:szCs w:val="24"/>
        </w:rPr>
        <w:t xml:space="preserve">, </w:t>
      </w:r>
      <w:r w:rsidRPr="00D64C75">
        <w:rPr>
          <w:rFonts w:cs="Times New Roman"/>
          <w:i/>
          <w:iCs/>
          <w:noProof/>
          <w:szCs w:val="24"/>
        </w:rPr>
        <w:t>64</w:t>
      </w:r>
      <w:r w:rsidRPr="00D64C75">
        <w:rPr>
          <w:rFonts w:cs="Times New Roman"/>
          <w:noProof/>
          <w:szCs w:val="24"/>
        </w:rPr>
        <w:t xml:space="preserve"> (1), 155–166. https://doi.org/10.1016/S0378-3820(00)00071-0.</w:t>
      </w:r>
    </w:p>
    <w:p w14:paraId="7BF89FD1"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(41) </w:t>
      </w:r>
      <w:r w:rsidRPr="00D64C75">
        <w:rPr>
          <w:rFonts w:cs="Times New Roman"/>
          <w:noProof/>
          <w:szCs w:val="24"/>
        </w:rPr>
        <w:tab/>
        <w:t xml:space="preserve">Mui, E. L. K.; Cheung, W. H.; Valix, M.; McKay, G. Mesoporous Activated Carbon from Waste Tyre Rubber for Dye Removal from Effluents. </w:t>
      </w:r>
      <w:r w:rsidRPr="00D64C75">
        <w:rPr>
          <w:rFonts w:cs="Times New Roman"/>
          <w:i/>
          <w:iCs/>
          <w:noProof/>
          <w:szCs w:val="24"/>
        </w:rPr>
        <w:t>Microporous Mesoporous Mater.</w:t>
      </w:r>
      <w:r w:rsidRPr="00D64C75">
        <w:rPr>
          <w:rFonts w:cs="Times New Roman"/>
          <w:noProof/>
          <w:szCs w:val="24"/>
        </w:rPr>
        <w:t xml:space="preserve"> </w:t>
      </w:r>
      <w:r w:rsidRPr="00D64C75">
        <w:rPr>
          <w:rFonts w:cs="Times New Roman"/>
          <w:b/>
          <w:bCs/>
          <w:noProof/>
          <w:szCs w:val="24"/>
        </w:rPr>
        <w:t>2010</w:t>
      </w:r>
      <w:r w:rsidRPr="00D64C75">
        <w:rPr>
          <w:rFonts w:cs="Times New Roman"/>
          <w:noProof/>
          <w:szCs w:val="24"/>
        </w:rPr>
        <w:t xml:space="preserve">, </w:t>
      </w:r>
      <w:r w:rsidRPr="00D64C75">
        <w:rPr>
          <w:rFonts w:cs="Times New Roman"/>
          <w:i/>
          <w:iCs/>
          <w:noProof/>
          <w:szCs w:val="24"/>
        </w:rPr>
        <w:t>130</w:t>
      </w:r>
      <w:r w:rsidRPr="00D64C75">
        <w:rPr>
          <w:rFonts w:cs="Times New Roman"/>
          <w:noProof/>
          <w:szCs w:val="24"/>
        </w:rPr>
        <w:t xml:space="preserve"> (1–3), 287–294. https://doi.org/10.1016/j.micromeso.2009.11.022.</w:t>
      </w:r>
    </w:p>
    <w:p w14:paraId="0C180E3D"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(42) </w:t>
      </w:r>
      <w:r w:rsidRPr="00D64C75">
        <w:rPr>
          <w:rFonts w:cs="Times New Roman"/>
          <w:noProof/>
          <w:szCs w:val="24"/>
        </w:rPr>
        <w:tab/>
        <w:t xml:space="preserve">Nahil, M. A.; Williams, P. T. Characterisation of Activated Carbons with High </w:t>
      </w:r>
      <w:r w:rsidRPr="00D64C75">
        <w:rPr>
          <w:rFonts w:cs="Times New Roman"/>
          <w:noProof/>
          <w:szCs w:val="24"/>
        </w:rPr>
        <w:lastRenderedPageBreak/>
        <w:t xml:space="preserve">Surface Area and Variable Porosity Produced from Agricultural Cotton Waste by Chemical Activation and Co-Activation. </w:t>
      </w:r>
      <w:r w:rsidRPr="00D64C75">
        <w:rPr>
          <w:rFonts w:cs="Times New Roman"/>
          <w:i/>
          <w:iCs/>
          <w:noProof/>
          <w:szCs w:val="24"/>
        </w:rPr>
        <w:t>Waste and Biomass Valorization</w:t>
      </w:r>
      <w:r w:rsidRPr="00D64C75">
        <w:rPr>
          <w:rFonts w:cs="Times New Roman"/>
          <w:noProof/>
          <w:szCs w:val="24"/>
        </w:rPr>
        <w:t xml:space="preserve"> </w:t>
      </w:r>
      <w:r w:rsidRPr="00D64C75">
        <w:rPr>
          <w:rFonts w:cs="Times New Roman"/>
          <w:b/>
          <w:bCs/>
          <w:noProof/>
          <w:szCs w:val="24"/>
        </w:rPr>
        <w:t>2012</w:t>
      </w:r>
      <w:r w:rsidRPr="00D64C75">
        <w:rPr>
          <w:rFonts w:cs="Times New Roman"/>
          <w:noProof/>
          <w:szCs w:val="24"/>
        </w:rPr>
        <w:t xml:space="preserve">, </w:t>
      </w:r>
      <w:r w:rsidRPr="00D64C75">
        <w:rPr>
          <w:rFonts w:cs="Times New Roman"/>
          <w:i/>
          <w:iCs/>
          <w:noProof/>
          <w:szCs w:val="24"/>
        </w:rPr>
        <w:t>3</w:t>
      </w:r>
      <w:r w:rsidRPr="00D64C75">
        <w:rPr>
          <w:rFonts w:cs="Times New Roman"/>
          <w:noProof/>
          <w:szCs w:val="24"/>
        </w:rPr>
        <w:t xml:space="preserve"> (2), 117–130. https://doi.org/10.1007/s12649-012-9109-7.</w:t>
      </w:r>
    </w:p>
    <w:p w14:paraId="11E6F0A3"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(43) </w:t>
      </w:r>
      <w:r w:rsidRPr="00D64C75">
        <w:rPr>
          <w:rFonts w:cs="Times New Roman"/>
          <w:noProof/>
          <w:szCs w:val="24"/>
        </w:rPr>
        <w:tab/>
        <w:t xml:space="preserve">Choi, G. G.; Jung, S. H.; Oh, S. J.; Kim, J. S. Total Utilization of Waste Tire Rubber through Pyrolysis to Obtain Oils and CO2 Activation of Pyrolysis Char. </w:t>
      </w:r>
      <w:r w:rsidRPr="00D64C75">
        <w:rPr>
          <w:rFonts w:cs="Times New Roman"/>
          <w:i/>
          <w:iCs/>
          <w:noProof/>
          <w:szCs w:val="24"/>
        </w:rPr>
        <w:t>Fuel Process. Technol.</w:t>
      </w:r>
      <w:r w:rsidRPr="00D64C75">
        <w:rPr>
          <w:rFonts w:cs="Times New Roman"/>
          <w:noProof/>
          <w:szCs w:val="24"/>
        </w:rPr>
        <w:t xml:space="preserve"> </w:t>
      </w:r>
      <w:r w:rsidRPr="00D64C75">
        <w:rPr>
          <w:rFonts w:cs="Times New Roman"/>
          <w:b/>
          <w:bCs/>
          <w:noProof/>
          <w:szCs w:val="24"/>
        </w:rPr>
        <w:t>2014</w:t>
      </w:r>
      <w:r w:rsidRPr="00D64C75">
        <w:rPr>
          <w:rFonts w:cs="Times New Roman"/>
          <w:noProof/>
          <w:szCs w:val="24"/>
        </w:rPr>
        <w:t xml:space="preserve">, </w:t>
      </w:r>
      <w:r w:rsidRPr="00D64C75">
        <w:rPr>
          <w:rFonts w:cs="Times New Roman"/>
          <w:i/>
          <w:iCs/>
          <w:noProof/>
          <w:szCs w:val="24"/>
        </w:rPr>
        <w:t>123</w:t>
      </w:r>
      <w:r w:rsidRPr="00D64C75">
        <w:rPr>
          <w:rFonts w:cs="Times New Roman"/>
          <w:noProof/>
          <w:szCs w:val="24"/>
        </w:rPr>
        <w:t>, 57–64. https://doi.org/10.1016/j.fuproc.2014.02.007.</w:t>
      </w:r>
    </w:p>
    <w:p w14:paraId="63AA52B6"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(44) </w:t>
      </w:r>
      <w:r w:rsidRPr="00D64C75">
        <w:rPr>
          <w:rFonts w:cs="Times New Roman"/>
          <w:noProof/>
          <w:szCs w:val="24"/>
        </w:rPr>
        <w:tab/>
        <w:t xml:space="preserve">Wang, J.; Liu, T. L.; Huang, Q. X.; Ma, Z. Y.; Chi, Y.; Yan, J. H. Production and Characterization of High Quality Activated Carbon from Oily Sludge. </w:t>
      </w:r>
      <w:r w:rsidRPr="00D64C75">
        <w:rPr>
          <w:rFonts w:cs="Times New Roman"/>
          <w:i/>
          <w:iCs/>
          <w:noProof/>
          <w:szCs w:val="24"/>
        </w:rPr>
        <w:t>Fuel Process. Technol.</w:t>
      </w:r>
      <w:r w:rsidRPr="00D64C75">
        <w:rPr>
          <w:rFonts w:cs="Times New Roman"/>
          <w:noProof/>
          <w:szCs w:val="24"/>
        </w:rPr>
        <w:t xml:space="preserve"> </w:t>
      </w:r>
      <w:r w:rsidRPr="00D64C75">
        <w:rPr>
          <w:rFonts w:cs="Times New Roman"/>
          <w:b/>
          <w:bCs/>
          <w:noProof/>
          <w:szCs w:val="24"/>
        </w:rPr>
        <w:t>2017</w:t>
      </w:r>
      <w:r w:rsidRPr="00D64C75">
        <w:rPr>
          <w:rFonts w:cs="Times New Roman"/>
          <w:noProof/>
          <w:szCs w:val="24"/>
        </w:rPr>
        <w:t xml:space="preserve">, </w:t>
      </w:r>
      <w:r w:rsidRPr="00D64C75">
        <w:rPr>
          <w:rFonts w:cs="Times New Roman"/>
          <w:i/>
          <w:iCs/>
          <w:noProof/>
          <w:szCs w:val="24"/>
        </w:rPr>
        <w:t>162</w:t>
      </w:r>
      <w:r w:rsidRPr="00D64C75">
        <w:rPr>
          <w:rFonts w:cs="Times New Roman"/>
          <w:noProof/>
          <w:szCs w:val="24"/>
        </w:rPr>
        <w:t>, 13–19. https://doi.org/10.1016/j.fuproc.2017.03.017.</w:t>
      </w:r>
    </w:p>
    <w:p w14:paraId="1834047C"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(45) </w:t>
      </w:r>
      <w:r w:rsidRPr="00D64C75">
        <w:rPr>
          <w:rFonts w:cs="Times New Roman"/>
          <w:noProof/>
          <w:szCs w:val="24"/>
        </w:rPr>
        <w:tab/>
        <w:t xml:space="preserve">Tazibet, S.; Velasco, L. F.; Lodewyckx, P.; Abou M’Hamed, D.; Boucheffa, Y. Study of the Carbonization Temperature for a Chemically Activated Carbon: Influence on the Textural and Structural Characteristics and Surface Functionalities. </w:t>
      </w:r>
      <w:r w:rsidRPr="00D64C75">
        <w:rPr>
          <w:rFonts w:cs="Times New Roman"/>
          <w:i/>
          <w:iCs/>
          <w:noProof/>
          <w:szCs w:val="24"/>
        </w:rPr>
        <w:t>J. Porous Mater.</w:t>
      </w:r>
      <w:r w:rsidRPr="00D64C75">
        <w:rPr>
          <w:rFonts w:cs="Times New Roman"/>
          <w:noProof/>
          <w:szCs w:val="24"/>
        </w:rPr>
        <w:t xml:space="preserve"> </w:t>
      </w:r>
      <w:r w:rsidRPr="00D64C75">
        <w:rPr>
          <w:rFonts w:cs="Times New Roman"/>
          <w:b/>
          <w:bCs/>
          <w:noProof/>
          <w:szCs w:val="24"/>
        </w:rPr>
        <w:t>2018</w:t>
      </w:r>
      <w:r w:rsidRPr="00D64C75">
        <w:rPr>
          <w:rFonts w:cs="Times New Roman"/>
          <w:noProof/>
          <w:szCs w:val="24"/>
        </w:rPr>
        <w:t xml:space="preserve">, </w:t>
      </w:r>
      <w:r w:rsidRPr="00D64C75">
        <w:rPr>
          <w:rFonts w:cs="Times New Roman"/>
          <w:i/>
          <w:iCs/>
          <w:noProof/>
          <w:szCs w:val="24"/>
        </w:rPr>
        <w:t>25</w:t>
      </w:r>
      <w:r w:rsidRPr="00D64C75">
        <w:rPr>
          <w:rFonts w:cs="Times New Roman"/>
          <w:noProof/>
          <w:szCs w:val="24"/>
        </w:rPr>
        <w:t xml:space="preserve"> (2), 329–340. https://doi.org/10.1007/s10934-017-0444-8.</w:t>
      </w:r>
    </w:p>
    <w:p w14:paraId="1E9CBFE6"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(46) </w:t>
      </w:r>
      <w:r w:rsidRPr="00D64C75">
        <w:rPr>
          <w:rFonts w:cs="Times New Roman"/>
          <w:noProof/>
          <w:szCs w:val="24"/>
        </w:rPr>
        <w:tab/>
        <w:t xml:space="preserve">Kucinska, A.; Golembiewski, R.; Lukaszewicz, J. P. Synthesis of N-Rich Activated Carbons from Chitosan by Chemical Activation. </w:t>
      </w:r>
      <w:r w:rsidRPr="00D64C75">
        <w:rPr>
          <w:rFonts w:cs="Times New Roman"/>
          <w:i/>
          <w:iCs/>
          <w:noProof/>
          <w:szCs w:val="24"/>
        </w:rPr>
        <w:t>Sci. Adv. Mater.</w:t>
      </w:r>
      <w:r w:rsidRPr="00D64C75">
        <w:rPr>
          <w:rFonts w:cs="Times New Roman"/>
          <w:noProof/>
          <w:szCs w:val="24"/>
        </w:rPr>
        <w:t xml:space="preserve"> </w:t>
      </w:r>
      <w:r w:rsidRPr="00D64C75">
        <w:rPr>
          <w:rFonts w:cs="Times New Roman"/>
          <w:b/>
          <w:bCs/>
          <w:noProof/>
          <w:szCs w:val="24"/>
        </w:rPr>
        <w:t>2014</w:t>
      </w:r>
      <w:r w:rsidRPr="00D64C75">
        <w:rPr>
          <w:rFonts w:cs="Times New Roman"/>
          <w:noProof/>
          <w:szCs w:val="24"/>
        </w:rPr>
        <w:t xml:space="preserve">, </w:t>
      </w:r>
      <w:r w:rsidRPr="00D64C75">
        <w:rPr>
          <w:rFonts w:cs="Times New Roman"/>
          <w:i/>
          <w:iCs/>
          <w:noProof/>
          <w:szCs w:val="24"/>
        </w:rPr>
        <w:t>6</w:t>
      </w:r>
      <w:r w:rsidRPr="00D64C75">
        <w:rPr>
          <w:rFonts w:cs="Times New Roman"/>
          <w:noProof/>
          <w:szCs w:val="24"/>
        </w:rPr>
        <w:t xml:space="preserve"> (2), 290–297. https://doi.org/10.1166/sam.2014.1714.</w:t>
      </w:r>
    </w:p>
    <w:p w14:paraId="7E7A8C87"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(47) </w:t>
      </w:r>
      <w:r w:rsidRPr="00D64C75">
        <w:rPr>
          <w:rFonts w:cs="Times New Roman"/>
          <w:noProof/>
          <w:szCs w:val="24"/>
        </w:rPr>
        <w:tab/>
        <w:t xml:space="preserve">Zhang, H.; Yan, Y.; Yang, L. Preparation of Activated Carbons from Sawdust by Chemical Activation. </w:t>
      </w:r>
      <w:r w:rsidRPr="00D64C75">
        <w:rPr>
          <w:rFonts w:cs="Times New Roman"/>
          <w:i/>
          <w:iCs/>
          <w:noProof/>
          <w:szCs w:val="24"/>
        </w:rPr>
        <w:t>Adsorpt. Sci. Technol.</w:t>
      </w:r>
      <w:r w:rsidRPr="00D64C75">
        <w:rPr>
          <w:rFonts w:cs="Times New Roman"/>
          <w:noProof/>
          <w:szCs w:val="24"/>
        </w:rPr>
        <w:t xml:space="preserve"> </w:t>
      </w:r>
      <w:r w:rsidRPr="00D64C75">
        <w:rPr>
          <w:rFonts w:cs="Times New Roman"/>
          <w:b/>
          <w:bCs/>
          <w:noProof/>
          <w:szCs w:val="24"/>
        </w:rPr>
        <w:t>2008</w:t>
      </w:r>
      <w:r w:rsidRPr="00D64C75">
        <w:rPr>
          <w:rFonts w:cs="Times New Roman"/>
          <w:noProof/>
          <w:szCs w:val="24"/>
        </w:rPr>
        <w:t xml:space="preserve">, </w:t>
      </w:r>
      <w:r w:rsidRPr="00D64C75">
        <w:rPr>
          <w:rFonts w:cs="Times New Roman"/>
          <w:i/>
          <w:iCs/>
          <w:noProof/>
          <w:szCs w:val="24"/>
        </w:rPr>
        <w:t>26</w:t>
      </w:r>
      <w:r w:rsidRPr="00D64C75">
        <w:rPr>
          <w:rFonts w:cs="Times New Roman"/>
          <w:noProof/>
          <w:szCs w:val="24"/>
        </w:rPr>
        <w:t xml:space="preserve"> (7), 533–543. https://doi.org/10.1260/0263-6174.26.7.533.</w:t>
      </w:r>
    </w:p>
    <w:p w14:paraId="3E6E1D2A"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(48) </w:t>
      </w:r>
      <w:r w:rsidRPr="00D64C75">
        <w:rPr>
          <w:rFonts w:cs="Times New Roman"/>
          <w:noProof/>
          <w:szCs w:val="24"/>
        </w:rPr>
        <w:tab/>
        <w:t xml:space="preserve">Boujibar, O.; Souikny, A.; Ghamouss, F.; Achak, O.; Dahbi, M.; Chafik, T. CO2 Capture Using N-Containing Nanoporous Activated Carbon Obtained from Argan Fruit Shells. </w:t>
      </w:r>
      <w:r w:rsidRPr="00D64C75">
        <w:rPr>
          <w:rFonts w:cs="Times New Roman"/>
          <w:i/>
          <w:iCs/>
          <w:noProof/>
          <w:szCs w:val="24"/>
        </w:rPr>
        <w:t>J. Environ. Chem. Eng.</w:t>
      </w:r>
      <w:r w:rsidRPr="00D64C75">
        <w:rPr>
          <w:rFonts w:cs="Times New Roman"/>
          <w:noProof/>
          <w:szCs w:val="24"/>
        </w:rPr>
        <w:t xml:space="preserve"> </w:t>
      </w:r>
      <w:r w:rsidRPr="00D64C75">
        <w:rPr>
          <w:rFonts w:cs="Times New Roman"/>
          <w:b/>
          <w:bCs/>
          <w:noProof/>
          <w:szCs w:val="24"/>
        </w:rPr>
        <w:t>2018</w:t>
      </w:r>
      <w:r w:rsidRPr="00D64C75">
        <w:rPr>
          <w:rFonts w:cs="Times New Roman"/>
          <w:noProof/>
          <w:szCs w:val="24"/>
        </w:rPr>
        <w:t xml:space="preserve">, </w:t>
      </w:r>
      <w:r w:rsidRPr="00D64C75">
        <w:rPr>
          <w:rFonts w:cs="Times New Roman"/>
          <w:i/>
          <w:iCs/>
          <w:noProof/>
          <w:szCs w:val="24"/>
        </w:rPr>
        <w:t>6</w:t>
      </w:r>
      <w:r w:rsidRPr="00D64C75">
        <w:rPr>
          <w:rFonts w:cs="Times New Roman"/>
          <w:noProof/>
          <w:szCs w:val="24"/>
        </w:rPr>
        <w:t xml:space="preserve"> (2), 1995–2002. https://doi.org/10.1016/j.jece.2018.03.005.</w:t>
      </w:r>
    </w:p>
    <w:p w14:paraId="2161B37E"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(49) </w:t>
      </w:r>
      <w:r w:rsidRPr="00D64C75">
        <w:rPr>
          <w:rFonts w:cs="Times New Roman"/>
          <w:noProof/>
          <w:szCs w:val="24"/>
        </w:rPr>
        <w:tab/>
        <w:t xml:space="preserve">Teng, H.; Lin, Y. C.; Hsu, L. Y. Production of Activated Carbons from Pyrolysis of Waste Tires Impregnated with Potassium Hydroxide. </w:t>
      </w:r>
      <w:r w:rsidRPr="00D64C75">
        <w:rPr>
          <w:rFonts w:cs="Times New Roman"/>
          <w:i/>
          <w:iCs/>
          <w:noProof/>
          <w:szCs w:val="24"/>
        </w:rPr>
        <w:t>J. Air Waste Manag. Assoc.</w:t>
      </w:r>
      <w:r w:rsidRPr="00D64C75">
        <w:rPr>
          <w:rFonts w:cs="Times New Roman"/>
          <w:noProof/>
          <w:szCs w:val="24"/>
        </w:rPr>
        <w:t xml:space="preserve"> </w:t>
      </w:r>
      <w:r w:rsidRPr="00D64C75">
        <w:rPr>
          <w:rFonts w:cs="Times New Roman"/>
          <w:b/>
          <w:bCs/>
          <w:noProof/>
          <w:szCs w:val="24"/>
        </w:rPr>
        <w:t>2000</w:t>
      </w:r>
      <w:r w:rsidRPr="00D64C75">
        <w:rPr>
          <w:rFonts w:cs="Times New Roman"/>
          <w:noProof/>
          <w:szCs w:val="24"/>
        </w:rPr>
        <w:t>. https://doi.org/10.1080/10473289.2000.10464221.</w:t>
      </w:r>
    </w:p>
    <w:p w14:paraId="3C2FBD71"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lastRenderedPageBreak/>
        <w:t xml:space="preserve">(50) </w:t>
      </w:r>
      <w:r w:rsidRPr="00D64C75">
        <w:rPr>
          <w:rFonts w:cs="Times New Roman"/>
          <w:noProof/>
          <w:szCs w:val="24"/>
        </w:rPr>
        <w:tab/>
        <w:t xml:space="preserve">Yang, B.; Liu, Y.; Liang, Q.; Chen, M.; Ma, L.; Li, L.; Liu, Q.; Tu, W.; Lan, D.; Chen, Y. Evaluation of Activated Carbon Synthesized by One-Stage and Two-Stage Co-Pyrolysis from Sludge and Coconut Shell. </w:t>
      </w:r>
      <w:r w:rsidRPr="00D64C75">
        <w:rPr>
          <w:rFonts w:cs="Times New Roman"/>
          <w:i/>
          <w:iCs/>
          <w:noProof/>
          <w:szCs w:val="24"/>
        </w:rPr>
        <w:t>Ecotoxicol. Environ. Saf.</w:t>
      </w:r>
      <w:r w:rsidRPr="00D64C75">
        <w:rPr>
          <w:rFonts w:cs="Times New Roman"/>
          <w:noProof/>
          <w:szCs w:val="24"/>
        </w:rPr>
        <w:t xml:space="preserve"> </w:t>
      </w:r>
      <w:r w:rsidRPr="00D64C75">
        <w:rPr>
          <w:rFonts w:cs="Times New Roman"/>
          <w:b/>
          <w:bCs/>
          <w:noProof/>
          <w:szCs w:val="24"/>
        </w:rPr>
        <w:t>2019</w:t>
      </w:r>
      <w:r w:rsidRPr="00D64C75">
        <w:rPr>
          <w:rFonts w:cs="Times New Roman"/>
          <w:noProof/>
          <w:szCs w:val="24"/>
        </w:rPr>
        <w:t xml:space="preserve">, </w:t>
      </w:r>
      <w:r w:rsidRPr="00D64C75">
        <w:rPr>
          <w:rFonts w:cs="Times New Roman"/>
          <w:i/>
          <w:iCs/>
          <w:noProof/>
          <w:szCs w:val="24"/>
        </w:rPr>
        <w:t>170</w:t>
      </w:r>
      <w:r w:rsidRPr="00D64C75">
        <w:rPr>
          <w:rFonts w:cs="Times New Roman"/>
          <w:noProof/>
          <w:szCs w:val="24"/>
        </w:rPr>
        <w:t xml:space="preserve"> (November 2018), 722–731. https://doi.org/10.1016/j.ecoenv.2018.11.130.</w:t>
      </w:r>
    </w:p>
    <w:p w14:paraId="0E837BA2"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(51) </w:t>
      </w:r>
      <w:r w:rsidRPr="00D64C75">
        <w:rPr>
          <w:rFonts w:cs="Times New Roman"/>
          <w:noProof/>
          <w:szCs w:val="24"/>
        </w:rPr>
        <w:tab/>
        <w:t xml:space="preserve">Seo, S. W.; Choi, Y. J.; Kim, J. H.; Cho, J. H.; Lee, Y. S.; Im, J. S. Micropore-Structured Activated Carbon Prepared by Waste PET/Petroleum-Based Pitch. </w:t>
      </w:r>
      <w:r w:rsidRPr="00D64C75">
        <w:rPr>
          <w:rFonts w:cs="Times New Roman"/>
          <w:i/>
          <w:iCs/>
          <w:noProof/>
          <w:szCs w:val="24"/>
        </w:rPr>
        <w:t>Carbon Lett.</w:t>
      </w:r>
      <w:r w:rsidRPr="00D64C75">
        <w:rPr>
          <w:rFonts w:cs="Times New Roman"/>
          <w:noProof/>
          <w:szCs w:val="24"/>
        </w:rPr>
        <w:t xml:space="preserve"> </w:t>
      </w:r>
      <w:r w:rsidRPr="00D64C75">
        <w:rPr>
          <w:rFonts w:cs="Times New Roman"/>
          <w:b/>
          <w:bCs/>
          <w:noProof/>
          <w:szCs w:val="24"/>
        </w:rPr>
        <w:t>2019</w:t>
      </w:r>
      <w:r w:rsidRPr="00D64C75">
        <w:rPr>
          <w:rFonts w:cs="Times New Roman"/>
          <w:noProof/>
          <w:szCs w:val="24"/>
        </w:rPr>
        <w:t xml:space="preserve">, </w:t>
      </w:r>
      <w:r w:rsidRPr="00D64C75">
        <w:rPr>
          <w:rFonts w:cs="Times New Roman"/>
          <w:i/>
          <w:iCs/>
          <w:noProof/>
          <w:szCs w:val="24"/>
        </w:rPr>
        <w:t>29</w:t>
      </w:r>
      <w:r w:rsidRPr="00D64C75">
        <w:rPr>
          <w:rFonts w:cs="Times New Roman"/>
          <w:noProof/>
          <w:szCs w:val="24"/>
        </w:rPr>
        <w:t xml:space="preserve"> (4), 385–392. https://doi.org/10.1007/s42823-019-00028-w.</w:t>
      </w:r>
    </w:p>
    <w:p w14:paraId="652AB8B0"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(52) </w:t>
      </w:r>
      <w:r w:rsidRPr="00D64C75">
        <w:rPr>
          <w:rFonts w:cs="Times New Roman"/>
          <w:noProof/>
          <w:szCs w:val="24"/>
        </w:rPr>
        <w:tab/>
        <w:t xml:space="preserve">Fu, Y.; Shen, Y.; Zhang, Z.; Ge, X.; Chen, M. Activated Bio-Chars Derived from Rice Husk via One- and Two-Step KOH-Catalyzed Pyrolysis for Phenol Adsorption. </w:t>
      </w:r>
      <w:r w:rsidRPr="00D64C75">
        <w:rPr>
          <w:rFonts w:cs="Times New Roman"/>
          <w:i/>
          <w:iCs/>
          <w:noProof/>
          <w:szCs w:val="24"/>
        </w:rPr>
        <w:t>Sci. Total Environ.</w:t>
      </w:r>
      <w:r w:rsidRPr="00D64C75">
        <w:rPr>
          <w:rFonts w:cs="Times New Roman"/>
          <w:noProof/>
          <w:szCs w:val="24"/>
        </w:rPr>
        <w:t xml:space="preserve"> </w:t>
      </w:r>
      <w:r w:rsidRPr="00D64C75">
        <w:rPr>
          <w:rFonts w:cs="Times New Roman"/>
          <w:b/>
          <w:bCs/>
          <w:noProof/>
          <w:szCs w:val="24"/>
        </w:rPr>
        <w:t>2019</w:t>
      </w:r>
      <w:r w:rsidRPr="00D64C75">
        <w:rPr>
          <w:rFonts w:cs="Times New Roman"/>
          <w:noProof/>
          <w:szCs w:val="24"/>
        </w:rPr>
        <w:t xml:space="preserve">, </w:t>
      </w:r>
      <w:r w:rsidRPr="00D64C75">
        <w:rPr>
          <w:rFonts w:cs="Times New Roman"/>
          <w:i/>
          <w:iCs/>
          <w:noProof/>
          <w:szCs w:val="24"/>
        </w:rPr>
        <w:t>646</w:t>
      </w:r>
      <w:r w:rsidRPr="00D64C75">
        <w:rPr>
          <w:rFonts w:cs="Times New Roman"/>
          <w:noProof/>
          <w:szCs w:val="24"/>
        </w:rPr>
        <w:t>, 1567–1577. https://doi.org/10.1016/j.scitotenv.2018.07.423.</w:t>
      </w:r>
    </w:p>
    <w:p w14:paraId="32FC12AD"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(53) </w:t>
      </w:r>
      <w:r w:rsidRPr="00D64C75">
        <w:rPr>
          <w:rFonts w:cs="Times New Roman"/>
          <w:noProof/>
          <w:szCs w:val="24"/>
        </w:rPr>
        <w:tab/>
        <w:t xml:space="preserve">Wu, H.; Chen, R.; Du, H.; Zhang, J.; Shi, L.; Qin, Y.; Yue, L.; Wang, J. Synthesis of Activated Carbon from Peanut Shell as Dye Adsorbents for Wastewater Treatment. </w:t>
      </w:r>
      <w:r w:rsidRPr="00D64C75">
        <w:rPr>
          <w:rFonts w:cs="Times New Roman"/>
          <w:i/>
          <w:iCs/>
          <w:noProof/>
          <w:szCs w:val="24"/>
        </w:rPr>
        <w:t>Adsorpt. Sci. Technol.</w:t>
      </w:r>
      <w:r w:rsidRPr="00D64C75">
        <w:rPr>
          <w:rFonts w:cs="Times New Roman"/>
          <w:noProof/>
          <w:szCs w:val="24"/>
        </w:rPr>
        <w:t xml:space="preserve"> </w:t>
      </w:r>
      <w:r w:rsidRPr="00D64C75">
        <w:rPr>
          <w:rFonts w:cs="Times New Roman"/>
          <w:b/>
          <w:bCs/>
          <w:noProof/>
          <w:szCs w:val="24"/>
        </w:rPr>
        <w:t>2019</w:t>
      </w:r>
      <w:r w:rsidRPr="00D64C75">
        <w:rPr>
          <w:rFonts w:cs="Times New Roman"/>
          <w:noProof/>
          <w:szCs w:val="24"/>
        </w:rPr>
        <w:t xml:space="preserve">, </w:t>
      </w:r>
      <w:r w:rsidRPr="00D64C75">
        <w:rPr>
          <w:rFonts w:cs="Times New Roman"/>
          <w:i/>
          <w:iCs/>
          <w:noProof/>
          <w:szCs w:val="24"/>
        </w:rPr>
        <w:t>37</w:t>
      </w:r>
      <w:r w:rsidRPr="00D64C75">
        <w:rPr>
          <w:rFonts w:cs="Times New Roman"/>
          <w:noProof/>
          <w:szCs w:val="24"/>
        </w:rPr>
        <w:t xml:space="preserve"> (1–2), 34–48. https://doi.org/10.1177/0263617418807856.</w:t>
      </w:r>
    </w:p>
    <w:p w14:paraId="0B654F6B"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(54) </w:t>
      </w:r>
      <w:r w:rsidRPr="00D64C75">
        <w:rPr>
          <w:rFonts w:cs="Times New Roman"/>
          <w:noProof/>
          <w:szCs w:val="24"/>
        </w:rPr>
        <w:tab/>
        <w:t xml:space="preserve">Kang, S.; Jiang, S.; Peng, Z.; Lu, Y.; Guo, J.; Li, J.; Zeng, W.; Lin, X. Valorization of Humins by Phosphoric Acid Activation for Activated Carbon Production. </w:t>
      </w:r>
      <w:r w:rsidRPr="00D64C75">
        <w:rPr>
          <w:rFonts w:cs="Times New Roman"/>
          <w:i/>
          <w:iCs/>
          <w:noProof/>
          <w:szCs w:val="24"/>
        </w:rPr>
        <w:t>Biomass Convers. Biorefinery</w:t>
      </w:r>
      <w:r w:rsidRPr="00D64C75">
        <w:rPr>
          <w:rFonts w:cs="Times New Roman"/>
          <w:noProof/>
          <w:szCs w:val="24"/>
        </w:rPr>
        <w:t xml:space="preserve"> </w:t>
      </w:r>
      <w:r w:rsidRPr="00D64C75">
        <w:rPr>
          <w:rFonts w:cs="Times New Roman"/>
          <w:b/>
          <w:bCs/>
          <w:noProof/>
          <w:szCs w:val="24"/>
        </w:rPr>
        <w:t>2018</w:t>
      </w:r>
      <w:r w:rsidRPr="00D64C75">
        <w:rPr>
          <w:rFonts w:cs="Times New Roman"/>
          <w:noProof/>
          <w:szCs w:val="24"/>
        </w:rPr>
        <w:t xml:space="preserve">, </w:t>
      </w:r>
      <w:r w:rsidRPr="00D64C75">
        <w:rPr>
          <w:rFonts w:cs="Times New Roman"/>
          <w:i/>
          <w:iCs/>
          <w:noProof/>
          <w:szCs w:val="24"/>
        </w:rPr>
        <w:t>8</w:t>
      </w:r>
      <w:r w:rsidRPr="00D64C75">
        <w:rPr>
          <w:rFonts w:cs="Times New Roman"/>
          <w:noProof/>
          <w:szCs w:val="24"/>
        </w:rPr>
        <w:t xml:space="preserve"> (4), 889–897. https://doi.org/10.1007/s13399-018-0329-3.</w:t>
      </w:r>
    </w:p>
    <w:p w14:paraId="48A463CF"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(55) </w:t>
      </w:r>
      <w:r w:rsidRPr="00D64C75">
        <w:rPr>
          <w:rFonts w:cs="Times New Roman"/>
          <w:noProof/>
          <w:szCs w:val="24"/>
        </w:rPr>
        <w:tab/>
        <w:t xml:space="preserve">Baek, J.; Lee, H. M.; An, K. H.; Kim, B. J. Preparation and Characterization of Highly Mesoporous Activated Short Carbon Fibers from Kenaf Precursors. </w:t>
      </w:r>
      <w:r w:rsidRPr="00D64C75">
        <w:rPr>
          <w:rFonts w:cs="Times New Roman"/>
          <w:i/>
          <w:iCs/>
          <w:noProof/>
          <w:szCs w:val="24"/>
        </w:rPr>
        <w:t>Carbon Lett.</w:t>
      </w:r>
      <w:r w:rsidRPr="00D64C75">
        <w:rPr>
          <w:rFonts w:cs="Times New Roman"/>
          <w:noProof/>
          <w:szCs w:val="24"/>
        </w:rPr>
        <w:t xml:space="preserve"> </w:t>
      </w:r>
      <w:r w:rsidRPr="00D64C75">
        <w:rPr>
          <w:rFonts w:cs="Times New Roman"/>
          <w:b/>
          <w:bCs/>
          <w:noProof/>
          <w:szCs w:val="24"/>
        </w:rPr>
        <w:t>2019</w:t>
      </w:r>
      <w:r w:rsidRPr="00D64C75">
        <w:rPr>
          <w:rFonts w:cs="Times New Roman"/>
          <w:noProof/>
          <w:szCs w:val="24"/>
        </w:rPr>
        <w:t xml:space="preserve">, </w:t>
      </w:r>
      <w:r w:rsidRPr="00D64C75">
        <w:rPr>
          <w:rFonts w:cs="Times New Roman"/>
          <w:i/>
          <w:iCs/>
          <w:noProof/>
          <w:szCs w:val="24"/>
        </w:rPr>
        <w:t>29</w:t>
      </w:r>
      <w:r w:rsidRPr="00D64C75">
        <w:rPr>
          <w:rFonts w:cs="Times New Roman"/>
          <w:noProof/>
          <w:szCs w:val="24"/>
        </w:rPr>
        <w:t xml:space="preserve"> (4), 393–399. https://doi.org/10.1007/s42823-019-00042-y.</w:t>
      </w:r>
    </w:p>
    <w:p w14:paraId="6595CEEB"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(56) </w:t>
      </w:r>
      <w:r w:rsidRPr="00D64C75">
        <w:rPr>
          <w:rFonts w:cs="Times New Roman"/>
          <w:noProof/>
          <w:szCs w:val="24"/>
        </w:rPr>
        <w:tab/>
        <w:t xml:space="preserve">Oliveira, G.; Calisto, V.; Santos, S. M.; Otero, M.; Esteves, V. I. Paper Pulp-Based Adsorbents for the Removal of Pharmaceuticals from Wastewater: A Novel Approach towards Diversification. </w:t>
      </w:r>
      <w:r w:rsidRPr="00D64C75">
        <w:rPr>
          <w:rFonts w:cs="Times New Roman"/>
          <w:i/>
          <w:iCs/>
          <w:noProof/>
          <w:szCs w:val="24"/>
        </w:rPr>
        <w:t>Sci. Total Environ.</w:t>
      </w:r>
      <w:r w:rsidRPr="00D64C75">
        <w:rPr>
          <w:rFonts w:cs="Times New Roman"/>
          <w:noProof/>
          <w:szCs w:val="24"/>
        </w:rPr>
        <w:t xml:space="preserve"> </w:t>
      </w:r>
      <w:r w:rsidRPr="00D64C75">
        <w:rPr>
          <w:rFonts w:cs="Times New Roman"/>
          <w:b/>
          <w:bCs/>
          <w:noProof/>
          <w:szCs w:val="24"/>
        </w:rPr>
        <w:t>2018</w:t>
      </w:r>
      <w:r w:rsidRPr="00D64C75">
        <w:rPr>
          <w:rFonts w:cs="Times New Roman"/>
          <w:noProof/>
          <w:szCs w:val="24"/>
        </w:rPr>
        <w:t xml:space="preserve">, </w:t>
      </w:r>
      <w:r w:rsidRPr="00D64C75">
        <w:rPr>
          <w:rFonts w:cs="Times New Roman"/>
          <w:i/>
          <w:iCs/>
          <w:noProof/>
          <w:szCs w:val="24"/>
        </w:rPr>
        <w:t>631</w:t>
      </w:r>
      <w:r w:rsidRPr="00D64C75">
        <w:rPr>
          <w:rFonts w:cs="Times New Roman"/>
          <w:noProof/>
          <w:szCs w:val="24"/>
        </w:rPr>
        <w:t>–</w:t>
      </w:r>
      <w:r w:rsidRPr="00D64C75">
        <w:rPr>
          <w:rFonts w:cs="Times New Roman"/>
          <w:i/>
          <w:iCs/>
          <w:noProof/>
          <w:szCs w:val="24"/>
        </w:rPr>
        <w:t>632</w:t>
      </w:r>
      <w:r w:rsidRPr="00D64C75">
        <w:rPr>
          <w:rFonts w:cs="Times New Roman"/>
          <w:noProof/>
          <w:szCs w:val="24"/>
        </w:rPr>
        <w:t>, 1018–1028. https://doi.org/10.1016/j.scitotenv.2018.03.072.</w:t>
      </w:r>
    </w:p>
    <w:p w14:paraId="3F2FFB97"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(57) </w:t>
      </w:r>
      <w:r w:rsidRPr="00D64C75">
        <w:rPr>
          <w:rFonts w:cs="Times New Roman"/>
          <w:noProof/>
          <w:szCs w:val="24"/>
        </w:rPr>
        <w:tab/>
        <w:t xml:space="preserve">Garba, Z. N.; Rahim, A. A.; Bello, B. Z. </w:t>
      </w:r>
      <w:r w:rsidRPr="00D64C75">
        <w:rPr>
          <w:rFonts w:cs="Times New Roman"/>
          <w:i/>
          <w:iCs/>
          <w:noProof/>
          <w:szCs w:val="24"/>
        </w:rPr>
        <w:t xml:space="preserve">Optimization of Preparation Conditions </w:t>
      </w:r>
      <w:r w:rsidRPr="00D64C75">
        <w:rPr>
          <w:rFonts w:cs="Times New Roman"/>
          <w:i/>
          <w:iCs/>
          <w:noProof/>
          <w:szCs w:val="24"/>
        </w:rPr>
        <w:lastRenderedPageBreak/>
        <w:t>for Activated Carbon from Brachystegia Eurycoma Seed Hulls: A New Precursor Using Central Composite Design</w:t>
      </w:r>
      <w:r w:rsidRPr="00D64C75">
        <w:rPr>
          <w:rFonts w:cs="Times New Roman"/>
          <w:noProof/>
          <w:szCs w:val="24"/>
        </w:rPr>
        <w:t>; Elsevier B.V., 2015; Vol. 3. https://doi.org/10.1016/j.jece.2015.10.017.</w:t>
      </w:r>
    </w:p>
    <w:p w14:paraId="2ED3B11D"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(58) </w:t>
      </w:r>
      <w:r w:rsidRPr="00D64C75">
        <w:rPr>
          <w:rFonts w:cs="Times New Roman"/>
          <w:noProof/>
          <w:szCs w:val="24"/>
        </w:rPr>
        <w:tab/>
        <w:t xml:space="preserve">Zhou, B.; Gao, Q.; Wang, H.; Duan, E.; Guo, B.; Zhu, N. Preparation, Characterization, and Phenol Adsorption of Activated Carbons from Oxytetracycline Bacterial Residue. </w:t>
      </w:r>
      <w:r w:rsidRPr="00D64C75">
        <w:rPr>
          <w:rFonts w:cs="Times New Roman"/>
          <w:i/>
          <w:iCs/>
          <w:noProof/>
          <w:szCs w:val="24"/>
        </w:rPr>
        <w:t>J. Air Waste Manag. Assoc.</w:t>
      </w:r>
      <w:r w:rsidRPr="00D64C75">
        <w:rPr>
          <w:rFonts w:cs="Times New Roman"/>
          <w:noProof/>
          <w:szCs w:val="24"/>
        </w:rPr>
        <w:t xml:space="preserve"> </w:t>
      </w:r>
      <w:r w:rsidRPr="00D64C75">
        <w:rPr>
          <w:rFonts w:cs="Times New Roman"/>
          <w:b/>
          <w:bCs/>
          <w:noProof/>
          <w:szCs w:val="24"/>
        </w:rPr>
        <w:t>2012</w:t>
      </w:r>
      <w:r w:rsidRPr="00D64C75">
        <w:rPr>
          <w:rFonts w:cs="Times New Roman"/>
          <w:noProof/>
          <w:szCs w:val="24"/>
        </w:rPr>
        <w:t xml:space="preserve">, </w:t>
      </w:r>
      <w:r w:rsidRPr="00D64C75">
        <w:rPr>
          <w:rFonts w:cs="Times New Roman"/>
          <w:i/>
          <w:iCs/>
          <w:noProof/>
          <w:szCs w:val="24"/>
        </w:rPr>
        <w:t>62</w:t>
      </w:r>
      <w:r w:rsidRPr="00D64C75">
        <w:rPr>
          <w:rFonts w:cs="Times New Roman"/>
          <w:noProof/>
          <w:szCs w:val="24"/>
        </w:rPr>
        <w:t xml:space="preserve"> (12), 1394–1402. https://doi.org/10.1080/10962247.2012.716013.</w:t>
      </w:r>
    </w:p>
    <w:p w14:paraId="0A3E7689"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(59) </w:t>
      </w:r>
      <w:r w:rsidRPr="00D64C75">
        <w:rPr>
          <w:rFonts w:cs="Times New Roman"/>
          <w:noProof/>
          <w:szCs w:val="24"/>
        </w:rPr>
        <w:tab/>
        <w:t xml:space="preserve">Vunain, E.; Houndedjihou, D.; Monjerezi, M.; Muleja, A. A.; Kodom, B. T. Adsorption, Kinetics and Equilibrium Studies on Removal of Catechol and Resorcinol from Aqueous Solution Using Low-Cost Activated Carbon Prepared from Sunflower (Helianthus Annuus) Seed Hull Residues. </w:t>
      </w:r>
      <w:r w:rsidRPr="00D64C75">
        <w:rPr>
          <w:rFonts w:cs="Times New Roman"/>
          <w:i/>
          <w:iCs/>
          <w:noProof/>
          <w:szCs w:val="24"/>
        </w:rPr>
        <w:t>Water. Air. Soil Pollut.</w:t>
      </w:r>
      <w:r w:rsidRPr="00D64C75">
        <w:rPr>
          <w:rFonts w:cs="Times New Roman"/>
          <w:noProof/>
          <w:szCs w:val="24"/>
        </w:rPr>
        <w:t xml:space="preserve"> </w:t>
      </w:r>
      <w:r w:rsidRPr="00D64C75">
        <w:rPr>
          <w:rFonts w:cs="Times New Roman"/>
          <w:b/>
          <w:bCs/>
          <w:noProof/>
          <w:szCs w:val="24"/>
        </w:rPr>
        <w:t>2018</w:t>
      </w:r>
      <w:r w:rsidRPr="00D64C75">
        <w:rPr>
          <w:rFonts w:cs="Times New Roman"/>
          <w:noProof/>
          <w:szCs w:val="24"/>
        </w:rPr>
        <w:t xml:space="preserve">, </w:t>
      </w:r>
      <w:r w:rsidRPr="00D64C75">
        <w:rPr>
          <w:rFonts w:cs="Times New Roman"/>
          <w:i/>
          <w:iCs/>
          <w:noProof/>
          <w:szCs w:val="24"/>
        </w:rPr>
        <w:t>229</w:t>
      </w:r>
      <w:r w:rsidRPr="00D64C75">
        <w:rPr>
          <w:rFonts w:cs="Times New Roman"/>
          <w:noProof/>
          <w:szCs w:val="24"/>
        </w:rPr>
        <w:t xml:space="preserve"> (11). https://doi.org/10.1007/s11270-018-3993-9.</w:t>
      </w:r>
    </w:p>
    <w:p w14:paraId="195626CF"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(60) </w:t>
      </w:r>
      <w:r w:rsidRPr="00D64C75">
        <w:rPr>
          <w:rFonts w:cs="Times New Roman"/>
          <w:noProof/>
          <w:szCs w:val="24"/>
        </w:rPr>
        <w:tab/>
        <w:t xml:space="preserve">Paredes-Laverde, M.; Salamanca, M.; Silva-Agredo, J.; Manrique-Losada, L.; Torres-Palma, R. A.; Vunain, E.; Houndedjihou, D.; Monjerezi, M.; Muleja, A. A.; Kodom, B. T. Adsorption, Kinetics and Equilibrium Studies on Removal of Catechol and Resorcinol from Aqueous Solution Using Low-Cost Activated Carbon Prepared from Sunflower (Helianthus Annuus) Seed Hull Residues. </w:t>
      </w:r>
      <w:r w:rsidRPr="00D64C75">
        <w:rPr>
          <w:rFonts w:cs="Times New Roman"/>
          <w:i/>
          <w:iCs/>
          <w:noProof/>
          <w:szCs w:val="24"/>
        </w:rPr>
        <w:t>Water. Air. Soil Pollut.</w:t>
      </w:r>
      <w:r w:rsidRPr="00D64C75">
        <w:rPr>
          <w:rFonts w:cs="Times New Roman"/>
          <w:noProof/>
          <w:szCs w:val="24"/>
        </w:rPr>
        <w:t xml:space="preserve"> </w:t>
      </w:r>
      <w:r w:rsidRPr="00D64C75">
        <w:rPr>
          <w:rFonts w:cs="Times New Roman"/>
          <w:b/>
          <w:bCs/>
          <w:noProof/>
          <w:szCs w:val="24"/>
        </w:rPr>
        <w:t>2018</w:t>
      </w:r>
      <w:r w:rsidRPr="00D64C75">
        <w:rPr>
          <w:rFonts w:cs="Times New Roman"/>
          <w:noProof/>
          <w:szCs w:val="24"/>
        </w:rPr>
        <w:t xml:space="preserve">, </w:t>
      </w:r>
      <w:r w:rsidRPr="00D64C75">
        <w:rPr>
          <w:rFonts w:cs="Times New Roman"/>
          <w:i/>
          <w:iCs/>
          <w:noProof/>
          <w:szCs w:val="24"/>
        </w:rPr>
        <w:t>7</w:t>
      </w:r>
      <w:r w:rsidRPr="00D64C75">
        <w:rPr>
          <w:rFonts w:cs="Times New Roman"/>
          <w:noProof/>
          <w:szCs w:val="24"/>
        </w:rPr>
        <w:t xml:space="preserve"> (5), 103318. https://doi.org/10.1016/j.jece.2019.103318.</w:t>
      </w:r>
    </w:p>
    <w:p w14:paraId="191BA027"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(61) </w:t>
      </w:r>
      <w:r w:rsidRPr="00D64C75">
        <w:rPr>
          <w:rFonts w:cs="Times New Roman"/>
          <w:noProof/>
          <w:szCs w:val="24"/>
        </w:rPr>
        <w:tab/>
        <w:t xml:space="preserve">Hasanzadeh, V.; Rahmanian, O.; Heidari, M. Cefixime Adsorption onto Activated Carbon Prepared by Dry Thermochemical Activation of Date Fruit Residues. </w:t>
      </w:r>
      <w:r w:rsidRPr="00D64C75">
        <w:rPr>
          <w:rFonts w:cs="Times New Roman"/>
          <w:i/>
          <w:iCs/>
          <w:noProof/>
          <w:szCs w:val="24"/>
        </w:rPr>
        <w:t>Microchem. J.</w:t>
      </w:r>
      <w:r w:rsidRPr="00D64C75">
        <w:rPr>
          <w:rFonts w:cs="Times New Roman"/>
          <w:noProof/>
          <w:szCs w:val="24"/>
        </w:rPr>
        <w:t xml:space="preserve"> </w:t>
      </w:r>
      <w:r w:rsidRPr="00D64C75">
        <w:rPr>
          <w:rFonts w:cs="Times New Roman"/>
          <w:b/>
          <w:bCs/>
          <w:noProof/>
          <w:szCs w:val="24"/>
        </w:rPr>
        <w:t>2020</w:t>
      </w:r>
      <w:r w:rsidRPr="00D64C75">
        <w:rPr>
          <w:rFonts w:cs="Times New Roman"/>
          <w:noProof/>
          <w:szCs w:val="24"/>
        </w:rPr>
        <w:t xml:space="preserve">, </w:t>
      </w:r>
      <w:r w:rsidRPr="00D64C75">
        <w:rPr>
          <w:rFonts w:cs="Times New Roman"/>
          <w:i/>
          <w:iCs/>
          <w:noProof/>
          <w:szCs w:val="24"/>
        </w:rPr>
        <w:t>152</w:t>
      </w:r>
      <w:r w:rsidRPr="00D64C75">
        <w:rPr>
          <w:rFonts w:cs="Times New Roman"/>
          <w:noProof/>
          <w:szCs w:val="24"/>
        </w:rPr>
        <w:t>, 104261. https://doi.org/10.1016/j.microc.2019.104261.</w:t>
      </w:r>
    </w:p>
    <w:p w14:paraId="53DBC08C"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(62) </w:t>
      </w:r>
      <w:r w:rsidRPr="00D64C75">
        <w:rPr>
          <w:rFonts w:cs="Times New Roman"/>
          <w:noProof/>
          <w:szCs w:val="24"/>
        </w:rPr>
        <w:tab/>
        <w:t xml:space="preserve">Hui, T. S.; Zaini, M. A. A. Potassium Hydroxide Activation of Activated Carbon: A Commentary. </w:t>
      </w:r>
      <w:r w:rsidRPr="00D64C75">
        <w:rPr>
          <w:rFonts w:cs="Times New Roman"/>
          <w:i/>
          <w:iCs/>
          <w:noProof/>
          <w:szCs w:val="24"/>
        </w:rPr>
        <w:t>Carbon Lett.</w:t>
      </w:r>
      <w:r w:rsidRPr="00D64C75">
        <w:rPr>
          <w:rFonts w:cs="Times New Roman"/>
          <w:noProof/>
          <w:szCs w:val="24"/>
        </w:rPr>
        <w:t xml:space="preserve"> </w:t>
      </w:r>
      <w:r w:rsidRPr="00D64C75">
        <w:rPr>
          <w:rFonts w:cs="Times New Roman"/>
          <w:b/>
          <w:bCs/>
          <w:noProof/>
          <w:szCs w:val="24"/>
        </w:rPr>
        <w:t>2015</w:t>
      </w:r>
      <w:r w:rsidRPr="00D64C75">
        <w:rPr>
          <w:rFonts w:cs="Times New Roman"/>
          <w:noProof/>
          <w:szCs w:val="24"/>
        </w:rPr>
        <w:t xml:space="preserve">, </w:t>
      </w:r>
      <w:r w:rsidRPr="00D64C75">
        <w:rPr>
          <w:rFonts w:cs="Times New Roman"/>
          <w:i/>
          <w:iCs/>
          <w:noProof/>
          <w:szCs w:val="24"/>
        </w:rPr>
        <w:t>16</w:t>
      </w:r>
      <w:r w:rsidRPr="00D64C75">
        <w:rPr>
          <w:rFonts w:cs="Times New Roman"/>
          <w:noProof/>
          <w:szCs w:val="24"/>
        </w:rPr>
        <w:t xml:space="preserve"> (4), 275–280. https://doi.org/10.5714/CL.2015.16.4.275.</w:t>
      </w:r>
    </w:p>
    <w:p w14:paraId="3076A688"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(63) </w:t>
      </w:r>
      <w:r w:rsidRPr="00D64C75">
        <w:rPr>
          <w:rFonts w:cs="Times New Roman"/>
          <w:noProof/>
          <w:szCs w:val="24"/>
        </w:rPr>
        <w:tab/>
        <w:t xml:space="preserve">Lillo-Ródenas, M. A.; Cazorla-Amorós, D.; Linares-Solano, A. Understanding Chemical Reactions between Carbons and NaOH and KOH: An Insight into the Chemical Activation Mechanism. </w:t>
      </w:r>
      <w:r w:rsidRPr="00D64C75">
        <w:rPr>
          <w:rFonts w:cs="Times New Roman"/>
          <w:i/>
          <w:iCs/>
          <w:noProof/>
          <w:szCs w:val="24"/>
        </w:rPr>
        <w:t>Carbon N. Y.</w:t>
      </w:r>
      <w:r w:rsidRPr="00D64C75">
        <w:rPr>
          <w:rFonts w:cs="Times New Roman"/>
          <w:noProof/>
          <w:szCs w:val="24"/>
        </w:rPr>
        <w:t xml:space="preserve"> </w:t>
      </w:r>
      <w:r w:rsidRPr="00D64C75">
        <w:rPr>
          <w:rFonts w:cs="Times New Roman"/>
          <w:b/>
          <w:bCs/>
          <w:noProof/>
          <w:szCs w:val="24"/>
        </w:rPr>
        <w:t>2003</w:t>
      </w:r>
      <w:r w:rsidRPr="00D64C75">
        <w:rPr>
          <w:rFonts w:cs="Times New Roman"/>
          <w:noProof/>
          <w:szCs w:val="24"/>
        </w:rPr>
        <w:t xml:space="preserve">, </w:t>
      </w:r>
      <w:r w:rsidRPr="00D64C75">
        <w:rPr>
          <w:rFonts w:cs="Times New Roman"/>
          <w:i/>
          <w:iCs/>
          <w:noProof/>
          <w:szCs w:val="24"/>
        </w:rPr>
        <w:t>41</w:t>
      </w:r>
      <w:r w:rsidRPr="00D64C75">
        <w:rPr>
          <w:rFonts w:cs="Times New Roman"/>
          <w:noProof/>
          <w:szCs w:val="24"/>
        </w:rPr>
        <w:t xml:space="preserve"> (2), 267–275. https://doi.org/10.1016/S0008-6223(02)00279-8.</w:t>
      </w:r>
    </w:p>
    <w:p w14:paraId="52DF89EB"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lastRenderedPageBreak/>
        <w:t xml:space="preserve">(64) </w:t>
      </w:r>
      <w:r w:rsidRPr="00D64C75">
        <w:rPr>
          <w:rFonts w:cs="Times New Roman"/>
          <w:noProof/>
          <w:szCs w:val="24"/>
        </w:rPr>
        <w:tab/>
        <w:t xml:space="preserve">Bhatnagar, A.; Sillanpää, M. Utilization of Agro-Industrial and Municipal Waste Materials as Potential Adsorbents for Water Treatment-A Review. </w:t>
      </w:r>
      <w:r w:rsidRPr="00D64C75">
        <w:rPr>
          <w:rFonts w:cs="Times New Roman"/>
          <w:i/>
          <w:iCs/>
          <w:noProof/>
          <w:szCs w:val="24"/>
        </w:rPr>
        <w:t>Chemical Engineering Journal</w:t>
      </w:r>
      <w:r w:rsidRPr="00D64C75">
        <w:rPr>
          <w:rFonts w:cs="Times New Roman"/>
          <w:noProof/>
          <w:szCs w:val="24"/>
        </w:rPr>
        <w:t>. 2010. https://doi.org/10.1016/j.cej.2010.01.007.</w:t>
      </w:r>
    </w:p>
    <w:p w14:paraId="64BAE665"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(65) </w:t>
      </w:r>
      <w:r w:rsidRPr="00D64C75">
        <w:rPr>
          <w:rFonts w:cs="Times New Roman"/>
          <w:noProof/>
          <w:szCs w:val="24"/>
        </w:rPr>
        <w:tab/>
        <w:t xml:space="preserve">Kaya, N.; Yıldız, Z.; Ceylan, S. Preparation and Characterisation of Biochar from Hazelnut Shell and Its Adsorption Properties for Methylene Blue Dye. </w:t>
      </w:r>
      <w:r w:rsidRPr="00D64C75">
        <w:rPr>
          <w:rFonts w:cs="Times New Roman"/>
          <w:i/>
          <w:iCs/>
          <w:noProof/>
          <w:szCs w:val="24"/>
        </w:rPr>
        <w:t>J. Polytech.</w:t>
      </w:r>
      <w:r w:rsidRPr="00D64C75">
        <w:rPr>
          <w:rFonts w:cs="Times New Roman"/>
          <w:noProof/>
          <w:szCs w:val="24"/>
        </w:rPr>
        <w:t xml:space="preserve"> </w:t>
      </w:r>
      <w:r w:rsidRPr="00D64C75">
        <w:rPr>
          <w:rFonts w:cs="Times New Roman"/>
          <w:b/>
          <w:bCs/>
          <w:noProof/>
          <w:szCs w:val="24"/>
        </w:rPr>
        <w:t>2018</w:t>
      </w:r>
      <w:r w:rsidRPr="00D64C75">
        <w:rPr>
          <w:rFonts w:cs="Times New Roman"/>
          <w:noProof/>
          <w:szCs w:val="24"/>
        </w:rPr>
        <w:t>. https://doi.org/10.2339/politeknik.386963.</w:t>
      </w:r>
    </w:p>
    <w:p w14:paraId="71258B5A"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(66) </w:t>
      </w:r>
      <w:r w:rsidRPr="00D64C75">
        <w:rPr>
          <w:rFonts w:cs="Times New Roman"/>
          <w:noProof/>
          <w:szCs w:val="24"/>
        </w:rPr>
        <w:tab/>
        <w:t xml:space="preserve">Amuda, O. S.; Olayiwola, A. O.; Alade, A. O.; Farombi, A. G.; Adebisi, S. A. Adsorption of Methylene Blue from Aqueous Solution Using Steam-Activated Carbon Produced from &amp;lt;I&amp;gt;Lantana Camara&amp;lt;/I&amp;gt; Stem. </w:t>
      </w:r>
      <w:r w:rsidRPr="00D64C75">
        <w:rPr>
          <w:rFonts w:cs="Times New Roman"/>
          <w:i/>
          <w:iCs/>
          <w:noProof/>
          <w:szCs w:val="24"/>
        </w:rPr>
        <w:t>J. Environ. Prot. (Irvine,. Calif).</w:t>
      </w:r>
      <w:r w:rsidRPr="00D64C75">
        <w:rPr>
          <w:rFonts w:cs="Times New Roman"/>
          <w:noProof/>
          <w:szCs w:val="24"/>
        </w:rPr>
        <w:t xml:space="preserve"> </w:t>
      </w:r>
      <w:r w:rsidRPr="00D64C75">
        <w:rPr>
          <w:rFonts w:cs="Times New Roman"/>
          <w:b/>
          <w:bCs/>
          <w:noProof/>
          <w:szCs w:val="24"/>
        </w:rPr>
        <w:t>2014</w:t>
      </w:r>
      <w:r w:rsidRPr="00D64C75">
        <w:rPr>
          <w:rFonts w:cs="Times New Roman"/>
          <w:noProof/>
          <w:szCs w:val="24"/>
        </w:rPr>
        <w:t>. https://doi.org/10.4236/jep.2014.513129.</w:t>
      </w:r>
    </w:p>
    <w:p w14:paraId="485FF3A8"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(67) </w:t>
      </w:r>
      <w:r w:rsidRPr="00D64C75">
        <w:rPr>
          <w:rFonts w:cs="Times New Roman"/>
          <w:noProof/>
          <w:szCs w:val="24"/>
        </w:rPr>
        <w:tab/>
        <w:t xml:space="preserve">Mohammed, M. a; Shitu,  a; Ibrahim,  a. Removal of Methylene Blue Using Low Cost Adsorbent : A Review. </w:t>
      </w:r>
      <w:r w:rsidRPr="00D64C75">
        <w:rPr>
          <w:rFonts w:cs="Times New Roman"/>
          <w:i/>
          <w:iCs/>
          <w:noProof/>
          <w:szCs w:val="24"/>
        </w:rPr>
        <w:t>Res. J. Chem. Sci.</w:t>
      </w:r>
      <w:r w:rsidRPr="00D64C75">
        <w:rPr>
          <w:rFonts w:cs="Times New Roman"/>
          <w:noProof/>
          <w:szCs w:val="24"/>
        </w:rPr>
        <w:t xml:space="preserve"> </w:t>
      </w:r>
      <w:r w:rsidRPr="00D64C75">
        <w:rPr>
          <w:rFonts w:cs="Times New Roman"/>
          <w:b/>
          <w:bCs/>
          <w:noProof/>
          <w:szCs w:val="24"/>
        </w:rPr>
        <w:t>2014</w:t>
      </w:r>
      <w:r w:rsidRPr="00D64C75">
        <w:rPr>
          <w:rFonts w:cs="Times New Roman"/>
          <w:noProof/>
          <w:szCs w:val="24"/>
        </w:rPr>
        <w:t>.</w:t>
      </w:r>
    </w:p>
    <w:p w14:paraId="24134688"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(68) </w:t>
      </w:r>
      <w:r w:rsidRPr="00D64C75">
        <w:rPr>
          <w:rFonts w:cs="Times New Roman"/>
          <w:noProof/>
          <w:szCs w:val="24"/>
        </w:rPr>
        <w:tab/>
        <w:t xml:space="preserve">Ghanizadeh, G.; Asgari, G. Adsorption Kinetics and Isotherm of Methylene Blue and Its Removal from Aqueous Solution Using Bone Charcoal. </w:t>
      </w:r>
      <w:r w:rsidRPr="00D64C75">
        <w:rPr>
          <w:rFonts w:cs="Times New Roman"/>
          <w:i/>
          <w:iCs/>
          <w:noProof/>
          <w:szCs w:val="24"/>
        </w:rPr>
        <w:t>React. Kinet. Mech. Catal.</w:t>
      </w:r>
      <w:r w:rsidRPr="00D64C75">
        <w:rPr>
          <w:rFonts w:cs="Times New Roman"/>
          <w:noProof/>
          <w:szCs w:val="24"/>
        </w:rPr>
        <w:t xml:space="preserve"> </w:t>
      </w:r>
      <w:r w:rsidRPr="00D64C75">
        <w:rPr>
          <w:rFonts w:cs="Times New Roman"/>
          <w:b/>
          <w:bCs/>
          <w:noProof/>
          <w:szCs w:val="24"/>
        </w:rPr>
        <w:t>2011</w:t>
      </w:r>
      <w:r w:rsidRPr="00D64C75">
        <w:rPr>
          <w:rFonts w:cs="Times New Roman"/>
          <w:noProof/>
          <w:szCs w:val="24"/>
        </w:rPr>
        <w:t>. https://doi.org/10.1007/s11144-010-0247-2.</w:t>
      </w:r>
    </w:p>
    <w:p w14:paraId="1285825C"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(69) </w:t>
      </w:r>
      <w:r w:rsidRPr="00D64C75">
        <w:rPr>
          <w:rFonts w:cs="Times New Roman"/>
          <w:noProof/>
          <w:szCs w:val="24"/>
        </w:rPr>
        <w:tab/>
        <w:t xml:space="preserve">Tkaczyk, A.; Mitrowska, K.; Posyniak, A. Synthetic Organic Dyes as Contaminants of the Aquatic Environment and Their Implications for Ecosystems: A Review. </w:t>
      </w:r>
      <w:r w:rsidRPr="00D64C75">
        <w:rPr>
          <w:rFonts w:cs="Times New Roman"/>
          <w:i/>
          <w:iCs/>
          <w:noProof/>
          <w:szCs w:val="24"/>
        </w:rPr>
        <w:t>Science of the Total Environment</w:t>
      </w:r>
      <w:r w:rsidRPr="00D64C75">
        <w:rPr>
          <w:rFonts w:cs="Times New Roman"/>
          <w:noProof/>
          <w:szCs w:val="24"/>
        </w:rPr>
        <w:t>. 2020. https://doi.org/10.1016/j.scitotenv.2020.137222.</w:t>
      </w:r>
    </w:p>
    <w:p w14:paraId="26E6CAAE"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(70) </w:t>
      </w:r>
      <w:r w:rsidRPr="00D64C75">
        <w:rPr>
          <w:rFonts w:cs="Times New Roman"/>
          <w:noProof/>
          <w:szCs w:val="24"/>
        </w:rPr>
        <w:tab/>
        <w:t xml:space="preserve">Gupta, V. K.; Gupta, B.; Rastogi, A.; Agarwal, S.; Nayak, A. A Comparative Investigation on Adsorption Performances of Mesoporous Activated Carbon Prepared from Waste Rubber Tire and Activated Carbon for a Hazardous Azo Dye-Acid Blue 113.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2011</w:t>
      </w:r>
      <w:r w:rsidRPr="00D64C75">
        <w:rPr>
          <w:rFonts w:cs="Times New Roman"/>
          <w:noProof/>
          <w:szCs w:val="24"/>
        </w:rPr>
        <w:t>. https://doi.org/10.1016/j.jhazmat.2010.11.091.</w:t>
      </w:r>
    </w:p>
    <w:p w14:paraId="7EFA4515"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(71) </w:t>
      </w:r>
      <w:r w:rsidRPr="00D64C75">
        <w:rPr>
          <w:rFonts w:cs="Times New Roman"/>
          <w:noProof/>
          <w:szCs w:val="24"/>
        </w:rPr>
        <w:tab/>
        <w:t xml:space="preserve">Amode, J. O.; Santos, J. H.; Md. Alam, Z.; Mirza, A. H.; Mei, C. C. Adsorption of Methylene Blue from Aqueous Solution Using Untreated and Treated (Metroxylon Spp.) Waste Adsorbent: Equilibrium and Kinetics Studies. </w:t>
      </w:r>
      <w:r w:rsidRPr="00D64C75">
        <w:rPr>
          <w:rFonts w:cs="Times New Roman"/>
          <w:i/>
          <w:iCs/>
          <w:noProof/>
          <w:szCs w:val="24"/>
        </w:rPr>
        <w:t>Int. J. Ind. Chem.</w:t>
      </w:r>
      <w:r w:rsidRPr="00D64C75">
        <w:rPr>
          <w:rFonts w:cs="Times New Roman"/>
          <w:noProof/>
          <w:szCs w:val="24"/>
        </w:rPr>
        <w:t xml:space="preserve"> </w:t>
      </w:r>
      <w:r w:rsidRPr="00D64C75">
        <w:rPr>
          <w:rFonts w:cs="Times New Roman"/>
          <w:b/>
          <w:bCs/>
          <w:noProof/>
          <w:szCs w:val="24"/>
        </w:rPr>
        <w:t>2016</w:t>
      </w:r>
      <w:r w:rsidRPr="00D64C75">
        <w:rPr>
          <w:rFonts w:cs="Times New Roman"/>
          <w:noProof/>
          <w:szCs w:val="24"/>
        </w:rPr>
        <w:t>. https://doi.org/10.1007/s40090-016-0085-9.</w:t>
      </w:r>
    </w:p>
    <w:p w14:paraId="62392898"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lastRenderedPageBreak/>
        <w:t xml:space="preserve">(72) </w:t>
      </w:r>
      <w:r w:rsidRPr="00D64C75">
        <w:rPr>
          <w:rFonts w:cs="Times New Roman"/>
          <w:noProof/>
          <w:szCs w:val="24"/>
        </w:rPr>
        <w:tab/>
        <w:t xml:space="preserve">Shi, B.; Li, G.; Wang, D.; Feng, C.; Tang, H. Removal of Direct Dyes by Coagulation: The Performance of Preformed Polymeric Aluminum Species.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2007</w:t>
      </w:r>
      <w:r w:rsidRPr="00D64C75">
        <w:rPr>
          <w:rFonts w:cs="Times New Roman"/>
          <w:noProof/>
          <w:szCs w:val="24"/>
        </w:rPr>
        <w:t>. https://doi.org/10.1016/j.jhazmat.2006.09.076.</w:t>
      </w:r>
    </w:p>
    <w:p w14:paraId="45D733B3"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(73) </w:t>
      </w:r>
      <w:r w:rsidRPr="00D64C75">
        <w:rPr>
          <w:rFonts w:cs="Times New Roman"/>
          <w:noProof/>
          <w:szCs w:val="24"/>
        </w:rPr>
        <w:tab/>
        <w:t xml:space="preserve">Rahbar, M. S.; Alipour, E.; Sedighi, R. E. Color Removal from Industrial Wastewater with a Novel Coagulant Flocculant Formulation. </w:t>
      </w:r>
      <w:r w:rsidRPr="00D64C75">
        <w:rPr>
          <w:rFonts w:cs="Times New Roman"/>
          <w:i/>
          <w:iCs/>
          <w:noProof/>
          <w:szCs w:val="24"/>
        </w:rPr>
        <w:t>Int. J. Environ. Sci. Technol.</w:t>
      </w:r>
      <w:r w:rsidRPr="00D64C75">
        <w:rPr>
          <w:rFonts w:cs="Times New Roman"/>
          <w:noProof/>
          <w:szCs w:val="24"/>
        </w:rPr>
        <w:t xml:space="preserve"> </w:t>
      </w:r>
      <w:r w:rsidRPr="00D64C75">
        <w:rPr>
          <w:rFonts w:cs="Times New Roman"/>
          <w:b/>
          <w:bCs/>
          <w:noProof/>
          <w:szCs w:val="24"/>
        </w:rPr>
        <w:t>2006</w:t>
      </w:r>
      <w:r w:rsidRPr="00D64C75">
        <w:rPr>
          <w:rFonts w:cs="Times New Roman"/>
          <w:noProof/>
          <w:szCs w:val="24"/>
        </w:rPr>
        <w:t>. https://doi.org/10.1007/BF03325910.</w:t>
      </w:r>
    </w:p>
    <w:p w14:paraId="6BE723C1"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(74) </w:t>
      </w:r>
      <w:r w:rsidRPr="00D64C75">
        <w:rPr>
          <w:rFonts w:cs="Times New Roman"/>
          <w:noProof/>
          <w:szCs w:val="24"/>
        </w:rPr>
        <w:tab/>
        <w:t xml:space="preserve">Yue, Q. Y.; Gao, B. Y.; Wang, Y.; Zhang, H.; Sun, X.; Wang, S. G.; Gu, R. R. Synthesis of Polyamine Flocculants and Their Potential Use in Treating Dye Wastewater.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2008</w:t>
      </w:r>
      <w:r w:rsidRPr="00D64C75">
        <w:rPr>
          <w:rFonts w:cs="Times New Roman"/>
          <w:noProof/>
          <w:szCs w:val="24"/>
        </w:rPr>
        <w:t>. https://doi.org/10.1016/j.jhazmat.2007.06.089.</w:t>
      </w:r>
    </w:p>
    <w:p w14:paraId="1D539921"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(75) </w:t>
      </w:r>
      <w:r w:rsidRPr="00D64C75">
        <w:rPr>
          <w:rFonts w:cs="Times New Roman"/>
          <w:noProof/>
          <w:szCs w:val="24"/>
        </w:rPr>
        <w:tab/>
        <w:t xml:space="preserve">Mishra, A.; Bajpai, M. The Flocculation Performance of Tamarindus Mucilage in Relation to Removal of Vat and Direct Dyes. </w:t>
      </w:r>
      <w:r w:rsidRPr="00D64C75">
        <w:rPr>
          <w:rFonts w:cs="Times New Roman"/>
          <w:i/>
          <w:iCs/>
          <w:noProof/>
          <w:szCs w:val="24"/>
        </w:rPr>
        <w:t>Bioresour. Technol.</w:t>
      </w:r>
      <w:r w:rsidRPr="00D64C75">
        <w:rPr>
          <w:rFonts w:cs="Times New Roman"/>
          <w:noProof/>
          <w:szCs w:val="24"/>
        </w:rPr>
        <w:t xml:space="preserve"> </w:t>
      </w:r>
      <w:r w:rsidRPr="00D64C75">
        <w:rPr>
          <w:rFonts w:cs="Times New Roman"/>
          <w:b/>
          <w:bCs/>
          <w:noProof/>
          <w:szCs w:val="24"/>
        </w:rPr>
        <w:t>2006</w:t>
      </w:r>
      <w:r w:rsidRPr="00D64C75">
        <w:rPr>
          <w:rFonts w:cs="Times New Roman"/>
          <w:noProof/>
          <w:szCs w:val="24"/>
        </w:rPr>
        <w:t>. https://doi.org/10.1016/j.biortech.2005.04.049.</w:t>
      </w:r>
    </w:p>
    <w:p w14:paraId="2B263DC3"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(76) </w:t>
      </w:r>
      <w:r w:rsidRPr="00D64C75">
        <w:rPr>
          <w:rFonts w:cs="Times New Roman"/>
          <w:noProof/>
          <w:szCs w:val="24"/>
        </w:rPr>
        <w:tab/>
        <w:t xml:space="preserve">Fu, Y.; Viraraghavan, T. Fungal Decolorization of Dye Wastewaters: A Review. </w:t>
      </w:r>
      <w:r w:rsidRPr="00D64C75">
        <w:rPr>
          <w:rFonts w:cs="Times New Roman"/>
          <w:i/>
          <w:iCs/>
          <w:noProof/>
          <w:szCs w:val="24"/>
        </w:rPr>
        <w:t>Bioresour. Technol.</w:t>
      </w:r>
      <w:r w:rsidRPr="00D64C75">
        <w:rPr>
          <w:rFonts w:cs="Times New Roman"/>
          <w:noProof/>
          <w:szCs w:val="24"/>
        </w:rPr>
        <w:t xml:space="preserve"> </w:t>
      </w:r>
      <w:r w:rsidRPr="00D64C75">
        <w:rPr>
          <w:rFonts w:cs="Times New Roman"/>
          <w:b/>
          <w:bCs/>
          <w:noProof/>
          <w:szCs w:val="24"/>
        </w:rPr>
        <w:t>2001</w:t>
      </w:r>
      <w:r w:rsidRPr="00D64C75">
        <w:rPr>
          <w:rFonts w:cs="Times New Roman"/>
          <w:noProof/>
          <w:szCs w:val="24"/>
        </w:rPr>
        <w:t>. https://doi.org/10.1016/S0960-8524(01)00028-1.</w:t>
      </w:r>
    </w:p>
    <w:p w14:paraId="751C3336"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(77) </w:t>
      </w:r>
      <w:r w:rsidRPr="00D64C75">
        <w:rPr>
          <w:rFonts w:cs="Times New Roman"/>
          <w:noProof/>
          <w:szCs w:val="24"/>
        </w:rPr>
        <w:tab/>
        <w:t xml:space="preserve">Crini, G. Non-Conventional Low-Cost Adsorbents for Dye Removal: A Review. </w:t>
      </w:r>
      <w:r w:rsidRPr="00D64C75">
        <w:rPr>
          <w:rFonts w:cs="Times New Roman"/>
          <w:i/>
          <w:iCs/>
          <w:noProof/>
          <w:szCs w:val="24"/>
        </w:rPr>
        <w:t>Bioresource Technology</w:t>
      </w:r>
      <w:r w:rsidRPr="00D64C75">
        <w:rPr>
          <w:rFonts w:cs="Times New Roman"/>
          <w:noProof/>
          <w:szCs w:val="24"/>
        </w:rPr>
        <w:t>. 2006. https://doi.org/10.1016/j.biortech.2005.05.001.</w:t>
      </w:r>
    </w:p>
    <w:p w14:paraId="55E5827F"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(78) </w:t>
      </w:r>
      <w:r w:rsidRPr="00D64C75">
        <w:rPr>
          <w:rFonts w:cs="Times New Roman"/>
          <w:noProof/>
          <w:szCs w:val="24"/>
        </w:rPr>
        <w:tab/>
        <w:t xml:space="preserve">Jain, R.; Gupta, V. K.; Sikarwar, S. Adsorption and Desorption Studies on Hazardous Dye Naphthol Yellow S.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2010</w:t>
      </w:r>
      <w:r w:rsidRPr="00D64C75">
        <w:rPr>
          <w:rFonts w:cs="Times New Roman"/>
          <w:noProof/>
          <w:szCs w:val="24"/>
        </w:rPr>
        <w:t>. https://doi.org/10.1016/j.jhazmat.2010.06.098.</w:t>
      </w:r>
    </w:p>
    <w:p w14:paraId="60CC20EB"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(79) </w:t>
      </w:r>
      <w:r w:rsidRPr="00D64C75">
        <w:rPr>
          <w:rFonts w:cs="Times New Roman"/>
          <w:noProof/>
          <w:szCs w:val="24"/>
        </w:rPr>
        <w:tab/>
        <w:t xml:space="preserve">Sen, T. K.; Afroze, S.; Ang, H. M. Equilibrium, Kinetics and Mechanism of Removal of Methylene Blue from Aqueous Solution by Adsorption onto Pine Cone Biomass of Pinus Radiata. </w:t>
      </w:r>
      <w:r w:rsidRPr="00D64C75">
        <w:rPr>
          <w:rFonts w:cs="Times New Roman"/>
          <w:i/>
          <w:iCs/>
          <w:noProof/>
          <w:szCs w:val="24"/>
        </w:rPr>
        <w:t>Water. Air. Soil Pollut.</w:t>
      </w:r>
      <w:r w:rsidRPr="00D64C75">
        <w:rPr>
          <w:rFonts w:cs="Times New Roman"/>
          <w:noProof/>
          <w:szCs w:val="24"/>
        </w:rPr>
        <w:t xml:space="preserve"> </w:t>
      </w:r>
      <w:r w:rsidRPr="00D64C75">
        <w:rPr>
          <w:rFonts w:cs="Times New Roman"/>
          <w:b/>
          <w:bCs/>
          <w:noProof/>
          <w:szCs w:val="24"/>
        </w:rPr>
        <w:t>2011</w:t>
      </w:r>
      <w:r w:rsidRPr="00D64C75">
        <w:rPr>
          <w:rFonts w:cs="Times New Roman"/>
          <w:noProof/>
          <w:szCs w:val="24"/>
        </w:rPr>
        <w:t>. https://doi.org/10.1007/s11270-010-0663-y.</w:t>
      </w:r>
    </w:p>
    <w:p w14:paraId="1217CEF6"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(80) </w:t>
      </w:r>
      <w:r w:rsidRPr="00D64C75">
        <w:rPr>
          <w:rFonts w:cs="Times New Roman"/>
          <w:noProof/>
          <w:szCs w:val="24"/>
        </w:rPr>
        <w:tab/>
        <w:t xml:space="preserve">Nedu, M. E.; Tertis, M.; Cristea, C.; Georgescu, A. V. Comparative Study Regarding the Properties of Methylene Blue and Proflavine and Their Optimal Concentrations for in Vitro and in Vivo Applications. </w:t>
      </w:r>
      <w:r w:rsidRPr="00D64C75">
        <w:rPr>
          <w:rFonts w:cs="Times New Roman"/>
          <w:i/>
          <w:iCs/>
          <w:noProof/>
          <w:szCs w:val="24"/>
        </w:rPr>
        <w:t>Diagnostics</w:t>
      </w:r>
      <w:r w:rsidRPr="00D64C75">
        <w:rPr>
          <w:rFonts w:cs="Times New Roman"/>
          <w:noProof/>
          <w:szCs w:val="24"/>
        </w:rPr>
        <w:t xml:space="preserve"> </w:t>
      </w:r>
      <w:r w:rsidRPr="00D64C75">
        <w:rPr>
          <w:rFonts w:cs="Times New Roman"/>
          <w:b/>
          <w:bCs/>
          <w:noProof/>
          <w:szCs w:val="24"/>
        </w:rPr>
        <w:t>2020</w:t>
      </w:r>
      <w:r w:rsidRPr="00D64C75">
        <w:rPr>
          <w:rFonts w:cs="Times New Roman"/>
          <w:noProof/>
          <w:szCs w:val="24"/>
        </w:rPr>
        <w:t xml:space="preserve">, </w:t>
      </w:r>
      <w:r w:rsidRPr="00D64C75">
        <w:rPr>
          <w:rFonts w:cs="Times New Roman"/>
          <w:i/>
          <w:iCs/>
          <w:noProof/>
          <w:szCs w:val="24"/>
        </w:rPr>
        <w:t>10</w:t>
      </w:r>
      <w:r w:rsidRPr="00D64C75">
        <w:rPr>
          <w:rFonts w:cs="Times New Roman"/>
          <w:noProof/>
          <w:szCs w:val="24"/>
        </w:rPr>
        <w:t xml:space="preserve"> (4), 1–26. https://doi.org/10.3390/diagnostics10040223.</w:t>
      </w:r>
    </w:p>
    <w:p w14:paraId="366B62F3"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lastRenderedPageBreak/>
        <w:t xml:space="preserve">(81) </w:t>
      </w:r>
      <w:r w:rsidRPr="00D64C75">
        <w:rPr>
          <w:rFonts w:cs="Times New Roman"/>
          <w:noProof/>
          <w:szCs w:val="24"/>
        </w:rPr>
        <w:tab/>
        <w:t xml:space="preserve">Omorogie, M. O.; Babalola, J. O.; Unuabonah, E. I. Regeneration Strategies for Spent Solid Matrices Used in Adsorption of Organic Pollutants from Surface Water: A Critical Review. </w:t>
      </w:r>
      <w:r w:rsidRPr="00D64C75">
        <w:rPr>
          <w:rFonts w:cs="Times New Roman"/>
          <w:i/>
          <w:iCs/>
          <w:noProof/>
          <w:szCs w:val="24"/>
        </w:rPr>
        <w:t>Desalin. Water Treat.</w:t>
      </w:r>
      <w:r w:rsidRPr="00D64C75">
        <w:rPr>
          <w:rFonts w:cs="Times New Roman"/>
          <w:noProof/>
          <w:szCs w:val="24"/>
        </w:rPr>
        <w:t xml:space="preserve"> </w:t>
      </w:r>
      <w:r w:rsidRPr="00D64C75">
        <w:rPr>
          <w:rFonts w:cs="Times New Roman"/>
          <w:b/>
          <w:bCs/>
          <w:noProof/>
          <w:szCs w:val="24"/>
        </w:rPr>
        <w:t>2016</w:t>
      </w:r>
      <w:r w:rsidRPr="00D64C75">
        <w:rPr>
          <w:rFonts w:cs="Times New Roman"/>
          <w:noProof/>
          <w:szCs w:val="24"/>
        </w:rPr>
        <w:t xml:space="preserve">, </w:t>
      </w:r>
      <w:r w:rsidRPr="00D64C75">
        <w:rPr>
          <w:rFonts w:cs="Times New Roman"/>
          <w:i/>
          <w:iCs/>
          <w:noProof/>
          <w:szCs w:val="24"/>
        </w:rPr>
        <w:t>57</w:t>
      </w:r>
      <w:r w:rsidRPr="00D64C75">
        <w:rPr>
          <w:rFonts w:cs="Times New Roman"/>
          <w:noProof/>
          <w:szCs w:val="24"/>
        </w:rPr>
        <w:t xml:space="preserve"> (2), 518–544. https://doi.org/10.1080/19443994.2014.967726.</w:t>
      </w:r>
    </w:p>
    <w:p w14:paraId="50BFC4DD"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(82) </w:t>
      </w:r>
      <w:r w:rsidRPr="00D64C75">
        <w:rPr>
          <w:rFonts w:cs="Times New Roman"/>
          <w:noProof/>
          <w:szCs w:val="24"/>
        </w:rPr>
        <w:tab/>
        <w:t xml:space="preserve">Li, Y.; Wang, S.; Shen, Z.; Li, X.; Zhou, Q.; Sun, Y.; Wang, T.; Liu, Y.; Gao, Q. Gradient Adsorption of Methylene Blue and Crystal Violet onto Compound Microporous Silica from Aqueous Medium. </w:t>
      </w:r>
      <w:r w:rsidRPr="00D64C75">
        <w:rPr>
          <w:rFonts w:cs="Times New Roman"/>
          <w:i/>
          <w:iCs/>
          <w:noProof/>
          <w:szCs w:val="24"/>
        </w:rPr>
        <w:t>ACS Omega</w:t>
      </w:r>
      <w:r w:rsidRPr="00D64C75">
        <w:rPr>
          <w:rFonts w:cs="Times New Roman"/>
          <w:noProof/>
          <w:szCs w:val="24"/>
        </w:rPr>
        <w:t xml:space="preserve"> </w:t>
      </w:r>
      <w:r w:rsidRPr="00D64C75">
        <w:rPr>
          <w:rFonts w:cs="Times New Roman"/>
          <w:b/>
          <w:bCs/>
          <w:noProof/>
          <w:szCs w:val="24"/>
        </w:rPr>
        <w:t>2020</w:t>
      </w:r>
      <w:r w:rsidRPr="00D64C75">
        <w:rPr>
          <w:rFonts w:cs="Times New Roman"/>
          <w:noProof/>
          <w:szCs w:val="24"/>
        </w:rPr>
        <w:t>. https://doi.org/10.1021/acsomega.0c04437.</w:t>
      </w:r>
    </w:p>
    <w:p w14:paraId="67F04227"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(83) </w:t>
      </w:r>
      <w:r w:rsidRPr="00D64C75">
        <w:rPr>
          <w:rFonts w:cs="Times New Roman"/>
          <w:noProof/>
          <w:szCs w:val="24"/>
        </w:rPr>
        <w:tab/>
        <w:t>Harindra, T. N.; Hewage, J. S.; Ranaweera, A. S. Recycling Tire Wastes To Produce Carbon Black For.</w:t>
      </w:r>
    </w:p>
    <w:p w14:paraId="0726B347"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(84) </w:t>
      </w:r>
      <w:r w:rsidRPr="00D64C75">
        <w:rPr>
          <w:rFonts w:cs="Times New Roman"/>
          <w:noProof/>
          <w:szCs w:val="24"/>
        </w:rPr>
        <w:tab/>
        <w:t xml:space="preserve">López, F. A.; Centeno, T. A.; Rodríguez, O.; Alguacil, F. J. Preparation and Characterization of Activated Carbon from the Char Produced in the Thermolysis of Granulated Scrap Tyres. </w:t>
      </w:r>
      <w:r w:rsidRPr="00D64C75">
        <w:rPr>
          <w:rFonts w:cs="Times New Roman"/>
          <w:i/>
          <w:iCs/>
          <w:noProof/>
          <w:szCs w:val="24"/>
        </w:rPr>
        <w:t>J. Air Waste Manag. Assoc.</w:t>
      </w:r>
      <w:r w:rsidRPr="00D64C75">
        <w:rPr>
          <w:rFonts w:cs="Times New Roman"/>
          <w:noProof/>
          <w:szCs w:val="24"/>
        </w:rPr>
        <w:t xml:space="preserve"> </w:t>
      </w:r>
      <w:r w:rsidRPr="00D64C75">
        <w:rPr>
          <w:rFonts w:cs="Times New Roman"/>
          <w:b/>
          <w:bCs/>
          <w:noProof/>
          <w:szCs w:val="24"/>
        </w:rPr>
        <w:t>2013</w:t>
      </w:r>
      <w:r w:rsidRPr="00D64C75">
        <w:rPr>
          <w:rFonts w:cs="Times New Roman"/>
          <w:noProof/>
          <w:szCs w:val="24"/>
        </w:rPr>
        <w:t xml:space="preserve">, </w:t>
      </w:r>
      <w:r w:rsidRPr="00D64C75">
        <w:rPr>
          <w:rFonts w:cs="Times New Roman"/>
          <w:i/>
          <w:iCs/>
          <w:noProof/>
          <w:szCs w:val="24"/>
        </w:rPr>
        <w:t>63</w:t>
      </w:r>
      <w:r w:rsidRPr="00D64C75">
        <w:rPr>
          <w:rFonts w:cs="Times New Roman"/>
          <w:noProof/>
          <w:szCs w:val="24"/>
        </w:rPr>
        <w:t xml:space="preserve"> (5), 534–544. https://doi.org/10.1080/10962247.2013.763870.</w:t>
      </w:r>
    </w:p>
    <w:p w14:paraId="72B86DDA"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(85) </w:t>
      </w:r>
      <w:r w:rsidRPr="00D64C75">
        <w:rPr>
          <w:rFonts w:cs="Times New Roman"/>
          <w:noProof/>
          <w:szCs w:val="24"/>
        </w:rPr>
        <w:tab/>
        <w:t xml:space="preserve">Treeweranuwat, P.; Boonyoung, P.; Chareonpanich, M.; Nueangnoraj, K. Role of Nitrogen on the Porosity, Surface, and Electrochemical Characteristics of Activated Carbon. </w:t>
      </w:r>
      <w:r w:rsidRPr="00D64C75">
        <w:rPr>
          <w:rFonts w:cs="Times New Roman"/>
          <w:i/>
          <w:iCs/>
          <w:noProof/>
          <w:szCs w:val="24"/>
        </w:rPr>
        <w:t>ACS Omega</w:t>
      </w:r>
      <w:r w:rsidRPr="00D64C75">
        <w:rPr>
          <w:rFonts w:cs="Times New Roman"/>
          <w:noProof/>
          <w:szCs w:val="24"/>
        </w:rPr>
        <w:t xml:space="preserve"> </w:t>
      </w:r>
      <w:r w:rsidRPr="00D64C75">
        <w:rPr>
          <w:rFonts w:cs="Times New Roman"/>
          <w:b/>
          <w:bCs/>
          <w:noProof/>
          <w:szCs w:val="24"/>
        </w:rPr>
        <w:t>2020</w:t>
      </w:r>
      <w:r w:rsidRPr="00D64C75">
        <w:rPr>
          <w:rFonts w:cs="Times New Roman"/>
          <w:noProof/>
          <w:szCs w:val="24"/>
        </w:rPr>
        <w:t xml:space="preserve">, </w:t>
      </w:r>
      <w:r w:rsidRPr="00D64C75">
        <w:rPr>
          <w:rFonts w:cs="Times New Roman"/>
          <w:i/>
          <w:iCs/>
          <w:noProof/>
          <w:szCs w:val="24"/>
        </w:rPr>
        <w:t>5</w:t>
      </w:r>
      <w:r w:rsidRPr="00D64C75">
        <w:rPr>
          <w:rFonts w:cs="Times New Roman"/>
          <w:noProof/>
          <w:szCs w:val="24"/>
        </w:rPr>
        <w:t xml:space="preserve"> (4), 1911–1918. https://doi.org/10.1021/acsomega.9b03586.</w:t>
      </w:r>
    </w:p>
    <w:p w14:paraId="285B33D7"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(86) </w:t>
      </w:r>
      <w:r w:rsidRPr="00D64C75">
        <w:rPr>
          <w:rFonts w:cs="Times New Roman"/>
          <w:noProof/>
          <w:szCs w:val="24"/>
        </w:rPr>
        <w:tab/>
        <w:t xml:space="preserve">Jjagwe, J.; Olupot, P. W.; Menya, E.; Kalibbala, H. M. Synthesis and Application of Granular Activated Carbon from Biomass Waste Materials for Water Treatment: A Review. </w:t>
      </w:r>
      <w:r w:rsidRPr="00D64C75">
        <w:rPr>
          <w:rFonts w:cs="Times New Roman"/>
          <w:i/>
          <w:iCs/>
          <w:noProof/>
          <w:szCs w:val="24"/>
        </w:rPr>
        <w:t>J. Bioresour. Bioprod.</w:t>
      </w:r>
      <w:r w:rsidRPr="00D64C75">
        <w:rPr>
          <w:rFonts w:cs="Times New Roman"/>
          <w:noProof/>
          <w:szCs w:val="24"/>
        </w:rPr>
        <w:t xml:space="preserve"> </w:t>
      </w:r>
      <w:r w:rsidRPr="00D64C75">
        <w:rPr>
          <w:rFonts w:cs="Times New Roman"/>
          <w:b/>
          <w:bCs/>
          <w:noProof/>
          <w:szCs w:val="24"/>
        </w:rPr>
        <w:t>2021</w:t>
      </w:r>
      <w:r w:rsidRPr="00D64C75">
        <w:rPr>
          <w:rFonts w:cs="Times New Roman"/>
          <w:noProof/>
          <w:szCs w:val="24"/>
        </w:rPr>
        <w:t>, No. February. https://doi.org/10.1016/j.jobab.2021.03.003.</w:t>
      </w:r>
    </w:p>
    <w:p w14:paraId="4DE08B75"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(87) </w:t>
      </w:r>
      <w:r w:rsidRPr="00D64C75">
        <w:rPr>
          <w:rFonts w:cs="Times New Roman"/>
          <w:noProof/>
          <w:szCs w:val="24"/>
        </w:rPr>
        <w:tab/>
        <w:t xml:space="preserve">Nogueira; Matos; Bernardo; Pinto; Lapa; Surra; Fonseca. Char from Spent Tire Rubber: A Potential Adsorbent of Remazol Yellow Dye. </w:t>
      </w:r>
      <w:r w:rsidRPr="00D64C75">
        <w:rPr>
          <w:rFonts w:cs="Times New Roman"/>
          <w:i/>
          <w:iCs/>
          <w:noProof/>
          <w:szCs w:val="24"/>
        </w:rPr>
        <w:t>C — J. Carbon Res.</w:t>
      </w:r>
      <w:r w:rsidRPr="00D64C75">
        <w:rPr>
          <w:rFonts w:cs="Times New Roman"/>
          <w:noProof/>
          <w:szCs w:val="24"/>
        </w:rPr>
        <w:t xml:space="preserve"> </w:t>
      </w:r>
      <w:r w:rsidRPr="00D64C75">
        <w:rPr>
          <w:rFonts w:cs="Times New Roman"/>
          <w:b/>
          <w:bCs/>
          <w:noProof/>
          <w:szCs w:val="24"/>
        </w:rPr>
        <w:t>2019</w:t>
      </w:r>
      <w:r w:rsidRPr="00D64C75">
        <w:rPr>
          <w:rFonts w:cs="Times New Roman"/>
          <w:noProof/>
          <w:szCs w:val="24"/>
        </w:rPr>
        <w:t>. https://doi.org/10.3390/c5040076.</w:t>
      </w:r>
    </w:p>
    <w:p w14:paraId="3A52E4DD"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(88) </w:t>
      </w:r>
      <w:r w:rsidRPr="00D64C75">
        <w:rPr>
          <w:rFonts w:cs="Times New Roman"/>
          <w:noProof/>
          <w:szCs w:val="24"/>
        </w:rPr>
        <w:tab/>
        <w:t xml:space="preserve">López, F. A.; Centeno, T. A.; Rodríguez, O.; Alguacil, F. J. Preparation and Characterization of Activated Carbon from the Char Produced in the Thermolysis of Granulated Scrap Tyres. </w:t>
      </w:r>
      <w:r w:rsidRPr="00D64C75">
        <w:rPr>
          <w:rFonts w:cs="Times New Roman"/>
          <w:i/>
          <w:iCs/>
          <w:noProof/>
          <w:szCs w:val="24"/>
        </w:rPr>
        <w:t>J. Air Waste Manag. Assoc.</w:t>
      </w:r>
      <w:r w:rsidRPr="00D64C75">
        <w:rPr>
          <w:rFonts w:cs="Times New Roman"/>
          <w:noProof/>
          <w:szCs w:val="24"/>
        </w:rPr>
        <w:t xml:space="preserve"> </w:t>
      </w:r>
      <w:r w:rsidRPr="00D64C75">
        <w:rPr>
          <w:rFonts w:cs="Times New Roman"/>
          <w:b/>
          <w:bCs/>
          <w:noProof/>
          <w:szCs w:val="24"/>
        </w:rPr>
        <w:t>2013</w:t>
      </w:r>
      <w:r w:rsidRPr="00D64C75">
        <w:rPr>
          <w:rFonts w:cs="Times New Roman"/>
          <w:noProof/>
          <w:szCs w:val="24"/>
        </w:rPr>
        <w:t xml:space="preserve">. </w:t>
      </w:r>
      <w:r w:rsidRPr="00D64C75">
        <w:rPr>
          <w:rFonts w:cs="Times New Roman"/>
          <w:noProof/>
          <w:szCs w:val="24"/>
        </w:rPr>
        <w:lastRenderedPageBreak/>
        <w:t>https://doi.org/10.1080/10962247.2013.763870.</w:t>
      </w:r>
    </w:p>
    <w:p w14:paraId="1922D891"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(89) </w:t>
      </w:r>
      <w:r w:rsidRPr="00D64C75">
        <w:rPr>
          <w:rFonts w:cs="Times New Roman"/>
          <w:noProof/>
          <w:szCs w:val="24"/>
        </w:rPr>
        <w:tab/>
        <w:t xml:space="preserve">Rutto, H.; Seidigeng, T.; Malise, L. Adsorption of Lead Ions onto Chemically Activated Carbon from Waste Tire Char and Optimization of the Process Using Response Surface Methodology. </w:t>
      </w:r>
      <w:r w:rsidRPr="00D64C75">
        <w:rPr>
          <w:rFonts w:cs="Times New Roman"/>
          <w:i/>
          <w:iCs/>
          <w:noProof/>
          <w:szCs w:val="24"/>
        </w:rPr>
        <w:t>Arch. Environ. Prot.</w:t>
      </w:r>
      <w:r w:rsidRPr="00D64C75">
        <w:rPr>
          <w:rFonts w:cs="Times New Roman"/>
          <w:noProof/>
          <w:szCs w:val="24"/>
        </w:rPr>
        <w:t xml:space="preserve"> </w:t>
      </w:r>
      <w:r w:rsidRPr="00D64C75">
        <w:rPr>
          <w:rFonts w:cs="Times New Roman"/>
          <w:b/>
          <w:bCs/>
          <w:noProof/>
          <w:szCs w:val="24"/>
        </w:rPr>
        <w:t>2019</w:t>
      </w:r>
      <w:r w:rsidRPr="00D64C75">
        <w:rPr>
          <w:rFonts w:cs="Times New Roman"/>
          <w:noProof/>
          <w:szCs w:val="24"/>
        </w:rPr>
        <w:t>. https://doi.org/10.24425/aep.2019.130245.</w:t>
      </w:r>
    </w:p>
    <w:p w14:paraId="68DAE3D4"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(90) </w:t>
      </w:r>
      <w:r w:rsidRPr="00D64C75">
        <w:rPr>
          <w:rFonts w:cs="Times New Roman"/>
          <w:noProof/>
          <w:szCs w:val="24"/>
        </w:rPr>
        <w:tab/>
        <w:t xml:space="preserve">Om Prakash, M.; Raghavendra, G.; Ojha, S.; Panchal, M. Characterization of Porous Activated Carbon Prepared from Arhar Stalks by Single Step Chemical Activation Method. </w:t>
      </w:r>
      <w:r w:rsidRPr="00D64C75">
        <w:rPr>
          <w:rFonts w:cs="Times New Roman"/>
          <w:i/>
          <w:iCs/>
          <w:noProof/>
          <w:szCs w:val="24"/>
        </w:rPr>
        <w:t>Mater. Today Proc.</w:t>
      </w:r>
      <w:r w:rsidRPr="00D64C75">
        <w:rPr>
          <w:rFonts w:cs="Times New Roman"/>
          <w:noProof/>
          <w:szCs w:val="24"/>
        </w:rPr>
        <w:t xml:space="preserve"> </w:t>
      </w:r>
      <w:r w:rsidRPr="00D64C75">
        <w:rPr>
          <w:rFonts w:cs="Times New Roman"/>
          <w:b/>
          <w:bCs/>
          <w:noProof/>
          <w:szCs w:val="24"/>
        </w:rPr>
        <w:t>2020</w:t>
      </w:r>
      <w:r w:rsidRPr="00D64C75">
        <w:rPr>
          <w:rFonts w:cs="Times New Roman"/>
          <w:noProof/>
          <w:szCs w:val="24"/>
        </w:rPr>
        <w:t xml:space="preserve">, </w:t>
      </w:r>
      <w:r w:rsidRPr="00D64C75">
        <w:rPr>
          <w:rFonts w:cs="Times New Roman"/>
          <w:i/>
          <w:iCs/>
          <w:noProof/>
          <w:szCs w:val="24"/>
        </w:rPr>
        <w:t>39</w:t>
      </w:r>
      <w:r w:rsidRPr="00D64C75">
        <w:rPr>
          <w:rFonts w:cs="Times New Roman"/>
          <w:noProof/>
          <w:szCs w:val="24"/>
        </w:rPr>
        <w:t xml:space="preserve"> (xxxx), 1476–1481. https://doi.org/10.1016/j.matpr.2020.05.370.</w:t>
      </w:r>
    </w:p>
    <w:p w14:paraId="30631BDA"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(91) </w:t>
      </w:r>
      <w:r w:rsidRPr="00D64C75">
        <w:rPr>
          <w:rFonts w:cs="Times New Roman"/>
          <w:noProof/>
          <w:szCs w:val="24"/>
        </w:rPr>
        <w:tab/>
        <w:t xml:space="preserve">Khezami, L.; Capart, R. Removal of Chromium(VI) from Aqueous Solution by Activated Carbons: Kinetic and Equilibrium Studies.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2005</w:t>
      </w:r>
      <w:r w:rsidRPr="00D64C75">
        <w:rPr>
          <w:rFonts w:cs="Times New Roman"/>
          <w:noProof/>
          <w:szCs w:val="24"/>
        </w:rPr>
        <w:t>. https://doi.org/10.1016/j.jhazmat.2005.04.012.</w:t>
      </w:r>
    </w:p>
    <w:p w14:paraId="653039E2"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(92) </w:t>
      </w:r>
      <w:r w:rsidRPr="00D64C75">
        <w:rPr>
          <w:rFonts w:cs="Times New Roman"/>
          <w:noProof/>
          <w:szCs w:val="24"/>
        </w:rPr>
        <w:tab/>
        <w:t xml:space="preserve">Abdul Ameer, A. M. Removal of Mixture of Phenolic Compounds from Aqueous Solution by Tire Char Adsorption. </w:t>
      </w:r>
      <w:r w:rsidRPr="00D64C75">
        <w:rPr>
          <w:rFonts w:cs="Times New Roman"/>
          <w:i/>
          <w:iCs/>
          <w:noProof/>
          <w:szCs w:val="24"/>
        </w:rPr>
        <w:t>IOP Conf. Ser. Mater. Sci. Eng.</w:t>
      </w:r>
      <w:r w:rsidRPr="00D64C75">
        <w:rPr>
          <w:rFonts w:cs="Times New Roman"/>
          <w:noProof/>
          <w:szCs w:val="24"/>
        </w:rPr>
        <w:t xml:space="preserve"> </w:t>
      </w:r>
      <w:r w:rsidRPr="00D64C75">
        <w:rPr>
          <w:rFonts w:cs="Times New Roman"/>
          <w:b/>
          <w:bCs/>
          <w:noProof/>
          <w:szCs w:val="24"/>
        </w:rPr>
        <w:t>2019</w:t>
      </w:r>
      <w:r w:rsidRPr="00D64C75">
        <w:rPr>
          <w:rFonts w:cs="Times New Roman"/>
          <w:noProof/>
          <w:szCs w:val="24"/>
        </w:rPr>
        <w:t xml:space="preserve">, </w:t>
      </w:r>
      <w:r w:rsidRPr="00D64C75">
        <w:rPr>
          <w:rFonts w:cs="Times New Roman"/>
          <w:i/>
          <w:iCs/>
          <w:noProof/>
          <w:szCs w:val="24"/>
        </w:rPr>
        <w:t>518</w:t>
      </w:r>
      <w:r w:rsidRPr="00D64C75">
        <w:rPr>
          <w:rFonts w:cs="Times New Roman"/>
          <w:noProof/>
          <w:szCs w:val="24"/>
        </w:rPr>
        <w:t xml:space="preserve"> (6). https://doi.org/10.1088/1757-899X/518/6/062011.</w:t>
      </w:r>
    </w:p>
    <w:p w14:paraId="06297C14"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(93) </w:t>
      </w:r>
      <w:r w:rsidRPr="00D64C75">
        <w:rPr>
          <w:rFonts w:cs="Times New Roman"/>
          <w:noProof/>
          <w:szCs w:val="24"/>
        </w:rPr>
        <w:tab/>
        <w:t xml:space="preserve">Shabaan, O. A.; Jahin, H. S.; Mohamed, G. G. Removal of Anionic and Cationic Dyes from Wastewater by Adsorption Using Multiwall Carbon Nanotubes. </w:t>
      </w:r>
      <w:r w:rsidRPr="00D64C75">
        <w:rPr>
          <w:rFonts w:cs="Times New Roman"/>
          <w:i/>
          <w:iCs/>
          <w:noProof/>
          <w:szCs w:val="24"/>
        </w:rPr>
        <w:t>Arab. J. Chem.</w:t>
      </w:r>
      <w:r w:rsidRPr="00D64C75">
        <w:rPr>
          <w:rFonts w:cs="Times New Roman"/>
          <w:noProof/>
          <w:szCs w:val="24"/>
        </w:rPr>
        <w:t xml:space="preserve"> </w:t>
      </w:r>
      <w:r w:rsidRPr="00D64C75">
        <w:rPr>
          <w:rFonts w:cs="Times New Roman"/>
          <w:b/>
          <w:bCs/>
          <w:noProof/>
          <w:szCs w:val="24"/>
        </w:rPr>
        <w:t>2020</w:t>
      </w:r>
      <w:r w:rsidRPr="00D64C75">
        <w:rPr>
          <w:rFonts w:cs="Times New Roman"/>
          <w:noProof/>
          <w:szCs w:val="24"/>
        </w:rPr>
        <w:t>. https://doi.org/10.1016/j.arabjc.2020.01.010.</w:t>
      </w:r>
    </w:p>
    <w:p w14:paraId="0089D11A"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(94) </w:t>
      </w:r>
      <w:r w:rsidRPr="00D64C75">
        <w:rPr>
          <w:rFonts w:cs="Times New Roman"/>
          <w:noProof/>
          <w:szCs w:val="24"/>
        </w:rPr>
        <w:tab/>
        <w:t xml:space="preserve">Senthil Kumar, P.; Fernando, P. S. A.; Ahmed, R. T.; Srinath, R.; Priyadharshini, M.; Vignesh, A. M.; Thanjiappan, A. EFFECT OF TEMPERATURE ON THE ADSORPTION OF METHYLENE BLUE DYE ONTO SULFURIC ACID–TREATED ORANGE PEEL. </w:t>
      </w:r>
      <w:r w:rsidRPr="00D64C75">
        <w:rPr>
          <w:rFonts w:cs="Times New Roman"/>
          <w:i/>
          <w:iCs/>
          <w:noProof/>
          <w:szCs w:val="24"/>
        </w:rPr>
        <w:t>Chem. Eng. Commun.</w:t>
      </w:r>
      <w:r w:rsidRPr="00D64C75">
        <w:rPr>
          <w:rFonts w:cs="Times New Roman"/>
          <w:noProof/>
          <w:szCs w:val="24"/>
        </w:rPr>
        <w:t xml:space="preserve"> </w:t>
      </w:r>
      <w:r w:rsidRPr="00D64C75">
        <w:rPr>
          <w:rFonts w:cs="Times New Roman"/>
          <w:b/>
          <w:bCs/>
          <w:noProof/>
          <w:szCs w:val="24"/>
        </w:rPr>
        <w:t>2014</w:t>
      </w:r>
      <w:r w:rsidRPr="00D64C75">
        <w:rPr>
          <w:rFonts w:cs="Times New Roman"/>
          <w:noProof/>
          <w:szCs w:val="24"/>
        </w:rPr>
        <w:t>. https://doi.org/10.1080/00986445.2013.819352.</w:t>
      </w:r>
    </w:p>
    <w:p w14:paraId="42279103"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(95) </w:t>
      </w:r>
      <w:r w:rsidRPr="00D64C75">
        <w:rPr>
          <w:rFonts w:cs="Times New Roman"/>
          <w:noProof/>
          <w:szCs w:val="24"/>
        </w:rPr>
        <w:tab/>
        <w:t xml:space="preserve">Kuśmierek, K.; Świątkowski, A.; Kotkowski, T.; Cherbański, R.; Molga, E. Adsorption Properties of Activated Tire Pyrolysis Chars for Phenol and Chlorophenols. </w:t>
      </w:r>
      <w:r w:rsidRPr="00D64C75">
        <w:rPr>
          <w:rFonts w:cs="Times New Roman"/>
          <w:i/>
          <w:iCs/>
          <w:noProof/>
          <w:szCs w:val="24"/>
        </w:rPr>
        <w:t>Chem. Eng. Technol.</w:t>
      </w:r>
      <w:r w:rsidRPr="00D64C75">
        <w:rPr>
          <w:rFonts w:cs="Times New Roman"/>
          <w:noProof/>
          <w:szCs w:val="24"/>
        </w:rPr>
        <w:t xml:space="preserve"> </w:t>
      </w:r>
      <w:r w:rsidRPr="00D64C75">
        <w:rPr>
          <w:rFonts w:cs="Times New Roman"/>
          <w:b/>
          <w:bCs/>
          <w:noProof/>
          <w:szCs w:val="24"/>
        </w:rPr>
        <w:t>2020</w:t>
      </w:r>
      <w:r w:rsidRPr="00D64C75">
        <w:rPr>
          <w:rFonts w:cs="Times New Roman"/>
          <w:noProof/>
          <w:szCs w:val="24"/>
        </w:rPr>
        <w:t xml:space="preserve">, </w:t>
      </w:r>
      <w:r w:rsidRPr="00D64C75">
        <w:rPr>
          <w:rFonts w:cs="Times New Roman"/>
          <w:i/>
          <w:iCs/>
          <w:noProof/>
          <w:szCs w:val="24"/>
        </w:rPr>
        <w:t>43</w:t>
      </w:r>
      <w:r w:rsidRPr="00D64C75">
        <w:rPr>
          <w:rFonts w:cs="Times New Roman"/>
          <w:noProof/>
          <w:szCs w:val="24"/>
        </w:rPr>
        <w:t xml:space="preserve"> (4), 770–780. https://doi.org/10.1002/ceat.201900574.</w:t>
      </w:r>
    </w:p>
    <w:p w14:paraId="02F2ED45"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(96) </w:t>
      </w:r>
      <w:r w:rsidRPr="00D64C75">
        <w:rPr>
          <w:rFonts w:cs="Times New Roman"/>
          <w:noProof/>
          <w:szCs w:val="24"/>
        </w:rPr>
        <w:tab/>
        <w:t xml:space="preserve">Uddin, M. T.; Islam, M. A.; Mahmud, S.; Rukanuzzaman, M. Adsorptive Removal </w:t>
      </w:r>
      <w:r w:rsidRPr="00D64C75">
        <w:rPr>
          <w:rFonts w:cs="Times New Roman"/>
          <w:noProof/>
          <w:szCs w:val="24"/>
        </w:rPr>
        <w:lastRenderedPageBreak/>
        <w:t xml:space="preserve">of Methylene Blue by Tea Waste.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2009</w:t>
      </w:r>
      <w:r w:rsidRPr="00D64C75">
        <w:rPr>
          <w:rFonts w:cs="Times New Roman"/>
          <w:noProof/>
          <w:szCs w:val="24"/>
        </w:rPr>
        <w:t>. https://doi.org/10.1016/j.jhazmat.2008.07.131.</w:t>
      </w:r>
    </w:p>
    <w:p w14:paraId="3C853274"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(97) </w:t>
      </w:r>
      <w:r w:rsidRPr="00D64C75">
        <w:rPr>
          <w:rFonts w:cs="Times New Roman"/>
          <w:noProof/>
          <w:szCs w:val="24"/>
        </w:rPr>
        <w:tab/>
        <w:t xml:space="preserve">Tahiri, S.; Azzi, M.; Messaoudi, A.; Albizane, A.; Bouhria, M.; Alami Younssi, S.; Mabrour, J. Removal of Methylene Blue from Aqueous Solutions by Adsorption on Tanned Solid Wastes. </w:t>
      </w:r>
      <w:r w:rsidRPr="00D64C75">
        <w:rPr>
          <w:rFonts w:cs="Times New Roman"/>
          <w:i/>
          <w:iCs/>
          <w:noProof/>
          <w:szCs w:val="24"/>
        </w:rPr>
        <w:t>J. Am. Leather Chem. Assoc.</w:t>
      </w:r>
      <w:r w:rsidRPr="00D64C75">
        <w:rPr>
          <w:rFonts w:cs="Times New Roman"/>
          <w:noProof/>
          <w:szCs w:val="24"/>
        </w:rPr>
        <w:t xml:space="preserve"> </w:t>
      </w:r>
      <w:r w:rsidRPr="00D64C75">
        <w:rPr>
          <w:rFonts w:cs="Times New Roman"/>
          <w:b/>
          <w:bCs/>
          <w:noProof/>
          <w:szCs w:val="24"/>
        </w:rPr>
        <w:t>2002</w:t>
      </w:r>
      <w:r w:rsidRPr="00D64C75">
        <w:rPr>
          <w:rFonts w:cs="Times New Roman"/>
          <w:noProof/>
          <w:szCs w:val="24"/>
        </w:rPr>
        <w:t>.</w:t>
      </w:r>
    </w:p>
    <w:p w14:paraId="5CED636F"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(98) </w:t>
      </w:r>
      <w:r w:rsidRPr="00D64C75">
        <w:rPr>
          <w:rFonts w:cs="Times New Roman"/>
          <w:noProof/>
          <w:szCs w:val="24"/>
        </w:rPr>
        <w:tab/>
        <w:t xml:space="preserve">de Oliveira Brito, S. M.; Andrade, H. M. C.; Soares, L. F.; de Azevedo, R. P. Brazil Nut Shells as a New Biosorbent to Remove Methylene Blue and Indigo Carmine from Aqueous Solutions.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2010</w:t>
      </w:r>
      <w:r w:rsidRPr="00D64C75">
        <w:rPr>
          <w:rFonts w:cs="Times New Roman"/>
          <w:noProof/>
          <w:szCs w:val="24"/>
        </w:rPr>
        <w:t>. https://doi.org/10.1016/j.jhazmat.2009.09.020.</w:t>
      </w:r>
    </w:p>
    <w:p w14:paraId="1A0C7B42"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(99) </w:t>
      </w:r>
      <w:r w:rsidRPr="00D64C75">
        <w:rPr>
          <w:rFonts w:cs="Times New Roman"/>
          <w:noProof/>
          <w:szCs w:val="24"/>
        </w:rPr>
        <w:tab/>
        <w:t xml:space="preserve">Hameed, B. H.; Krishni, R. R.; Sata, S. A. A Novel Agricultural Waste Adsorbent for the Removal of Cationic Dye from Aqueous Solutions.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2009</w:t>
      </w:r>
      <w:r w:rsidRPr="00D64C75">
        <w:rPr>
          <w:rFonts w:cs="Times New Roman"/>
          <w:noProof/>
          <w:szCs w:val="24"/>
        </w:rPr>
        <w:t>. https://doi.org/10.1016/j.jhazmat.2008.05.036.</w:t>
      </w:r>
    </w:p>
    <w:p w14:paraId="6BE155F6"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(100) </w:t>
      </w:r>
      <w:r w:rsidRPr="00D64C75">
        <w:rPr>
          <w:rFonts w:cs="Times New Roman"/>
          <w:noProof/>
          <w:szCs w:val="24"/>
        </w:rPr>
        <w:tab/>
        <w:t xml:space="preserve">Hameed, B. H.; Mahmoud, D. K.; Ahmad, A. L. Equilibrium Modeling and Kinetic Studies on the Adsorption of Basic Dye by a Low-Cost Adsorbent: Coconut (Cocos Nucifera) Bunch Waste.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2008</w:t>
      </w:r>
      <w:r w:rsidRPr="00D64C75">
        <w:rPr>
          <w:rFonts w:cs="Times New Roman"/>
          <w:noProof/>
          <w:szCs w:val="24"/>
        </w:rPr>
        <w:t>. https://doi.org/10.1016/j.jhazmat.2008.01.034.</w:t>
      </w:r>
    </w:p>
    <w:p w14:paraId="3EABA70B"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(101) </w:t>
      </w:r>
      <w:r w:rsidRPr="00D64C75">
        <w:rPr>
          <w:rFonts w:cs="Times New Roman"/>
          <w:noProof/>
          <w:szCs w:val="24"/>
        </w:rPr>
        <w:tab/>
        <w:t xml:space="preserve">Annadurai, G.; Juang, R. S.; Lee, D. J. Use of Cellulose-Based Wastes for Adsorption of Dyes from Aqueous Solutions. </w:t>
      </w:r>
      <w:r w:rsidRPr="00D64C75">
        <w:rPr>
          <w:rFonts w:cs="Times New Roman"/>
          <w:i/>
          <w:iCs/>
          <w:noProof/>
          <w:szCs w:val="24"/>
        </w:rPr>
        <w:t>J. Hazard. Mater.</w:t>
      </w:r>
      <w:r w:rsidRPr="00D64C75">
        <w:rPr>
          <w:rFonts w:cs="Times New Roman"/>
          <w:noProof/>
          <w:szCs w:val="24"/>
        </w:rPr>
        <w:t xml:space="preserve"> </w:t>
      </w:r>
      <w:r w:rsidRPr="00D64C75">
        <w:rPr>
          <w:rFonts w:cs="Times New Roman"/>
          <w:b/>
          <w:bCs/>
          <w:noProof/>
          <w:szCs w:val="24"/>
        </w:rPr>
        <w:t>2002</w:t>
      </w:r>
      <w:r w:rsidRPr="00D64C75">
        <w:rPr>
          <w:rFonts w:cs="Times New Roman"/>
          <w:noProof/>
          <w:szCs w:val="24"/>
        </w:rPr>
        <w:t>. https://doi.org/10.1016/S0304-3894(02)00017-1.</w:t>
      </w:r>
    </w:p>
    <w:p w14:paraId="5A342165"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(102) </w:t>
      </w:r>
      <w:r w:rsidRPr="00D64C75">
        <w:rPr>
          <w:rFonts w:cs="Times New Roman"/>
          <w:noProof/>
          <w:szCs w:val="24"/>
        </w:rPr>
        <w:tab/>
        <w:t xml:space="preserve">Woolard, C. D.; Strong, J.; Erasmus, C. R. Evaluation of the Use of Modified Coal Ash as a Potential Sorbent for Organic Waste Streams. </w:t>
      </w:r>
      <w:r w:rsidRPr="00D64C75">
        <w:rPr>
          <w:rFonts w:cs="Times New Roman"/>
          <w:i/>
          <w:iCs/>
          <w:noProof/>
          <w:szCs w:val="24"/>
        </w:rPr>
        <w:t>Appl. Geochemistry</w:t>
      </w:r>
      <w:r w:rsidRPr="00D64C75">
        <w:rPr>
          <w:rFonts w:cs="Times New Roman"/>
          <w:noProof/>
          <w:szCs w:val="24"/>
        </w:rPr>
        <w:t xml:space="preserve"> </w:t>
      </w:r>
      <w:r w:rsidRPr="00D64C75">
        <w:rPr>
          <w:rFonts w:cs="Times New Roman"/>
          <w:b/>
          <w:bCs/>
          <w:noProof/>
          <w:szCs w:val="24"/>
        </w:rPr>
        <w:t>2002</w:t>
      </w:r>
      <w:r w:rsidRPr="00D64C75">
        <w:rPr>
          <w:rFonts w:cs="Times New Roman"/>
          <w:noProof/>
          <w:szCs w:val="24"/>
        </w:rPr>
        <w:t>. https://doi.org/10.1016/S0883-2927(02)00057-4.</w:t>
      </w:r>
    </w:p>
    <w:p w14:paraId="1CF1F5B6" w14:textId="77777777" w:rsidR="00D64C75" w:rsidRPr="00D64C75" w:rsidRDefault="00D64C75" w:rsidP="00D64C75">
      <w:pPr>
        <w:widowControl w:val="0"/>
        <w:autoSpaceDE w:val="0"/>
        <w:autoSpaceDN w:val="0"/>
        <w:adjustRightInd w:val="0"/>
        <w:spacing w:line="360" w:lineRule="auto"/>
        <w:ind w:left="640" w:hanging="640"/>
        <w:rPr>
          <w:rFonts w:cs="Times New Roman"/>
          <w:noProof/>
          <w:szCs w:val="24"/>
        </w:rPr>
      </w:pPr>
      <w:r w:rsidRPr="00D64C75">
        <w:rPr>
          <w:rFonts w:cs="Times New Roman"/>
          <w:noProof/>
          <w:szCs w:val="24"/>
        </w:rPr>
        <w:t xml:space="preserve">(103) </w:t>
      </w:r>
      <w:r w:rsidRPr="00D64C75">
        <w:rPr>
          <w:rFonts w:cs="Times New Roman"/>
          <w:noProof/>
          <w:szCs w:val="24"/>
        </w:rPr>
        <w:tab/>
        <w:t xml:space="preserve">Chakrabarti, S.; Dutta, B. K. On the Adsorption and Diffusion of Methylene Blue in Glass Fibers. </w:t>
      </w:r>
      <w:r w:rsidRPr="00D64C75">
        <w:rPr>
          <w:rFonts w:cs="Times New Roman"/>
          <w:i/>
          <w:iCs/>
          <w:noProof/>
          <w:szCs w:val="24"/>
        </w:rPr>
        <w:t>J. Colloid Interface Sci.</w:t>
      </w:r>
      <w:r w:rsidRPr="00D64C75">
        <w:rPr>
          <w:rFonts w:cs="Times New Roman"/>
          <w:noProof/>
          <w:szCs w:val="24"/>
        </w:rPr>
        <w:t xml:space="preserve"> </w:t>
      </w:r>
      <w:r w:rsidRPr="00D64C75">
        <w:rPr>
          <w:rFonts w:cs="Times New Roman"/>
          <w:b/>
          <w:bCs/>
          <w:noProof/>
          <w:szCs w:val="24"/>
        </w:rPr>
        <w:t>2005</w:t>
      </w:r>
      <w:r w:rsidRPr="00D64C75">
        <w:rPr>
          <w:rFonts w:cs="Times New Roman"/>
          <w:noProof/>
          <w:szCs w:val="24"/>
        </w:rPr>
        <w:t>. https://doi.org/10.1016/j.jcis.2005.01.035.</w:t>
      </w:r>
    </w:p>
    <w:p w14:paraId="096C0EAD" w14:textId="77777777" w:rsidR="00D64C75" w:rsidRPr="00D64C75" w:rsidRDefault="00D64C75" w:rsidP="00D64C75">
      <w:pPr>
        <w:widowControl w:val="0"/>
        <w:autoSpaceDE w:val="0"/>
        <w:autoSpaceDN w:val="0"/>
        <w:adjustRightInd w:val="0"/>
        <w:spacing w:line="360" w:lineRule="auto"/>
        <w:ind w:left="640" w:hanging="640"/>
        <w:rPr>
          <w:rFonts w:cs="Times New Roman"/>
          <w:noProof/>
        </w:rPr>
      </w:pPr>
      <w:r w:rsidRPr="00D64C75">
        <w:rPr>
          <w:rFonts w:cs="Times New Roman"/>
          <w:noProof/>
          <w:szCs w:val="24"/>
        </w:rPr>
        <w:t xml:space="preserve">(104) </w:t>
      </w:r>
      <w:r w:rsidRPr="00D64C75">
        <w:rPr>
          <w:rFonts w:cs="Times New Roman"/>
          <w:noProof/>
          <w:szCs w:val="24"/>
        </w:rPr>
        <w:tab/>
        <w:t xml:space="preserve">Kumar, K. V.; Ramamurthi, V.; Sivanesan, S. Modeling the Mechanism Involved during the Sorption of Methylene Blue onto Fly Ash. </w:t>
      </w:r>
      <w:r w:rsidRPr="00D64C75">
        <w:rPr>
          <w:rFonts w:cs="Times New Roman"/>
          <w:i/>
          <w:iCs/>
          <w:noProof/>
          <w:szCs w:val="24"/>
        </w:rPr>
        <w:t>J. Colloid Interface Sci.</w:t>
      </w:r>
      <w:r w:rsidRPr="00D64C75">
        <w:rPr>
          <w:rFonts w:cs="Times New Roman"/>
          <w:noProof/>
          <w:szCs w:val="24"/>
        </w:rPr>
        <w:t xml:space="preserve"> </w:t>
      </w:r>
      <w:r w:rsidRPr="00D64C75">
        <w:rPr>
          <w:rFonts w:cs="Times New Roman"/>
          <w:b/>
          <w:bCs/>
          <w:noProof/>
          <w:szCs w:val="24"/>
        </w:rPr>
        <w:t>2005</w:t>
      </w:r>
      <w:r w:rsidRPr="00D64C75">
        <w:rPr>
          <w:rFonts w:cs="Times New Roman"/>
          <w:noProof/>
          <w:szCs w:val="24"/>
        </w:rPr>
        <w:t>. https://doi.org/10.1016/j.jcis.2004.09.063.</w:t>
      </w:r>
    </w:p>
    <w:p w14:paraId="117BC83C" w14:textId="77777777" w:rsidR="00D64C75" w:rsidRPr="00D64C75" w:rsidRDefault="00D64C75" w:rsidP="00D64C75">
      <w:pPr>
        <w:spacing w:line="360" w:lineRule="auto"/>
        <w:jc w:val="center"/>
        <w:rPr>
          <w:rFonts w:cs="Times New Roman"/>
          <w:b/>
          <w:bCs/>
          <w:szCs w:val="24"/>
        </w:rPr>
      </w:pPr>
      <w:r>
        <w:rPr>
          <w:rFonts w:cs="Times New Roman"/>
          <w:b/>
          <w:bCs/>
          <w:szCs w:val="24"/>
        </w:rPr>
        <w:lastRenderedPageBreak/>
        <w:fldChar w:fldCharType="end"/>
      </w:r>
    </w:p>
    <w:p w14:paraId="54BD60EA" w14:textId="77777777" w:rsidR="00D64C75" w:rsidRPr="003A1FE8" w:rsidRDefault="00D64C75" w:rsidP="001D16D7">
      <w:pPr>
        <w:tabs>
          <w:tab w:val="left" w:pos="1785"/>
        </w:tabs>
        <w:spacing w:line="360" w:lineRule="auto"/>
        <w:jc w:val="both"/>
        <w:rPr>
          <w:szCs w:val="24"/>
        </w:rPr>
      </w:pPr>
    </w:p>
    <w:p w14:paraId="003BD6EA" w14:textId="77777777" w:rsidR="002D2B0C" w:rsidRPr="003A1FE8" w:rsidRDefault="002D2B0C" w:rsidP="001D16D7">
      <w:pPr>
        <w:pStyle w:val="Heading5"/>
        <w:numPr>
          <w:ilvl w:val="0"/>
          <w:numId w:val="0"/>
        </w:numPr>
        <w:spacing w:before="0" w:line="360" w:lineRule="auto"/>
      </w:pPr>
    </w:p>
    <w:sectPr w:rsidR="002D2B0C" w:rsidRPr="003A1FE8" w:rsidSect="00F805B0">
      <w:type w:val="continuous"/>
      <w:pgSz w:w="12240" w:h="15840"/>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Hp" w:date="2021-08-28T07:02:00Z" w:initials="H">
    <w:p w14:paraId="38B4C43D" w14:textId="67471514" w:rsidR="006B08A9" w:rsidRDefault="006B08A9">
      <w:pPr>
        <w:pStyle w:val="CommentText"/>
      </w:pPr>
      <w:r>
        <w:rPr>
          <w:rStyle w:val="CommentReference"/>
        </w:rPr>
        <w:annotationRef/>
      </w:r>
      <w:r>
        <w:t>Reference number should write as a superscript after the “fullstop”  Check this in entire thesis,</w:t>
      </w:r>
    </w:p>
  </w:comment>
  <w:comment w:id="16" w:author="Hp" w:date="2021-08-28T07:05:00Z" w:initials="H">
    <w:p w14:paraId="4957A52E" w14:textId="3F9B4D19" w:rsidR="006B08A9" w:rsidRDefault="006B08A9">
      <w:pPr>
        <w:pStyle w:val="CommentText"/>
      </w:pPr>
      <w:r>
        <w:rPr>
          <w:rStyle w:val="CommentReference"/>
        </w:rPr>
        <w:annotationRef/>
      </w:r>
      <w:r>
        <w:t>Xxx, drainage systems, and energy generation, etc.</w:t>
      </w:r>
    </w:p>
  </w:comment>
  <w:comment w:id="17" w:author="Hp" w:date="2021-08-28T07:07:00Z" w:initials="H">
    <w:p w14:paraId="13BE3B24" w14:textId="3F79266A" w:rsidR="006B08A9" w:rsidRDefault="006B08A9">
      <w:pPr>
        <w:pStyle w:val="CommentText"/>
      </w:pPr>
      <w:r>
        <w:rPr>
          <w:rStyle w:val="CommentReference"/>
        </w:rPr>
        <w:annotationRef/>
      </w:r>
      <w:r>
        <w:t>reaching</w:t>
      </w:r>
    </w:p>
  </w:comment>
  <w:comment w:id="25" w:author="Hp" w:date="2021-08-28T07:16:00Z" w:initials="H">
    <w:p w14:paraId="2A0D7582" w14:textId="2B08CC70" w:rsidR="006B08A9" w:rsidRDefault="006B08A9" w:rsidP="00642EF8">
      <w:pPr>
        <w:pStyle w:val="CommentText"/>
      </w:pPr>
      <w:r>
        <w:rPr>
          <w:rStyle w:val="CommentReference"/>
        </w:rPr>
        <w:annotationRef/>
      </w:r>
      <w:r w:rsidRPr="003A1FE8">
        <w:rPr>
          <w:szCs w:val="24"/>
        </w:rPr>
        <w:t>400</w:t>
      </w:r>
      <w:r>
        <w:rPr>
          <w:szCs w:val="24"/>
        </w:rPr>
        <w:t>-</w:t>
      </w:r>
      <w:r w:rsidRPr="003A1FE8">
        <w:rPr>
          <w:rFonts w:eastAsiaTheme="minorEastAsia"/>
          <w:szCs w:val="24"/>
        </w:rPr>
        <w:t>700</w:t>
      </w:r>
      <w:r>
        <w:rPr>
          <w:rFonts w:eastAsiaTheme="minorEastAsia"/>
          <w:szCs w:val="24"/>
        </w:rPr>
        <w:t xml:space="preserve"> </w:t>
      </w:r>
      <m:oMath>
        <m:r>
          <w:rPr>
            <w:rFonts w:ascii="Cambria Math" w:eastAsiaTheme="minorEastAsia" w:hAnsi="Cambria Math"/>
            <w:szCs w:val="24"/>
          </w:rPr>
          <m:t>℃</m:t>
        </m:r>
      </m:oMath>
      <w:r>
        <w:rPr>
          <w:rFonts w:eastAsiaTheme="minorEastAsia"/>
          <w:szCs w:val="24"/>
        </w:rPr>
        <w:t xml:space="preserve"> .space in b/w value &amp; unit </w:t>
      </w:r>
    </w:p>
  </w:comment>
  <w:comment w:id="41" w:author="Hp" w:date="2021-08-28T07:32:00Z" w:initials="H">
    <w:p w14:paraId="2CD93173" w14:textId="77777777" w:rsidR="006B08A9" w:rsidRDefault="006B08A9">
      <w:pPr>
        <w:pStyle w:val="CommentText"/>
      </w:pPr>
      <w:r>
        <w:rPr>
          <w:rStyle w:val="CommentReference"/>
        </w:rPr>
        <w:annotationRef/>
      </w:r>
      <w:r>
        <w:t xml:space="preserve">Are there any other literature reports available for using pyrolytic char s adsorbent? If yes include them. </w:t>
      </w:r>
    </w:p>
    <w:p w14:paraId="3323A78B" w14:textId="1E9860B6" w:rsidR="006B08A9" w:rsidRDefault="006B08A9">
      <w:pPr>
        <w:pStyle w:val="CommentText"/>
      </w:pPr>
      <w:r>
        <w:t>If No, Why people have not studies this area before? What are the limitations?</w:t>
      </w:r>
    </w:p>
  </w:comment>
  <w:comment w:id="113" w:author="Hp" w:date="2021-08-28T07:46:00Z" w:initials="H">
    <w:p w14:paraId="02DDA719" w14:textId="264802CD" w:rsidR="006B08A9" w:rsidRDefault="006B08A9">
      <w:pPr>
        <w:pStyle w:val="CommentText"/>
      </w:pPr>
      <w:r>
        <w:rPr>
          <w:rStyle w:val="CommentReference"/>
        </w:rPr>
        <w:annotationRef/>
      </w:r>
      <w:r>
        <w:t>Font and font size?</w:t>
      </w:r>
    </w:p>
  </w:comment>
  <w:comment w:id="307" w:author="Hp" w:date="2021-08-30T10:04:00Z" w:initials="H">
    <w:p w14:paraId="1421FC39" w14:textId="77777777" w:rsidR="006B08A9" w:rsidRDefault="006B08A9">
      <w:pPr>
        <w:pStyle w:val="CommentText"/>
      </w:pPr>
      <w:r>
        <w:rPr>
          <w:rStyle w:val="CommentReference"/>
        </w:rPr>
        <w:annotationRef/>
      </w:r>
      <w:r>
        <w:t xml:space="preserve">Is this method previously reported in literature? If not, how did you know acid and base concentration was enough for the demineralization? You have to do an optimization experiment. </w:t>
      </w:r>
    </w:p>
    <w:p w14:paraId="5DEB0E59" w14:textId="452DF452" w:rsidR="006B08A9" w:rsidRDefault="006B08A9">
      <w:pPr>
        <w:pStyle w:val="CommentText"/>
      </w:pPr>
      <w:r>
        <w:t xml:space="preserve">If it is in the previous literature, or you took these concentrations and volumes based on previously reported literature, cite them properly. </w:t>
      </w:r>
    </w:p>
  </w:comment>
  <w:comment w:id="330" w:author="Hp" w:date="2021-08-30T10:20:00Z" w:initials="H">
    <w:p w14:paraId="4D3E2A14" w14:textId="48E911CE" w:rsidR="006B08A9" w:rsidRDefault="006B08A9">
      <w:pPr>
        <w:pStyle w:val="CommentText"/>
      </w:pPr>
      <w:r>
        <w:rPr>
          <w:rStyle w:val="CommentReference"/>
        </w:rPr>
        <w:annotationRef/>
      </w:r>
      <w:r>
        <w:t xml:space="preserve">You have used 3 different MB concentrations with different materials. How did you pick these concentrations. Have you done any concentration dependence study? </w:t>
      </w:r>
    </w:p>
  </w:comment>
  <w:comment w:id="334" w:author="Hp" w:date="2021-08-30T10:47:00Z" w:initials="H">
    <w:p w14:paraId="6963FD86" w14:textId="3601729C" w:rsidR="006B08A9" w:rsidRDefault="006B08A9">
      <w:pPr>
        <w:pStyle w:val="CommentText"/>
      </w:pPr>
      <w:r>
        <w:rPr>
          <w:rStyle w:val="CommentReference"/>
        </w:rPr>
        <w:annotationRef/>
      </w:r>
      <w:r>
        <w:t>Here you are measuring the effect of contact time on MB adsorption. Contact time should be the only variable if you are comparing these materials. Here I noticed that weight of char, and [MB] were changed in each situation</w:t>
      </w:r>
    </w:p>
  </w:comment>
  <w:comment w:id="419" w:author="Hp" w:date="2021-08-30T11:06:00Z" w:initials="H">
    <w:p w14:paraId="44DEFA8D" w14:textId="21329194" w:rsidR="006B08A9" w:rsidRDefault="006B08A9">
      <w:pPr>
        <w:pStyle w:val="CommentText"/>
      </w:pPr>
      <w:r>
        <w:rPr>
          <w:rStyle w:val="CommentReference"/>
        </w:rPr>
        <w:annotationRef/>
      </w:r>
      <w:r>
        <w:t>Write abbreviation with in brackets</w:t>
      </w:r>
    </w:p>
  </w:comment>
  <w:comment w:id="424" w:author="Hp" w:date="2021-08-30T11:14:00Z" w:initials="H">
    <w:p w14:paraId="79229ADE" w14:textId="303E4ED7" w:rsidR="006B08A9" w:rsidRDefault="006B08A9">
      <w:pPr>
        <w:pStyle w:val="CommentText"/>
      </w:pPr>
      <w:r>
        <w:rPr>
          <w:rStyle w:val="CommentReference"/>
        </w:rPr>
        <w:annotationRef/>
      </w:r>
      <w:r>
        <w:t>How about BET isotherm analysis to find the porosity?</w:t>
      </w:r>
    </w:p>
  </w:comment>
  <w:comment w:id="440" w:author="Hp" w:date="2021-08-30T11:33:00Z" w:initials="H">
    <w:p w14:paraId="60EE87AD" w14:textId="0218382B" w:rsidR="006B08A9" w:rsidRDefault="006B08A9">
      <w:pPr>
        <w:pStyle w:val="CommentText"/>
      </w:pPr>
      <w:r>
        <w:rPr>
          <w:rStyle w:val="CommentReference"/>
        </w:rPr>
        <w:annotationRef/>
      </w:r>
      <w:r>
        <w:t xml:space="preserve">Abbreviation should be written within brackets. When you abbreviate any term once you can use the abbreviation. </w:t>
      </w:r>
    </w:p>
  </w:comment>
  <w:comment w:id="453" w:author="Hp" w:date="2021-08-30T11:43:00Z" w:initials="H">
    <w:p w14:paraId="6E5D768F" w14:textId="321DB7CE" w:rsidR="006B08A9" w:rsidRDefault="006B08A9">
      <w:pPr>
        <w:pStyle w:val="CommentText"/>
      </w:pPr>
      <w:r>
        <w:rPr>
          <w:rStyle w:val="CommentReference"/>
        </w:rPr>
        <w:annotationRef/>
      </w:r>
      <w:r>
        <w:t>How can we compare results with different [MB]? For 10 ppm MB 99% dye removal is possible. How about with 50 ppm MB as you used in other one?</w:t>
      </w:r>
    </w:p>
  </w:comment>
  <w:comment w:id="459" w:author="Hp" w:date="2021-08-30T13:27:00Z" w:initials="H">
    <w:p w14:paraId="63908185" w14:textId="6473C840" w:rsidR="006B08A9" w:rsidRDefault="006B08A9">
      <w:pPr>
        <w:pStyle w:val="CommentText"/>
      </w:pPr>
      <w:r>
        <w:rPr>
          <w:rStyle w:val="CommentReference"/>
        </w:rPr>
        <w:annotationRef/>
      </w:r>
      <w:r>
        <w:t>Were you able to measure this with out saturation in UV?</w:t>
      </w:r>
    </w:p>
  </w:comment>
  <w:comment w:id="465" w:author="Hp" w:date="2021-08-30T13:32:00Z" w:initials="H">
    <w:p w14:paraId="21F6BBC7" w14:textId="3FC3B095" w:rsidR="006B08A9" w:rsidRDefault="006B08A9">
      <w:pPr>
        <w:pStyle w:val="CommentText"/>
      </w:pPr>
      <w:r>
        <w:rPr>
          <w:rStyle w:val="CommentReference"/>
        </w:rPr>
        <w:annotationRef/>
      </w:r>
      <w:r>
        <w:t>1.It is not fair to compare these 4 since you have not same [MB] and adsorbent amount. Contact time is not the only variable here. If contact time is the only variable you can compare these 4 data sets.</w:t>
      </w:r>
    </w:p>
    <w:p w14:paraId="734CEB25" w14:textId="77777777" w:rsidR="006B08A9" w:rsidRDefault="006B08A9">
      <w:pPr>
        <w:pStyle w:val="CommentText"/>
      </w:pPr>
    </w:p>
    <w:p w14:paraId="5BA3A586" w14:textId="42C3AB46" w:rsidR="006B08A9" w:rsidRDefault="006B08A9">
      <w:pPr>
        <w:pStyle w:val="CommentText"/>
      </w:pPr>
      <w:r>
        <w:t xml:space="preserve">2. Since you have triplicate the measurements, insert error bars in  the graph. </w:t>
      </w:r>
    </w:p>
  </w:comment>
  <w:comment w:id="474" w:author="Hp" w:date="2021-08-30T13:35:00Z" w:initials="H">
    <w:p w14:paraId="4C3258B1" w14:textId="663DC4BC" w:rsidR="006B08A9" w:rsidRDefault="006B08A9">
      <w:pPr>
        <w:pStyle w:val="CommentText"/>
      </w:pPr>
      <w:r>
        <w:rPr>
          <w:rStyle w:val="CommentReference"/>
        </w:rPr>
        <w:annotationRef/>
      </w:r>
      <w:r>
        <w:t>Font in table should be same as the font in main text. Change other tables accordingly.</w:t>
      </w:r>
    </w:p>
  </w:comment>
  <w:comment w:id="479" w:author="Hp" w:date="2021-08-30T13:38:00Z" w:initials="H">
    <w:p w14:paraId="71CB2580" w14:textId="4CEC67CE" w:rsidR="006B08A9" w:rsidRDefault="006B08A9">
      <w:pPr>
        <w:pStyle w:val="CommentText"/>
      </w:pPr>
      <w:r>
        <w:rPr>
          <w:rStyle w:val="CommentReference"/>
        </w:rPr>
        <w:annotationRef/>
      </w:r>
      <w:r>
        <w:t>Again, to compare these results like this, the only variable should be the pH.</w:t>
      </w:r>
    </w:p>
  </w:comment>
  <w:comment w:id="492" w:author="Hp" w:date="2021-08-30T16:02:00Z" w:initials="H">
    <w:p w14:paraId="73B3D150" w14:textId="3B5DBBC3" w:rsidR="006B08A9" w:rsidRDefault="006B08A9">
      <w:pPr>
        <w:pStyle w:val="CommentText"/>
      </w:pPr>
      <w:r>
        <w:rPr>
          <w:rStyle w:val="CommentReference"/>
        </w:rPr>
        <w:annotationRef/>
      </w:r>
      <w:r>
        <w:t xml:space="preserve">Agin, Temperature is not the only variable. </w:t>
      </w:r>
    </w:p>
  </w:comment>
  <w:comment w:id="501" w:author="Hp" w:date="2021-08-30T16:09:00Z" w:initials="H">
    <w:p w14:paraId="3369EEB3" w14:textId="786B3A21" w:rsidR="006B08A9" w:rsidRDefault="006B08A9">
      <w:pPr>
        <w:pStyle w:val="CommentText"/>
      </w:pPr>
      <w:r>
        <w:rPr>
          <w:rStyle w:val="CommentReference"/>
        </w:rPr>
        <w:annotationRef/>
      </w:r>
      <w:r>
        <w:t>Why not 300 and 400 C?</w:t>
      </w:r>
    </w:p>
  </w:comment>
  <w:comment w:id="503" w:author="Hp" w:date="2021-08-30T16:11:00Z" w:initials="H">
    <w:p w14:paraId="52273143" w14:textId="6ED2232E" w:rsidR="006B08A9" w:rsidRDefault="006B08A9">
      <w:pPr>
        <w:pStyle w:val="CommentText"/>
      </w:pPr>
      <w:r>
        <w:rPr>
          <w:rStyle w:val="CommentReference"/>
        </w:rPr>
        <w:annotationRef/>
      </w:r>
      <w:r>
        <w:t>What percentage is absorbing after first desoption?</w:t>
      </w:r>
    </w:p>
  </w:comment>
  <w:comment w:id="542" w:author="Hp" w:date="2021-09-06T09:08:00Z" w:initials="H">
    <w:p w14:paraId="19565FC3" w14:textId="17F7656C" w:rsidR="004244F5" w:rsidRDefault="004244F5">
      <w:pPr>
        <w:pStyle w:val="CommentText"/>
      </w:pPr>
      <w:r>
        <w:rPr>
          <w:rStyle w:val="CommentReference"/>
        </w:rPr>
        <w:annotationRef/>
      </w:r>
      <w:r>
        <w:t xml:space="preserve">Compare and contrast your findings with the available literature. How these finding are important compared to available methods. Significance and novelty and importance of the findings </w:t>
      </w:r>
    </w:p>
  </w:comment>
  <w:comment w:id="543" w:author="Hp" w:date="2021-08-30T16:18:00Z" w:initials="H">
    <w:p w14:paraId="0A560328" w14:textId="163D014A" w:rsidR="006B08A9" w:rsidRDefault="006B08A9">
      <w:pPr>
        <w:pStyle w:val="CommentText"/>
      </w:pPr>
      <w:r>
        <w:rPr>
          <w:rStyle w:val="CommentReference"/>
        </w:rPr>
        <w:annotationRef/>
      </w:r>
      <w:r>
        <w:t>How did you select this ratio?</w:t>
      </w:r>
    </w:p>
  </w:comment>
  <w:comment w:id="544" w:author="Hp" w:date="2021-09-06T09:23:00Z" w:initials="H">
    <w:p w14:paraId="5DB3A01F" w14:textId="466281ED" w:rsidR="001D7BEF" w:rsidRDefault="001D7BEF">
      <w:pPr>
        <w:pStyle w:val="CommentText"/>
      </w:pPr>
      <w:r>
        <w:rPr>
          <w:rStyle w:val="CommentReference"/>
        </w:rPr>
        <w:annotationRef/>
      </w:r>
      <w:r>
        <w:t>Be consistence. Eg. Some references have page no. some not. Even if you use a software sometimes it will not give the same format in all references based on the citation you download. In those cases you have to change referencing style manually.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B4C43D" w15:done="0"/>
  <w15:commentEx w15:paraId="4957A52E" w15:done="0"/>
  <w15:commentEx w15:paraId="13BE3B24" w15:done="0"/>
  <w15:commentEx w15:paraId="2A0D7582" w15:done="0"/>
  <w15:commentEx w15:paraId="3323A78B" w15:done="0"/>
  <w15:commentEx w15:paraId="02DDA719" w15:done="0"/>
  <w15:commentEx w15:paraId="5DEB0E59" w15:done="0"/>
  <w15:commentEx w15:paraId="4D3E2A14" w15:done="0"/>
  <w15:commentEx w15:paraId="6963FD86" w15:done="0"/>
  <w15:commentEx w15:paraId="44DEFA8D" w15:done="0"/>
  <w15:commentEx w15:paraId="79229ADE" w15:done="0"/>
  <w15:commentEx w15:paraId="60EE87AD" w15:done="0"/>
  <w15:commentEx w15:paraId="6E5D768F" w15:done="0"/>
  <w15:commentEx w15:paraId="63908185" w15:done="0"/>
  <w15:commentEx w15:paraId="5BA3A586" w15:done="0"/>
  <w15:commentEx w15:paraId="4C3258B1" w15:done="0"/>
  <w15:commentEx w15:paraId="71CB2580" w15:done="0"/>
  <w15:commentEx w15:paraId="73B3D150" w15:done="0"/>
  <w15:commentEx w15:paraId="3369EEB3" w15:done="0"/>
  <w15:commentEx w15:paraId="52273143" w15:done="0"/>
  <w15:commentEx w15:paraId="19565FC3" w15:done="0"/>
  <w15:commentEx w15:paraId="0A560328" w15:done="0"/>
  <w15:commentEx w15:paraId="5DB3A01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BAB7F9" w14:textId="77777777" w:rsidR="00DF6C48" w:rsidRDefault="00DF6C48">
      <w:pPr>
        <w:spacing w:after="0" w:line="240" w:lineRule="auto"/>
      </w:pPr>
      <w:r>
        <w:separator/>
      </w:r>
    </w:p>
  </w:endnote>
  <w:endnote w:type="continuationSeparator" w:id="0">
    <w:p w14:paraId="5D73869C" w14:textId="77777777" w:rsidR="00DF6C48" w:rsidRDefault="00DF6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altName w:val="Nirmala UI"/>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9014392"/>
      <w:docPartObj>
        <w:docPartGallery w:val="Page Numbers (Bottom of Page)"/>
        <w:docPartUnique/>
      </w:docPartObj>
    </w:sdtPr>
    <w:sdtEndPr>
      <w:rPr>
        <w:noProof/>
      </w:rPr>
    </w:sdtEndPr>
    <w:sdtContent>
      <w:p w14:paraId="08B83FEF" w14:textId="23491206" w:rsidR="006B08A9" w:rsidRPr="00FA62E2" w:rsidRDefault="006B08A9">
        <w:pPr>
          <w:pStyle w:val="Footer"/>
          <w:jc w:val="center"/>
        </w:pPr>
        <w:r w:rsidRPr="00FA62E2">
          <w:fldChar w:fldCharType="begin"/>
        </w:r>
        <w:r w:rsidRPr="00FA62E2">
          <w:instrText xml:space="preserve"> PAGE   \* MERGEFORMAT </w:instrText>
        </w:r>
        <w:r w:rsidRPr="00FA62E2">
          <w:fldChar w:fldCharType="separate"/>
        </w:r>
        <w:r w:rsidR="00103F4E">
          <w:rPr>
            <w:noProof/>
          </w:rPr>
          <w:t>1</w:t>
        </w:r>
        <w:r w:rsidRPr="00FA62E2">
          <w:rPr>
            <w:noProof/>
          </w:rPr>
          <w:fldChar w:fldCharType="end"/>
        </w:r>
      </w:p>
    </w:sdtContent>
  </w:sdt>
  <w:p w14:paraId="1F7973BE" w14:textId="77777777" w:rsidR="006B08A9" w:rsidRDefault="006B08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1A6097" w14:textId="77777777" w:rsidR="00DF6C48" w:rsidRDefault="00DF6C48">
      <w:pPr>
        <w:spacing w:after="0" w:line="240" w:lineRule="auto"/>
      </w:pPr>
      <w:r>
        <w:separator/>
      </w:r>
    </w:p>
  </w:footnote>
  <w:footnote w:type="continuationSeparator" w:id="0">
    <w:p w14:paraId="261DEBF1" w14:textId="77777777" w:rsidR="00DF6C48" w:rsidRDefault="00DF6C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B80F72"/>
    <w:multiLevelType w:val="hybridMultilevel"/>
    <w:tmpl w:val="ED92A56C"/>
    <w:lvl w:ilvl="0" w:tplc="04090001">
      <w:start w:val="1"/>
      <w:numFmt w:val="bullet"/>
      <w:lvlText w:val=""/>
      <w:lvlJc w:val="left"/>
      <w:pPr>
        <w:ind w:left="6840" w:hanging="360"/>
      </w:pPr>
      <w:rPr>
        <w:rFonts w:ascii="Symbol" w:hAnsi="Symbol"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1" w15:restartNumberingAfterBreak="0">
    <w:nsid w:val="1419317C"/>
    <w:multiLevelType w:val="hybridMultilevel"/>
    <w:tmpl w:val="53B604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1545306C"/>
    <w:multiLevelType w:val="hybridMultilevel"/>
    <w:tmpl w:val="B860E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4F46C8"/>
    <w:multiLevelType w:val="hybridMultilevel"/>
    <w:tmpl w:val="41247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353BDB"/>
    <w:multiLevelType w:val="hybridMultilevel"/>
    <w:tmpl w:val="E934F572"/>
    <w:lvl w:ilvl="0" w:tplc="D54087B6">
      <w:start w:val="1"/>
      <w:numFmt w:val="bullet"/>
      <w:lvlText w:val="•"/>
      <w:lvlJc w:val="left"/>
      <w:pPr>
        <w:tabs>
          <w:tab w:val="num" w:pos="720"/>
        </w:tabs>
        <w:ind w:left="720" w:hanging="360"/>
      </w:pPr>
      <w:rPr>
        <w:rFonts w:ascii="Arial" w:hAnsi="Arial" w:hint="default"/>
      </w:rPr>
    </w:lvl>
    <w:lvl w:ilvl="1" w:tplc="BF70CE3C" w:tentative="1">
      <w:start w:val="1"/>
      <w:numFmt w:val="bullet"/>
      <w:lvlText w:val="•"/>
      <w:lvlJc w:val="left"/>
      <w:pPr>
        <w:tabs>
          <w:tab w:val="num" w:pos="1440"/>
        </w:tabs>
        <w:ind w:left="1440" w:hanging="360"/>
      </w:pPr>
      <w:rPr>
        <w:rFonts w:ascii="Arial" w:hAnsi="Arial" w:hint="default"/>
      </w:rPr>
    </w:lvl>
    <w:lvl w:ilvl="2" w:tplc="7FBA9284" w:tentative="1">
      <w:start w:val="1"/>
      <w:numFmt w:val="bullet"/>
      <w:lvlText w:val="•"/>
      <w:lvlJc w:val="left"/>
      <w:pPr>
        <w:tabs>
          <w:tab w:val="num" w:pos="2160"/>
        </w:tabs>
        <w:ind w:left="2160" w:hanging="360"/>
      </w:pPr>
      <w:rPr>
        <w:rFonts w:ascii="Arial" w:hAnsi="Arial" w:hint="default"/>
      </w:rPr>
    </w:lvl>
    <w:lvl w:ilvl="3" w:tplc="7B8ABEDE" w:tentative="1">
      <w:start w:val="1"/>
      <w:numFmt w:val="bullet"/>
      <w:lvlText w:val="•"/>
      <w:lvlJc w:val="left"/>
      <w:pPr>
        <w:tabs>
          <w:tab w:val="num" w:pos="2880"/>
        </w:tabs>
        <w:ind w:left="2880" w:hanging="360"/>
      </w:pPr>
      <w:rPr>
        <w:rFonts w:ascii="Arial" w:hAnsi="Arial" w:hint="default"/>
      </w:rPr>
    </w:lvl>
    <w:lvl w:ilvl="4" w:tplc="D4A2E410" w:tentative="1">
      <w:start w:val="1"/>
      <w:numFmt w:val="bullet"/>
      <w:lvlText w:val="•"/>
      <w:lvlJc w:val="left"/>
      <w:pPr>
        <w:tabs>
          <w:tab w:val="num" w:pos="3600"/>
        </w:tabs>
        <w:ind w:left="3600" w:hanging="360"/>
      </w:pPr>
      <w:rPr>
        <w:rFonts w:ascii="Arial" w:hAnsi="Arial" w:hint="default"/>
      </w:rPr>
    </w:lvl>
    <w:lvl w:ilvl="5" w:tplc="CF8A8928" w:tentative="1">
      <w:start w:val="1"/>
      <w:numFmt w:val="bullet"/>
      <w:lvlText w:val="•"/>
      <w:lvlJc w:val="left"/>
      <w:pPr>
        <w:tabs>
          <w:tab w:val="num" w:pos="4320"/>
        </w:tabs>
        <w:ind w:left="4320" w:hanging="360"/>
      </w:pPr>
      <w:rPr>
        <w:rFonts w:ascii="Arial" w:hAnsi="Arial" w:hint="default"/>
      </w:rPr>
    </w:lvl>
    <w:lvl w:ilvl="6" w:tplc="6C2A0FA6" w:tentative="1">
      <w:start w:val="1"/>
      <w:numFmt w:val="bullet"/>
      <w:lvlText w:val="•"/>
      <w:lvlJc w:val="left"/>
      <w:pPr>
        <w:tabs>
          <w:tab w:val="num" w:pos="5040"/>
        </w:tabs>
        <w:ind w:left="5040" w:hanging="360"/>
      </w:pPr>
      <w:rPr>
        <w:rFonts w:ascii="Arial" w:hAnsi="Arial" w:hint="default"/>
      </w:rPr>
    </w:lvl>
    <w:lvl w:ilvl="7" w:tplc="C66A7FF2" w:tentative="1">
      <w:start w:val="1"/>
      <w:numFmt w:val="bullet"/>
      <w:lvlText w:val="•"/>
      <w:lvlJc w:val="left"/>
      <w:pPr>
        <w:tabs>
          <w:tab w:val="num" w:pos="5760"/>
        </w:tabs>
        <w:ind w:left="5760" w:hanging="360"/>
      </w:pPr>
      <w:rPr>
        <w:rFonts w:ascii="Arial" w:hAnsi="Arial" w:hint="default"/>
      </w:rPr>
    </w:lvl>
    <w:lvl w:ilvl="8" w:tplc="0D166D9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AB6A9B"/>
    <w:multiLevelType w:val="hybridMultilevel"/>
    <w:tmpl w:val="22D23F50"/>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41A64F2E"/>
    <w:multiLevelType w:val="multilevel"/>
    <w:tmpl w:val="ACACEB8C"/>
    <w:lvl w:ilvl="0">
      <w:start w:val="1"/>
      <w:numFmt w:val="decimal"/>
      <w:lvlText w:val="%1"/>
      <w:lvlJc w:val="left"/>
      <w:pPr>
        <w:ind w:left="432" w:hanging="432"/>
      </w:pPr>
    </w:lvl>
    <w:lvl w:ilvl="1">
      <w:start w:val="1"/>
      <w:numFmt w:val="decimal"/>
      <w:lvlText w:val="%1.%2"/>
      <w:lvlJc w:val="left"/>
      <w:pPr>
        <w:ind w:left="1206" w:hanging="576"/>
      </w:pPr>
    </w:lvl>
    <w:lvl w:ilvl="2">
      <w:start w:val="1"/>
      <w:numFmt w:val="decimal"/>
      <w:lvlText w:val="%1.%2.%3"/>
      <w:lvlJc w:val="left"/>
      <w:pPr>
        <w:ind w:left="1440" w:hanging="720"/>
      </w:pPr>
    </w:lvl>
    <w:lvl w:ilvl="3">
      <w:start w:val="1"/>
      <w:numFmt w:val="decimal"/>
      <w:lvlText w:val="%1.%2.%3.%4"/>
      <w:lvlJc w:val="left"/>
      <w:pPr>
        <w:ind w:left="864" w:hanging="864"/>
      </w:pPr>
    </w:lvl>
    <w:lvl w:ilvl="4">
      <w:start w:val="1"/>
      <w:numFmt w:val="decimal"/>
      <w:lvlText w:val="%1.%2.%3.%4.%5"/>
      <w:lvlJc w:val="left"/>
      <w:pPr>
        <w:ind w:left="1008" w:hanging="100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29B7255"/>
    <w:multiLevelType w:val="hybridMultilevel"/>
    <w:tmpl w:val="C8B8D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9327DE"/>
    <w:multiLevelType w:val="hybridMultilevel"/>
    <w:tmpl w:val="70328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F83ABD"/>
    <w:multiLevelType w:val="multilevel"/>
    <w:tmpl w:val="347E26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8081C66"/>
    <w:multiLevelType w:val="hybridMultilevel"/>
    <w:tmpl w:val="449A2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743D9E"/>
    <w:multiLevelType w:val="hybridMultilevel"/>
    <w:tmpl w:val="2AC0621E"/>
    <w:lvl w:ilvl="0" w:tplc="A0EE7958">
      <w:start w:val="1"/>
      <w:numFmt w:val="bullet"/>
      <w:lvlText w:val="•"/>
      <w:lvlJc w:val="left"/>
      <w:pPr>
        <w:tabs>
          <w:tab w:val="num" w:pos="720"/>
        </w:tabs>
        <w:ind w:left="720" w:hanging="360"/>
      </w:pPr>
      <w:rPr>
        <w:rFonts w:ascii="Arial" w:hAnsi="Arial" w:hint="default"/>
      </w:rPr>
    </w:lvl>
    <w:lvl w:ilvl="1" w:tplc="C5280F92" w:tentative="1">
      <w:start w:val="1"/>
      <w:numFmt w:val="bullet"/>
      <w:lvlText w:val="•"/>
      <w:lvlJc w:val="left"/>
      <w:pPr>
        <w:tabs>
          <w:tab w:val="num" w:pos="1440"/>
        </w:tabs>
        <w:ind w:left="1440" w:hanging="360"/>
      </w:pPr>
      <w:rPr>
        <w:rFonts w:ascii="Arial" w:hAnsi="Arial" w:hint="default"/>
      </w:rPr>
    </w:lvl>
    <w:lvl w:ilvl="2" w:tplc="A9861FF4" w:tentative="1">
      <w:start w:val="1"/>
      <w:numFmt w:val="bullet"/>
      <w:lvlText w:val="•"/>
      <w:lvlJc w:val="left"/>
      <w:pPr>
        <w:tabs>
          <w:tab w:val="num" w:pos="2160"/>
        </w:tabs>
        <w:ind w:left="2160" w:hanging="360"/>
      </w:pPr>
      <w:rPr>
        <w:rFonts w:ascii="Arial" w:hAnsi="Arial" w:hint="default"/>
      </w:rPr>
    </w:lvl>
    <w:lvl w:ilvl="3" w:tplc="1E2CD5A4" w:tentative="1">
      <w:start w:val="1"/>
      <w:numFmt w:val="bullet"/>
      <w:lvlText w:val="•"/>
      <w:lvlJc w:val="left"/>
      <w:pPr>
        <w:tabs>
          <w:tab w:val="num" w:pos="2880"/>
        </w:tabs>
        <w:ind w:left="2880" w:hanging="360"/>
      </w:pPr>
      <w:rPr>
        <w:rFonts w:ascii="Arial" w:hAnsi="Arial" w:hint="default"/>
      </w:rPr>
    </w:lvl>
    <w:lvl w:ilvl="4" w:tplc="A7BC825E" w:tentative="1">
      <w:start w:val="1"/>
      <w:numFmt w:val="bullet"/>
      <w:lvlText w:val="•"/>
      <w:lvlJc w:val="left"/>
      <w:pPr>
        <w:tabs>
          <w:tab w:val="num" w:pos="3600"/>
        </w:tabs>
        <w:ind w:left="3600" w:hanging="360"/>
      </w:pPr>
      <w:rPr>
        <w:rFonts w:ascii="Arial" w:hAnsi="Arial" w:hint="default"/>
      </w:rPr>
    </w:lvl>
    <w:lvl w:ilvl="5" w:tplc="D1089594" w:tentative="1">
      <w:start w:val="1"/>
      <w:numFmt w:val="bullet"/>
      <w:lvlText w:val="•"/>
      <w:lvlJc w:val="left"/>
      <w:pPr>
        <w:tabs>
          <w:tab w:val="num" w:pos="4320"/>
        </w:tabs>
        <w:ind w:left="4320" w:hanging="360"/>
      </w:pPr>
      <w:rPr>
        <w:rFonts w:ascii="Arial" w:hAnsi="Arial" w:hint="default"/>
      </w:rPr>
    </w:lvl>
    <w:lvl w:ilvl="6" w:tplc="D7C2DC58" w:tentative="1">
      <w:start w:val="1"/>
      <w:numFmt w:val="bullet"/>
      <w:lvlText w:val="•"/>
      <w:lvlJc w:val="left"/>
      <w:pPr>
        <w:tabs>
          <w:tab w:val="num" w:pos="5040"/>
        </w:tabs>
        <w:ind w:left="5040" w:hanging="360"/>
      </w:pPr>
      <w:rPr>
        <w:rFonts w:ascii="Arial" w:hAnsi="Arial" w:hint="default"/>
      </w:rPr>
    </w:lvl>
    <w:lvl w:ilvl="7" w:tplc="9BC6A598" w:tentative="1">
      <w:start w:val="1"/>
      <w:numFmt w:val="bullet"/>
      <w:lvlText w:val="•"/>
      <w:lvlJc w:val="left"/>
      <w:pPr>
        <w:tabs>
          <w:tab w:val="num" w:pos="5760"/>
        </w:tabs>
        <w:ind w:left="5760" w:hanging="360"/>
      </w:pPr>
      <w:rPr>
        <w:rFonts w:ascii="Arial" w:hAnsi="Arial" w:hint="default"/>
      </w:rPr>
    </w:lvl>
    <w:lvl w:ilvl="8" w:tplc="5DA4F33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E4C00EF"/>
    <w:multiLevelType w:val="hybridMultilevel"/>
    <w:tmpl w:val="D66223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681551"/>
    <w:multiLevelType w:val="hybridMultilevel"/>
    <w:tmpl w:val="F5F8EE76"/>
    <w:lvl w:ilvl="0" w:tplc="CC300958">
      <w:start w:val="1"/>
      <w:numFmt w:val="bullet"/>
      <w:lvlText w:val="•"/>
      <w:lvlJc w:val="left"/>
      <w:pPr>
        <w:tabs>
          <w:tab w:val="num" w:pos="720"/>
        </w:tabs>
        <w:ind w:left="720" w:hanging="360"/>
      </w:pPr>
      <w:rPr>
        <w:rFonts w:ascii="Arial" w:hAnsi="Arial" w:hint="default"/>
      </w:rPr>
    </w:lvl>
    <w:lvl w:ilvl="1" w:tplc="CFD0EDFE" w:tentative="1">
      <w:start w:val="1"/>
      <w:numFmt w:val="bullet"/>
      <w:lvlText w:val="•"/>
      <w:lvlJc w:val="left"/>
      <w:pPr>
        <w:tabs>
          <w:tab w:val="num" w:pos="1440"/>
        </w:tabs>
        <w:ind w:left="1440" w:hanging="360"/>
      </w:pPr>
      <w:rPr>
        <w:rFonts w:ascii="Arial" w:hAnsi="Arial" w:hint="default"/>
      </w:rPr>
    </w:lvl>
    <w:lvl w:ilvl="2" w:tplc="C8A62EBA" w:tentative="1">
      <w:start w:val="1"/>
      <w:numFmt w:val="bullet"/>
      <w:lvlText w:val="•"/>
      <w:lvlJc w:val="left"/>
      <w:pPr>
        <w:tabs>
          <w:tab w:val="num" w:pos="2160"/>
        </w:tabs>
        <w:ind w:left="2160" w:hanging="360"/>
      </w:pPr>
      <w:rPr>
        <w:rFonts w:ascii="Arial" w:hAnsi="Arial" w:hint="default"/>
      </w:rPr>
    </w:lvl>
    <w:lvl w:ilvl="3" w:tplc="25C0B5DE" w:tentative="1">
      <w:start w:val="1"/>
      <w:numFmt w:val="bullet"/>
      <w:lvlText w:val="•"/>
      <w:lvlJc w:val="left"/>
      <w:pPr>
        <w:tabs>
          <w:tab w:val="num" w:pos="2880"/>
        </w:tabs>
        <w:ind w:left="2880" w:hanging="360"/>
      </w:pPr>
      <w:rPr>
        <w:rFonts w:ascii="Arial" w:hAnsi="Arial" w:hint="default"/>
      </w:rPr>
    </w:lvl>
    <w:lvl w:ilvl="4" w:tplc="7E70FB48" w:tentative="1">
      <w:start w:val="1"/>
      <w:numFmt w:val="bullet"/>
      <w:lvlText w:val="•"/>
      <w:lvlJc w:val="left"/>
      <w:pPr>
        <w:tabs>
          <w:tab w:val="num" w:pos="3600"/>
        </w:tabs>
        <w:ind w:left="3600" w:hanging="360"/>
      </w:pPr>
      <w:rPr>
        <w:rFonts w:ascii="Arial" w:hAnsi="Arial" w:hint="default"/>
      </w:rPr>
    </w:lvl>
    <w:lvl w:ilvl="5" w:tplc="AF0E4F2C" w:tentative="1">
      <w:start w:val="1"/>
      <w:numFmt w:val="bullet"/>
      <w:lvlText w:val="•"/>
      <w:lvlJc w:val="left"/>
      <w:pPr>
        <w:tabs>
          <w:tab w:val="num" w:pos="4320"/>
        </w:tabs>
        <w:ind w:left="4320" w:hanging="360"/>
      </w:pPr>
      <w:rPr>
        <w:rFonts w:ascii="Arial" w:hAnsi="Arial" w:hint="default"/>
      </w:rPr>
    </w:lvl>
    <w:lvl w:ilvl="6" w:tplc="A404BF06" w:tentative="1">
      <w:start w:val="1"/>
      <w:numFmt w:val="bullet"/>
      <w:lvlText w:val="•"/>
      <w:lvlJc w:val="left"/>
      <w:pPr>
        <w:tabs>
          <w:tab w:val="num" w:pos="5040"/>
        </w:tabs>
        <w:ind w:left="5040" w:hanging="360"/>
      </w:pPr>
      <w:rPr>
        <w:rFonts w:ascii="Arial" w:hAnsi="Arial" w:hint="default"/>
      </w:rPr>
    </w:lvl>
    <w:lvl w:ilvl="7" w:tplc="DF902CD4" w:tentative="1">
      <w:start w:val="1"/>
      <w:numFmt w:val="bullet"/>
      <w:lvlText w:val="•"/>
      <w:lvlJc w:val="left"/>
      <w:pPr>
        <w:tabs>
          <w:tab w:val="num" w:pos="5760"/>
        </w:tabs>
        <w:ind w:left="5760" w:hanging="360"/>
      </w:pPr>
      <w:rPr>
        <w:rFonts w:ascii="Arial" w:hAnsi="Arial" w:hint="default"/>
      </w:rPr>
    </w:lvl>
    <w:lvl w:ilvl="8" w:tplc="2AEAA54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69C65FE"/>
    <w:multiLevelType w:val="hybridMultilevel"/>
    <w:tmpl w:val="0D26C7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67D77955"/>
    <w:multiLevelType w:val="hybridMultilevel"/>
    <w:tmpl w:val="EE443B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67FF752C"/>
    <w:multiLevelType w:val="hybridMultilevel"/>
    <w:tmpl w:val="E466A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2F784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790B7B5B"/>
    <w:multiLevelType w:val="hybridMultilevel"/>
    <w:tmpl w:val="2F9CE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7"/>
  </w:num>
  <w:num w:numId="3">
    <w:abstractNumId w:val="2"/>
  </w:num>
  <w:num w:numId="4">
    <w:abstractNumId w:val="18"/>
  </w:num>
  <w:num w:numId="5">
    <w:abstractNumId w:val="8"/>
  </w:num>
  <w:num w:numId="6">
    <w:abstractNumId w:val="13"/>
  </w:num>
  <w:num w:numId="7">
    <w:abstractNumId w:val="11"/>
  </w:num>
  <w:num w:numId="8">
    <w:abstractNumId w:val="4"/>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3"/>
  </w:num>
  <w:num w:numId="13">
    <w:abstractNumId w:val="1"/>
  </w:num>
  <w:num w:numId="14">
    <w:abstractNumId w:val="10"/>
  </w:num>
  <w:num w:numId="15">
    <w:abstractNumId w:val="12"/>
  </w:num>
  <w:num w:numId="16">
    <w:abstractNumId w:val="9"/>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num>
  <w:num w:numId="25">
    <w:abstractNumId w:val="15"/>
  </w:num>
  <w:num w:numId="26">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p">
    <w15:presenceInfo w15:providerId="Windows Live" w15:userId="cb852c4a4948d8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YyMTM2sjAyNzS2tDRW0lEKTi0uzszPAykwrAUA+JcOpiwAAAA="/>
  </w:docVars>
  <w:rsids>
    <w:rsidRoot w:val="003A1FE8"/>
    <w:rsid w:val="00015A86"/>
    <w:rsid w:val="000168DE"/>
    <w:rsid w:val="000354D1"/>
    <w:rsid w:val="00045AB6"/>
    <w:rsid w:val="00054BAB"/>
    <w:rsid w:val="00064847"/>
    <w:rsid w:val="00073DA0"/>
    <w:rsid w:val="000779B7"/>
    <w:rsid w:val="0009027E"/>
    <w:rsid w:val="000A2AE2"/>
    <w:rsid w:val="000A2DA1"/>
    <w:rsid w:val="000A4BE7"/>
    <w:rsid w:val="000B0C65"/>
    <w:rsid w:val="000B5C99"/>
    <w:rsid w:val="000B752A"/>
    <w:rsid w:val="000D66DA"/>
    <w:rsid w:val="000E18B9"/>
    <w:rsid w:val="000E7135"/>
    <w:rsid w:val="000F3910"/>
    <w:rsid w:val="000F5314"/>
    <w:rsid w:val="000F5E20"/>
    <w:rsid w:val="00103F4E"/>
    <w:rsid w:val="00106131"/>
    <w:rsid w:val="00107B34"/>
    <w:rsid w:val="00116DBC"/>
    <w:rsid w:val="0012439F"/>
    <w:rsid w:val="00124E38"/>
    <w:rsid w:val="00131B03"/>
    <w:rsid w:val="00142B5C"/>
    <w:rsid w:val="00144560"/>
    <w:rsid w:val="00144CC6"/>
    <w:rsid w:val="0015163E"/>
    <w:rsid w:val="001537EF"/>
    <w:rsid w:val="00153941"/>
    <w:rsid w:val="001558F5"/>
    <w:rsid w:val="00157C0D"/>
    <w:rsid w:val="001669DE"/>
    <w:rsid w:val="001679C7"/>
    <w:rsid w:val="00170095"/>
    <w:rsid w:val="0018639A"/>
    <w:rsid w:val="0019042D"/>
    <w:rsid w:val="00191208"/>
    <w:rsid w:val="001952C9"/>
    <w:rsid w:val="001A0B42"/>
    <w:rsid w:val="001A77B9"/>
    <w:rsid w:val="001B0A73"/>
    <w:rsid w:val="001B304D"/>
    <w:rsid w:val="001B7B78"/>
    <w:rsid w:val="001C0834"/>
    <w:rsid w:val="001C0ECC"/>
    <w:rsid w:val="001C74DF"/>
    <w:rsid w:val="001D104E"/>
    <w:rsid w:val="001D16D7"/>
    <w:rsid w:val="001D1D73"/>
    <w:rsid w:val="001D2452"/>
    <w:rsid w:val="001D40AF"/>
    <w:rsid w:val="001D7BEF"/>
    <w:rsid w:val="001E01E1"/>
    <w:rsid w:val="001E0717"/>
    <w:rsid w:val="001E255C"/>
    <w:rsid w:val="001E493C"/>
    <w:rsid w:val="001E6F12"/>
    <w:rsid w:val="001F1644"/>
    <w:rsid w:val="001F56F2"/>
    <w:rsid w:val="00201CF2"/>
    <w:rsid w:val="00203C85"/>
    <w:rsid w:val="00207660"/>
    <w:rsid w:val="00217420"/>
    <w:rsid w:val="00221DEE"/>
    <w:rsid w:val="002358FC"/>
    <w:rsid w:val="002421E3"/>
    <w:rsid w:val="002502E5"/>
    <w:rsid w:val="002554E8"/>
    <w:rsid w:val="00264F16"/>
    <w:rsid w:val="00267684"/>
    <w:rsid w:val="002700D6"/>
    <w:rsid w:val="00271CEC"/>
    <w:rsid w:val="00274B11"/>
    <w:rsid w:val="0028471C"/>
    <w:rsid w:val="0029692B"/>
    <w:rsid w:val="002B5ECD"/>
    <w:rsid w:val="002B7C24"/>
    <w:rsid w:val="002D2B0C"/>
    <w:rsid w:val="002D5014"/>
    <w:rsid w:val="002E4B23"/>
    <w:rsid w:val="002E62FD"/>
    <w:rsid w:val="002F16A9"/>
    <w:rsid w:val="002F1DBC"/>
    <w:rsid w:val="002F6371"/>
    <w:rsid w:val="00301C88"/>
    <w:rsid w:val="00317765"/>
    <w:rsid w:val="003211DB"/>
    <w:rsid w:val="00322740"/>
    <w:rsid w:val="0032490A"/>
    <w:rsid w:val="00327298"/>
    <w:rsid w:val="00330006"/>
    <w:rsid w:val="00351992"/>
    <w:rsid w:val="003525FA"/>
    <w:rsid w:val="003559FB"/>
    <w:rsid w:val="003613D9"/>
    <w:rsid w:val="0036651C"/>
    <w:rsid w:val="00372B62"/>
    <w:rsid w:val="00381C67"/>
    <w:rsid w:val="0038509B"/>
    <w:rsid w:val="00387606"/>
    <w:rsid w:val="003879E1"/>
    <w:rsid w:val="003936B9"/>
    <w:rsid w:val="00395B5F"/>
    <w:rsid w:val="003A1C54"/>
    <w:rsid w:val="003A1FE8"/>
    <w:rsid w:val="003A2276"/>
    <w:rsid w:val="003A58AB"/>
    <w:rsid w:val="003A7C19"/>
    <w:rsid w:val="003A7F69"/>
    <w:rsid w:val="003B6685"/>
    <w:rsid w:val="003B7E87"/>
    <w:rsid w:val="003E01A2"/>
    <w:rsid w:val="003E442C"/>
    <w:rsid w:val="003E5364"/>
    <w:rsid w:val="003E5D93"/>
    <w:rsid w:val="003F0430"/>
    <w:rsid w:val="003F08B6"/>
    <w:rsid w:val="003F3B05"/>
    <w:rsid w:val="003F725F"/>
    <w:rsid w:val="004011DD"/>
    <w:rsid w:val="004043CB"/>
    <w:rsid w:val="00405414"/>
    <w:rsid w:val="0040778E"/>
    <w:rsid w:val="00411639"/>
    <w:rsid w:val="00414C16"/>
    <w:rsid w:val="00416E62"/>
    <w:rsid w:val="00417EE3"/>
    <w:rsid w:val="00420B4A"/>
    <w:rsid w:val="004244F5"/>
    <w:rsid w:val="00430E54"/>
    <w:rsid w:val="00441B90"/>
    <w:rsid w:val="004440F6"/>
    <w:rsid w:val="00447AED"/>
    <w:rsid w:val="004500C7"/>
    <w:rsid w:val="004658D1"/>
    <w:rsid w:val="00465CC1"/>
    <w:rsid w:val="00467B27"/>
    <w:rsid w:val="00482EE8"/>
    <w:rsid w:val="00490A18"/>
    <w:rsid w:val="00491F87"/>
    <w:rsid w:val="004950E2"/>
    <w:rsid w:val="004B32A1"/>
    <w:rsid w:val="004C0898"/>
    <w:rsid w:val="004C2015"/>
    <w:rsid w:val="004E1CF1"/>
    <w:rsid w:val="004E59FE"/>
    <w:rsid w:val="00500CC2"/>
    <w:rsid w:val="005031C3"/>
    <w:rsid w:val="00505EC0"/>
    <w:rsid w:val="00510FCF"/>
    <w:rsid w:val="00512C73"/>
    <w:rsid w:val="005134CC"/>
    <w:rsid w:val="00514EBD"/>
    <w:rsid w:val="00514F74"/>
    <w:rsid w:val="005315F2"/>
    <w:rsid w:val="005378D5"/>
    <w:rsid w:val="00541B7A"/>
    <w:rsid w:val="005453B4"/>
    <w:rsid w:val="00545926"/>
    <w:rsid w:val="005520DA"/>
    <w:rsid w:val="00555CA9"/>
    <w:rsid w:val="00556174"/>
    <w:rsid w:val="0056191D"/>
    <w:rsid w:val="00563DDF"/>
    <w:rsid w:val="00567E1F"/>
    <w:rsid w:val="0057207B"/>
    <w:rsid w:val="00572734"/>
    <w:rsid w:val="00575ED9"/>
    <w:rsid w:val="005765A1"/>
    <w:rsid w:val="00576783"/>
    <w:rsid w:val="0058010E"/>
    <w:rsid w:val="00580D78"/>
    <w:rsid w:val="00584988"/>
    <w:rsid w:val="00586319"/>
    <w:rsid w:val="00594B13"/>
    <w:rsid w:val="005A0395"/>
    <w:rsid w:val="005A03DD"/>
    <w:rsid w:val="005A4833"/>
    <w:rsid w:val="005B3C8A"/>
    <w:rsid w:val="005C5EE8"/>
    <w:rsid w:val="005C6879"/>
    <w:rsid w:val="005E7318"/>
    <w:rsid w:val="005F02B7"/>
    <w:rsid w:val="005F2546"/>
    <w:rsid w:val="005F4713"/>
    <w:rsid w:val="005F4F8F"/>
    <w:rsid w:val="005F719C"/>
    <w:rsid w:val="006029A8"/>
    <w:rsid w:val="00603680"/>
    <w:rsid w:val="006070B4"/>
    <w:rsid w:val="006112E4"/>
    <w:rsid w:val="006116B5"/>
    <w:rsid w:val="006211EC"/>
    <w:rsid w:val="00624777"/>
    <w:rsid w:val="00632412"/>
    <w:rsid w:val="0063438C"/>
    <w:rsid w:val="00635CC4"/>
    <w:rsid w:val="00642EF8"/>
    <w:rsid w:val="006509EC"/>
    <w:rsid w:val="00651925"/>
    <w:rsid w:val="006523FC"/>
    <w:rsid w:val="00660494"/>
    <w:rsid w:val="00663FA6"/>
    <w:rsid w:val="0067012B"/>
    <w:rsid w:val="006722EB"/>
    <w:rsid w:val="00680583"/>
    <w:rsid w:val="00682DD1"/>
    <w:rsid w:val="00691FFB"/>
    <w:rsid w:val="006A0D2B"/>
    <w:rsid w:val="006A2123"/>
    <w:rsid w:val="006B08A9"/>
    <w:rsid w:val="006B08E3"/>
    <w:rsid w:val="006C02F3"/>
    <w:rsid w:val="006C5AA2"/>
    <w:rsid w:val="006D7329"/>
    <w:rsid w:val="006F5802"/>
    <w:rsid w:val="00700C65"/>
    <w:rsid w:val="0071710F"/>
    <w:rsid w:val="0072451D"/>
    <w:rsid w:val="00726CB0"/>
    <w:rsid w:val="00733362"/>
    <w:rsid w:val="00736C1C"/>
    <w:rsid w:val="0074795C"/>
    <w:rsid w:val="00760853"/>
    <w:rsid w:val="00761251"/>
    <w:rsid w:val="00761B07"/>
    <w:rsid w:val="00765CBD"/>
    <w:rsid w:val="00766866"/>
    <w:rsid w:val="00770088"/>
    <w:rsid w:val="00775BD6"/>
    <w:rsid w:val="00782706"/>
    <w:rsid w:val="00792C13"/>
    <w:rsid w:val="007955A0"/>
    <w:rsid w:val="007B0102"/>
    <w:rsid w:val="007B03FA"/>
    <w:rsid w:val="007D12E1"/>
    <w:rsid w:val="007D7DB2"/>
    <w:rsid w:val="007E15AB"/>
    <w:rsid w:val="007E4B2F"/>
    <w:rsid w:val="007E6929"/>
    <w:rsid w:val="007E7AAB"/>
    <w:rsid w:val="007F0B4F"/>
    <w:rsid w:val="007F163D"/>
    <w:rsid w:val="007F2A7F"/>
    <w:rsid w:val="007F3FE5"/>
    <w:rsid w:val="007F5F4D"/>
    <w:rsid w:val="00811FEE"/>
    <w:rsid w:val="008305D2"/>
    <w:rsid w:val="008315D1"/>
    <w:rsid w:val="00831B45"/>
    <w:rsid w:val="00833D46"/>
    <w:rsid w:val="00835B28"/>
    <w:rsid w:val="0083781A"/>
    <w:rsid w:val="00850122"/>
    <w:rsid w:val="008546E2"/>
    <w:rsid w:val="00855975"/>
    <w:rsid w:val="00857CDA"/>
    <w:rsid w:val="0086188E"/>
    <w:rsid w:val="008647C3"/>
    <w:rsid w:val="0087384D"/>
    <w:rsid w:val="00876389"/>
    <w:rsid w:val="0088301F"/>
    <w:rsid w:val="008854E5"/>
    <w:rsid w:val="00886252"/>
    <w:rsid w:val="00887E42"/>
    <w:rsid w:val="00891105"/>
    <w:rsid w:val="008953CB"/>
    <w:rsid w:val="008A0475"/>
    <w:rsid w:val="008A709A"/>
    <w:rsid w:val="008A78EC"/>
    <w:rsid w:val="008C2C68"/>
    <w:rsid w:val="008C73A2"/>
    <w:rsid w:val="008D39B9"/>
    <w:rsid w:val="008D6111"/>
    <w:rsid w:val="008D6F93"/>
    <w:rsid w:val="008D770E"/>
    <w:rsid w:val="008E0FF3"/>
    <w:rsid w:val="008E2548"/>
    <w:rsid w:val="008E4568"/>
    <w:rsid w:val="008E75D0"/>
    <w:rsid w:val="008F3F69"/>
    <w:rsid w:val="008F43E9"/>
    <w:rsid w:val="008F5AC5"/>
    <w:rsid w:val="009029D6"/>
    <w:rsid w:val="00910B96"/>
    <w:rsid w:val="0091127C"/>
    <w:rsid w:val="009449F2"/>
    <w:rsid w:val="0094631E"/>
    <w:rsid w:val="009577D0"/>
    <w:rsid w:val="00971196"/>
    <w:rsid w:val="009712A4"/>
    <w:rsid w:val="0097556E"/>
    <w:rsid w:val="00976ADF"/>
    <w:rsid w:val="0097764A"/>
    <w:rsid w:val="00983971"/>
    <w:rsid w:val="00986F65"/>
    <w:rsid w:val="00990C4A"/>
    <w:rsid w:val="00992FE3"/>
    <w:rsid w:val="00993D68"/>
    <w:rsid w:val="009A44E0"/>
    <w:rsid w:val="009B2AE6"/>
    <w:rsid w:val="009C0AA8"/>
    <w:rsid w:val="009C5ECA"/>
    <w:rsid w:val="009D01DE"/>
    <w:rsid w:val="009D2C65"/>
    <w:rsid w:val="009D5B77"/>
    <w:rsid w:val="009D7F6D"/>
    <w:rsid w:val="009E4A2D"/>
    <w:rsid w:val="009F398A"/>
    <w:rsid w:val="009F66B0"/>
    <w:rsid w:val="009F7E73"/>
    <w:rsid w:val="009F7FF7"/>
    <w:rsid w:val="00A04888"/>
    <w:rsid w:val="00A05814"/>
    <w:rsid w:val="00A06669"/>
    <w:rsid w:val="00A06FCA"/>
    <w:rsid w:val="00A153C2"/>
    <w:rsid w:val="00A16B0F"/>
    <w:rsid w:val="00A25B39"/>
    <w:rsid w:val="00A33804"/>
    <w:rsid w:val="00A35084"/>
    <w:rsid w:val="00A35999"/>
    <w:rsid w:val="00A3784C"/>
    <w:rsid w:val="00A42620"/>
    <w:rsid w:val="00A426AF"/>
    <w:rsid w:val="00A466A1"/>
    <w:rsid w:val="00A517EA"/>
    <w:rsid w:val="00A51F3B"/>
    <w:rsid w:val="00A54278"/>
    <w:rsid w:val="00A54CB6"/>
    <w:rsid w:val="00A5526B"/>
    <w:rsid w:val="00A56CD9"/>
    <w:rsid w:val="00A6311F"/>
    <w:rsid w:val="00A86033"/>
    <w:rsid w:val="00A912E0"/>
    <w:rsid w:val="00A97E8C"/>
    <w:rsid w:val="00AA1DC1"/>
    <w:rsid w:val="00AA2546"/>
    <w:rsid w:val="00AA5090"/>
    <w:rsid w:val="00AA7EA7"/>
    <w:rsid w:val="00AB36AB"/>
    <w:rsid w:val="00AC3330"/>
    <w:rsid w:val="00AC6ACA"/>
    <w:rsid w:val="00AD7FDF"/>
    <w:rsid w:val="00AE4EA0"/>
    <w:rsid w:val="00AE5093"/>
    <w:rsid w:val="00AE7A52"/>
    <w:rsid w:val="00B01352"/>
    <w:rsid w:val="00B05558"/>
    <w:rsid w:val="00B102A8"/>
    <w:rsid w:val="00B13DD9"/>
    <w:rsid w:val="00B13EA1"/>
    <w:rsid w:val="00B148CE"/>
    <w:rsid w:val="00B16BAD"/>
    <w:rsid w:val="00B2166A"/>
    <w:rsid w:val="00B237D3"/>
    <w:rsid w:val="00B36908"/>
    <w:rsid w:val="00B373A2"/>
    <w:rsid w:val="00B428DB"/>
    <w:rsid w:val="00B51E46"/>
    <w:rsid w:val="00B572F6"/>
    <w:rsid w:val="00B62FF8"/>
    <w:rsid w:val="00B63501"/>
    <w:rsid w:val="00B645A9"/>
    <w:rsid w:val="00B7214E"/>
    <w:rsid w:val="00B75393"/>
    <w:rsid w:val="00B804F2"/>
    <w:rsid w:val="00B83CB0"/>
    <w:rsid w:val="00B84D85"/>
    <w:rsid w:val="00B86225"/>
    <w:rsid w:val="00B91892"/>
    <w:rsid w:val="00BA090B"/>
    <w:rsid w:val="00BA148E"/>
    <w:rsid w:val="00BA3725"/>
    <w:rsid w:val="00BB1B09"/>
    <w:rsid w:val="00BB63DA"/>
    <w:rsid w:val="00BB7482"/>
    <w:rsid w:val="00BC589B"/>
    <w:rsid w:val="00BC6962"/>
    <w:rsid w:val="00BC7509"/>
    <w:rsid w:val="00BC7DA9"/>
    <w:rsid w:val="00BD042E"/>
    <w:rsid w:val="00BD1833"/>
    <w:rsid w:val="00BD4E8A"/>
    <w:rsid w:val="00BE5A2C"/>
    <w:rsid w:val="00BE5CF9"/>
    <w:rsid w:val="00BE62C0"/>
    <w:rsid w:val="00BF3CA6"/>
    <w:rsid w:val="00C22390"/>
    <w:rsid w:val="00C26F3B"/>
    <w:rsid w:val="00C350F7"/>
    <w:rsid w:val="00C36F22"/>
    <w:rsid w:val="00C378FB"/>
    <w:rsid w:val="00C4361A"/>
    <w:rsid w:val="00C44D4C"/>
    <w:rsid w:val="00C45F3D"/>
    <w:rsid w:val="00C501BA"/>
    <w:rsid w:val="00C510A3"/>
    <w:rsid w:val="00C52A40"/>
    <w:rsid w:val="00C559B6"/>
    <w:rsid w:val="00C65005"/>
    <w:rsid w:val="00C663B3"/>
    <w:rsid w:val="00C70704"/>
    <w:rsid w:val="00C72170"/>
    <w:rsid w:val="00C7512A"/>
    <w:rsid w:val="00C85261"/>
    <w:rsid w:val="00C94B5E"/>
    <w:rsid w:val="00C9701F"/>
    <w:rsid w:val="00C9750F"/>
    <w:rsid w:val="00C978E2"/>
    <w:rsid w:val="00CA2267"/>
    <w:rsid w:val="00CA29F5"/>
    <w:rsid w:val="00CB05D2"/>
    <w:rsid w:val="00CB4B5C"/>
    <w:rsid w:val="00CB6DBE"/>
    <w:rsid w:val="00CC1B12"/>
    <w:rsid w:val="00CC34F0"/>
    <w:rsid w:val="00CC76A0"/>
    <w:rsid w:val="00CD25AE"/>
    <w:rsid w:val="00CD34B5"/>
    <w:rsid w:val="00D004B1"/>
    <w:rsid w:val="00D04C36"/>
    <w:rsid w:val="00D16D40"/>
    <w:rsid w:val="00D269E8"/>
    <w:rsid w:val="00D31F49"/>
    <w:rsid w:val="00D40AA0"/>
    <w:rsid w:val="00D43305"/>
    <w:rsid w:val="00D53F16"/>
    <w:rsid w:val="00D5590F"/>
    <w:rsid w:val="00D56AC9"/>
    <w:rsid w:val="00D57406"/>
    <w:rsid w:val="00D579F3"/>
    <w:rsid w:val="00D61E0C"/>
    <w:rsid w:val="00D63BDA"/>
    <w:rsid w:val="00D64C75"/>
    <w:rsid w:val="00D73D91"/>
    <w:rsid w:val="00D76BB7"/>
    <w:rsid w:val="00D806FB"/>
    <w:rsid w:val="00D84913"/>
    <w:rsid w:val="00D84BB6"/>
    <w:rsid w:val="00D86832"/>
    <w:rsid w:val="00DA2CBE"/>
    <w:rsid w:val="00DC1EA0"/>
    <w:rsid w:val="00DD04C5"/>
    <w:rsid w:val="00DD1B7F"/>
    <w:rsid w:val="00DD3FB2"/>
    <w:rsid w:val="00DE5A69"/>
    <w:rsid w:val="00DE623C"/>
    <w:rsid w:val="00DF02EA"/>
    <w:rsid w:val="00DF1AC6"/>
    <w:rsid w:val="00DF261F"/>
    <w:rsid w:val="00DF5848"/>
    <w:rsid w:val="00DF6C48"/>
    <w:rsid w:val="00DF6D00"/>
    <w:rsid w:val="00E018D4"/>
    <w:rsid w:val="00E04373"/>
    <w:rsid w:val="00E0654E"/>
    <w:rsid w:val="00E06E86"/>
    <w:rsid w:val="00E0743F"/>
    <w:rsid w:val="00E1140B"/>
    <w:rsid w:val="00E153A9"/>
    <w:rsid w:val="00E25E63"/>
    <w:rsid w:val="00E2706E"/>
    <w:rsid w:val="00E33587"/>
    <w:rsid w:val="00E33FB1"/>
    <w:rsid w:val="00E35412"/>
    <w:rsid w:val="00E43296"/>
    <w:rsid w:val="00E447EF"/>
    <w:rsid w:val="00E46B3F"/>
    <w:rsid w:val="00E46CD9"/>
    <w:rsid w:val="00E60529"/>
    <w:rsid w:val="00E60C4E"/>
    <w:rsid w:val="00E654C2"/>
    <w:rsid w:val="00E67D6D"/>
    <w:rsid w:val="00E72A3E"/>
    <w:rsid w:val="00E84421"/>
    <w:rsid w:val="00E849EE"/>
    <w:rsid w:val="00E84A1B"/>
    <w:rsid w:val="00E95301"/>
    <w:rsid w:val="00EA5B99"/>
    <w:rsid w:val="00EC11A0"/>
    <w:rsid w:val="00EC196C"/>
    <w:rsid w:val="00EC506D"/>
    <w:rsid w:val="00ED3209"/>
    <w:rsid w:val="00ED3BF0"/>
    <w:rsid w:val="00EE0F53"/>
    <w:rsid w:val="00EE2500"/>
    <w:rsid w:val="00EE5DDA"/>
    <w:rsid w:val="00EE76AF"/>
    <w:rsid w:val="00EE7AAA"/>
    <w:rsid w:val="00EF0610"/>
    <w:rsid w:val="00EF40EA"/>
    <w:rsid w:val="00EF41EA"/>
    <w:rsid w:val="00EF6238"/>
    <w:rsid w:val="00EF789B"/>
    <w:rsid w:val="00F01425"/>
    <w:rsid w:val="00F14641"/>
    <w:rsid w:val="00F1689C"/>
    <w:rsid w:val="00F22A34"/>
    <w:rsid w:val="00F26412"/>
    <w:rsid w:val="00F303E0"/>
    <w:rsid w:val="00F31157"/>
    <w:rsid w:val="00F32906"/>
    <w:rsid w:val="00F3324F"/>
    <w:rsid w:val="00F34D39"/>
    <w:rsid w:val="00F41186"/>
    <w:rsid w:val="00F42F90"/>
    <w:rsid w:val="00F44829"/>
    <w:rsid w:val="00F44AEF"/>
    <w:rsid w:val="00F50154"/>
    <w:rsid w:val="00F70325"/>
    <w:rsid w:val="00F76CC1"/>
    <w:rsid w:val="00F805B0"/>
    <w:rsid w:val="00F83684"/>
    <w:rsid w:val="00F86E19"/>
    <w:rsid w:val="00F90DDF"/>
    <w:rsid w:val="00F93AF4"/>
    <w:rsid w:val="00FA2DAD"/>
    <w:rsid w:val="00FA62E2"/>
    <w:rsid w:val="00FA749F"/>
    <w:rsid w:val="00FC5444"/>
    <w:rsid w:val="00FC5847"/>
    <w:rsid w:val="00FD1721"/>
    <w:rsid w:val="00FE61C0"/>
    <w:rsid w:val="00FF552B"/>
    <w:rsid w:val="00FF5654"/>
    <w:rsid w:val="00FF7C3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8BF6C7"/>
  <w15:chartTrackingRefBased/>
  <w15:docId w15:val="{7FE84B43-0028-40C7-A5BB-C1A95D3C5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1105"/>
    <w:rPr>
      <w:rFonts w:ascii="Times New Roman" w:hAnsi="Times New Roman"/>
      <w:sz w:val="24"/>
    </w:rPr>
  </w:style>
  <w:style w:type="paragraph" w:styleId="Heading1">
    <w:name w:val="heading 1"/>
    <w:basedOn w:val="Normal"/>
    <w:next w:val="Normal"/>
    <w:link w:val="Heading1Char"/>
    <w:uiPriority w:val="9"/>
    <w:qFormat/>
    <w:rsid w:val="00F22A34"/>
    <w:pPr>
      <w:keepNext/>
      <w:keepLines/>
      <w:numPr>
        <w:numId w:val="22"/>
      </w:numPr>
      <w:spacing w:before="240" w:after="0" w:line="48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E0F53"/>
    <w:pPr>
      <w:keepNext/>
      <w:keepLines/>
      <w:numPr>
        <w:ilvl w:val="1"/>
        <w:numId w:val="22"/>
      </w:numPr>
      <w:spacing w:before="40" w:after="0" w:line="48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EE0F53"/>
    <w:pPr>
      <w:keepNext/>
      <w:keepLines/>
      <w:numPr>
        <w:ilvl w:val="2"/>
        <w:numId w:val="22"/>
      </w:numPr>
      <w:spacing w:before="40" w:after="0" w:line="48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06131"/>
    <w:pPr>
      <w:keepNext/>
      <w:keepLines/>
      <w:numPr>
        <w:ilvl w:val="3"/>
        <w:numId w:val="2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106131"/>
    <w:pPr>
      <w:keepNext/>
      <w:keepLines/>
      <w:numPr>
        <w:ilvl w:val="4"/>
        <w:numId w:val="22"/>
      </w:numPr>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700C65"/>
    <w:pPr>
      <w:keepNext/>
      <w:keepLines/>
      <w:numPr>
        <w:ilvl w:val="5"/>
        <w:numId w:val="22"/>
      </w:numPr>
      <w:spacing w:before="40" w:after="0"/>
      <w:outlineLvl w:val="5"/>
    </w:pPr>
    <w:rPr>
      <w:rFonts w:eastAsiaTheme="majorEastAsia" w:cstheme="majorBidi"/>
      <w:b/>
    </w:rPr>
  </w:style>
  <w:style w:type="paragraph" w:styleId="Heading7">
    <w:name w:val="heading 7"/>
    <w:basedOn w:val="Normal"/>
    <w:next w:val="Normal"/>
    <w:link w:val="Heading7Char"/>
    <w:uiPriority w:val="9"/>
    <w:semiHidden/>
    <w:unhideWhenUsed/>
    <w:qFormat/>
    <w:rsid w:val="003A1FE8"/>
    <w:pPr>
      <w:keepNext/>
      <w:keepLines/>
      <w:numPr>
        <w:ilvl w:val="6"/>
        <w:numId w:val="2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A1FE8"/>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A1FE8"/>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E0F5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E0F5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106131"/>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106131"/>
    <w:rPr>
      <w:rFonts w:ascii="Times New Roman" w:eastAsiaTheme="majorEastAsia" w:hAnsi="Times New Roman" w:cstheme="majorBidi"/>
      <w:b/>
      <w:color w:val="000000" w:themeColor="text1"/>
      <w:sz w:val="24"/>
    </w:rPr>
  </w:style>
  <w:style w:type="character" w:customStyle="1" w:styleId="Heading1Char">
    <w:name w:val="Heading 1 Char"/>
    <w:basedOn w:val="DefaultParagraphFont"/>
    <w:link w:val="Heading1"/>
    <w:uiPriority w:val="9"/>
    <w:rsid w:val="00F22A34"/>
    <w:rPr>
      <w:rFonts w:ascii="Times New Roman" w:eastAsiaTheme="majorEastAsia" w:hAnsi="Times New Roman" w:cstheme="majorBidi"/>
      <w:b/>
      <w:sz w:val="32"/>
      <w:szCs w:val="32"/>
    </w:rPr>
  </w:style>
  <w:style w:type="character" w:customStyle="1" w:styleId="Heading6Char">
    <w:name w:val="Heading 6 Char"/>
    <w:basedOn w:val="DefaultParagraphFont"/>
    <w:link w:val="Heading6"/>
    <w:uiPriority w:val="9"/>
    <w:rsid w:val="00700C65"/>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semiHidden/>
    <w:rsid w:val="003A1FE8"/>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A1F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1FE8"/>
    <w:rPr>
      <w:rFonts w:asciiTheme="majorHAnsi" w:eastAsiaTheme="majorEastAsia" w:hAnsiTheme="majorHAnsi" w:cstheme="majorBidi"/>
      <w:i/>
      <w:iCs/>
      <w:color w:val="272727" w:themeColor="text1" w:themeTint="D8"/>
      <w:sz w:val="21"/>
      <w:szCs w:val="21"/>
    </w:rPr>
  </w:style>
  <w:style w:type="numbering" w:customStyle="1" w:styleId="NoList1">
    <w:name w:val="No List1"/>
    <w:next w:val="NoList"/>
    <w:uiPriority w:val="99"/>
    <w:semiHidden/>
    <w:unhideWhenUsed/>
    <w:rsid w:val="003A1FE8"/>
  </w:style>
  <w:style w:type="numbering" w:customStyle="1" w:styleId="NoList11">
    <w:name w:val="No List11"/>
    <w:next w:val="NoList"/>
    <w:uiPriority w:val="99"/>
    <w:semiHidden/>
    <w:unhideWhenUsed/>
    <w:rsid w:val="003A1FE8"/>
  </w:style>
  <w:style w:type="character" w:styleId="PlaceholderText">
    <w:name w:val="Placeholder Text"/>
    <w:basedOn w:val="DefaultParagraphFont"/>
    <w:uiPriority w:val="99"/>
    <w:semiHidden/>
    <w:rsid w:val="003A1FE8"/>
    <w:rPr>
      <w:color w:val="808080"/>
    </w:rPr>
  </w:style>
  <w:style w:type="table" w:styleId="TableGrid">
    <w:name w:val="Table Grid"/>
    <w:basedOn w:val="TableNormal"/>
    <w:uiPriority w:val="39"/>
    <w:rsid w:val="003A1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1FE8"/>
    <w:pPr>
      <w:ind w:left="720"/>
      <w:contextualSpacing/>
    </w:pPr>
  </w:style>
  <w:style w:type="character" w:styleId="Hyperlink">
    <w:name w:val="Hyperlink"/>
    <w:basedOn w:val="DefaultParagraphFont"/>
    <w:uiPriority w:val="99"/>
    <w:unhideWhenUsed/>
    <w:rsid w:val="003A1FE8"/>
    <w:rPr>
      <w:color w:val="0563C1" w:themeColor="hyperlink"/>
      <w:u w:val="single"/>
    </w:rPr>
  </w:style>
  <w:style w:type="paragraph" w:styleId="NormalWeb">
    <w:name w:val="Normal (Web)"/>
    <w:basedOn w:val="Normal"/>
    <w:uiPriority w:val="99"/>
    <w:unhideWhenUsed/>
    <w:rsid w:val="003A1FE8"/>
    <w:pPr>
      <w:spacing w:before="100" w:beforeAutospacing="1" w:after="100" w:afterAutospacing="1" w:line="240" w:lineRule="auto"/>
    </w:pPr>
    <w:rPr>
      <w:rFonts w:eastAsia="Times New Roman" w:cs="Times New Roman"/>
      <w:szCs w:val="24"/>
      <w:lang w:bidi="si-LK"/>
    </w:rPr>
  </w:style>
  <w:style w:type="paragraph" w:styleId="Header">
    <w:name w:val="header"/>
    <w:basedOn w:val="Normal"/>
    <w:link w:val="HeaderChar"/>
    <w:uiPriority w:val="99"/>
    <w:unhideWhenUsed/>
    <w:rsid w:val="003A1F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FE8"/>
    <w:rPr>
      <w:rFonts w:ascii="Times New Roman" w:hAnsi="Times New Roman"/>
      <w:sz w:val="24"/>
    </w:rPr>
  </w:style>
  <w:style w:type="paragraph" w:styleId="Footer">
    <w:name w:val="footer"/>
    <w:basedOn w:val="Normal"/>
    <w:link w:val="FooterChar"/>
    <w:uiPriority w:val="99"/>
    <w:unhideWhenUsed/>
    <w:rsid w:val="003A1F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FE8"/>
    <w:rPr>
      <w:rFonts w:ascii="Times New Roman" w:hAnsi="Times New Roman"/>
      <w:sz w:val="24"/>
    </w:rPr>
  </w:style>
  <w:style w:type="paragraph" w:styleId="TOC1">
    <w:name w:val="toc 1"/>
    <w:basedOn w:val="Normal"/>
    <w:next w:val="Normal"/>
    <w:autoRedefine/>
    <w:uiPriority w:val="39"/>
    <w:unhideWhenUsed/>
    <w:rsid w:val="003A1FE8"/>
    <w:pPr>
      <w:spacing w:after="100"/>
    </w:pPr>
  </w:style>
  <w:style w:type="paragraph" w:styleId="TOC2">
    <w:name w:val="toc 2"/>
    <w:basedOn w:val="Normal"/>
    <w:next w:val="Normal"/>
    <w:autoRedefine/>
    <w:uiPriority w:val="39"/>
    <w:unhideWhenUsed/>
    <w:rsid w:val="003A1FE8"/>
    <w:pPr>
      <w:spacing w:after="100"/>
      <w:ind w:left="240"/>
    </w:pPr>
  </w:style>
  <w:style w:type="paragraph" w:styleId="TOC3">
    <w:name w:val="toc 3"/>
    <w:basedOn w:val="Normal"/>
    <w:next w:val="Normal"/>
    <w:autoRedefine/>
    <w:uiPriority w:val="39"/>
    <w:unhideWhenUsed/>
    <w:rsid w:val="003A1FE8"/>
    <w:pPr>
      <w:spacing w:after="100"/>
      <w:ind w:left="480"/>
    </w:pPr>
  </w:style>
  <w:style w:type="paragraph" w:styleId="TOC4">
    <w:name w:val="toc 4"/>
    <w:basedOn w:val="Normal"/>
    <w:next w:val="Normal"/>
    <w:autoRedefine/>
    <w:uiPriority w:val="39"/>
    <w:unhideWhenUsed/>
    <w:rsid w:val="003A1FE8"/>
    <w:pPr>
      <w:spacing w:after="100"/>
      <w:ind w:left="720"/>
    </w:pPr>
  </w:style>
  <w:style w:type="paragraph" w:styleId="TOC5">
    <w:name w:val="toc 5"/>
    <w:basedOn w:val="Normal"/>
    <w:next w:val="Normal"/>
    <w:autoRedefine/>
    <w:uiPriority w:val="39"/>
    <w:unhideWhenUsed/>
    <w:rsid w:val="003A1FE8"/>
    <w:pPr>
      <w:spacing w:after="100"/>
      <w:ind w:left="960"/>
    </w:pPr>
  </w:style>
  <w:style w:type="paragraph" w:styleId="Title">
    <w:name w:val="Title"/>
    <w:basedOn w:val="Normal"/>
    <w:next w:val="Normal"/>
    <w:link w:val="TitleChar"/>
    <w:uiPriority w:val="10"/>
    <w:qFormat/>
    <w:rsid w:val="00106131"/>
    <w:pPr>
      <w:spacing w:after="0" w:line="36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106131"/>
    <w:rPr>
      <w:rFonts w:ascii="Times New Roman" w:eastAsiaTheme="majorEastAsia" w:hAnsi="Times New Roman" w:cstheme="majorBidi"/>
      <w:b/>
      <w:spacing w:val="-10"/>
      <w:kern w:val="28"/>
      <w:sz w:val="32"/>
      <w:szCs w:val="56"/>
    </w:rPr>
  </w:style>
  <w:style w:type="paragraph" w:styleId="TOC6">
    <w:name w:val="toc 6"/>
    <w:basedOn w:val="Normal"/>
    <w:next w:val="Normal"/>
    <w:autoRedefine/>
    <w:uiPriority w:val="39"/>
    <w:unhideWhenUsed/>
    <w:rsid w:val="003A1FE8"/>
    <w:pPr>
      <w:spacing w:after="100"/>
      <w:ind w:left="1100"/>
    </w:pPr>
    <w:rPr>
      <w:rFonts w:eastAsiaTheme="minorEastAsia" w:cs="Arial Unicode MS"/>
      <w:lang w:bidi="si-LK"/>
    </w:rPr>
  </w:style>
  <w:style w:type="paragraph" w:styleId="TOC7">
    <w:name w:val="toc 7"/>
    <w:basedOn w:val="Normal"/>
    <w:next w:val="Normal"/>
    <w:autoRedefine/>
    <w:uiPriority w:val="39"/>
    <w:unhideWhenUsed/>
    <w:rsid w:val="003A1FE8"/>
    <w:pPr>
      <w:spacing w:after="100"/>
      <w:ind w:left="1320"/>
    </w:pPr>
    <w:rPr>
      <w:rFonts w:eastAsiaTheme="minorEastAsia" w:cs="Arial Unicode MS"/>
      <w:lang w:bidi="si-LK"/>
    </w:rPr>
  </w:style>
  <w:style w:type="paragraph" w:styleId="TOC8">
    <w:name w:val="toc 8"/>
    <w:basedOn w:val="Normal"/>
    <w:next w:val="Normal"/>
    <w:autoRedefine/>
    <w:uiPriority w:val="39"/>
    <w:unhideWhenUsed/>
    <w:rsid w:val="003A1FE8"/>
    <w:pPr>
      <w:spacing w:after="100"/>
      <w:ind w:left="1540"/>
    </w:pPr>
    <w:rPr>
      <w:rFonts w:eastAsiaTheme="minorEastAsia" w:cs="Arial Unicode MS"/>
      <w:lang w:bidi="si-LK"/>
    </w:rPr>
  </w:style>
  <w:style w:type="paragraph" w:styleId="TOC9">
    <w:name w:val="toc 9"/>
    <w:basedOn w:val="Normal"/>
    <w:next w:val="Normal"/>
    <w:autoRedefine/>
    <w:uiPriority w:val="39"/>
    <w:unhideWhenUsed/>
    <w:rsid w:val="003A1FE8"/>
    <w:pPr>
      <w:spacing w:after="100"/>
      <w:ind w:left="1760"/>
    </w:pPr>
    <w:rPr>
      <w:rFonts w:eastAsiaTheme="minorEastAsia" w:cs="Arial Unicode MS"/>
      <w:lang w:bidi="si-LK"/>
    </w:rPr>
  </w:style>
  <w:style w:type="paragraph" w:customStyle="1" w:styleId="Style5">
    <w:name w:val="Style 5"/>
    <w:basedOn w:val="Heading4"/>
    <w:link w:val="Style5Char"/>
    <w:rsid w:val="003A1FE8"/>
    <w:rPr>
      <w:i/>
      <w:sz w:val="28"/>
    </w:rPr>
  </w:style>
  <w:style w:type="paragraph" w:customStyle="1" w:styleId="Style">
    <w:name w:val="Style"/>
    <w:basedOn w:val="Style5"/>
    <w:next w:val="Heading5"/>
    <w:link w:val="StyleChar"/>
    <w:qFormat/>
    <w:rsid w:val="003A1FE8"/>
    <w:rPr>
      <w:sz w:val="24"/>
    </w:rPr>
  </w:style>
  <w:style w:type="character" w:customStyle="1" w:styleId="Style5Char">
    <w:name w:val="Style 5 Char"/>
    <w:basedOn w:val="Heading4Char"/>
    <w:link w:val="Style5"/>
    <w:rsid w:val="003A1FE8"/>
    <w:rPr>
      <w:rFonts w:ascii="Times New Roman" w:eastAsiaTheme="majorEastAsia" w:hAnsi="Times New Roman" w:cstheme="majorBidi"/>
      <w:b/>
      <w:i/>
      <w:iCs/>
      <w:sz w:val="28"/>
    </w:rPr>
  </w:style>
  <w:style w:type="character" w:customStyle="1" w:styleId="StyleChar">
    <w:name w:val="Style Char"/>
    <w:basedOn w:val="Style5Char"/>
    <w:link w:val="Style"/>
    <w:rsid w:val="003A1FE8"/>
    <w:rPr>
      <w:rFonts w:ascii="Times New Roman" w:eastAsiaTheme="majorEastAsia" w:hAnsi="Times New Roman" w:cstheme="majorBidi"/>
      <w:b/>
      <w:i/>
      <w:iCs/>
      <w:sz w:val="24"/>
    </w:rPr>
  </w:style>
  <w:style w:type="paragraph" w:styleId="BalloonText">
    <w:name w:val="Balloon Text"/>
    <w:basedOn w:val="Normal"/>
    <w:link w:val="BalloonTextChar"/>
    <w:uiPriority w:val="99"/>
    <w:semiHidden/>
    <w:unhideWhenUsed/>
    <w:rsid w:val="003227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2740"/>
    <w:rPr>
      <w:rFonts w:ascii="Segoe UI" w:hAnsi="Segoe UI" w:cs="Segoe UI"/>
      <w:sz w:val="18"/>
      <w:szCs w:val="18"/>
    </w:rPr>
  </w:style>
  <w:style w:type="paragraph" w:styleId="Caption">
    <w:name w:val="caption"/>
    <w:basedOn w:val="Normal"/>
    <w:next w:val="Normal"/>
    <w:uiPriority w:val="35"/>
    <w:unhideWhenUsed/>
    <w:qFormat/>
    <w:rsid w:val="001C083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6CC1"/>
    <w:pPr>
      <w:spacing w:after="0"/>
    </w:pPr>
  </w:style>
  <w:style w:type="table" w:customStyle="1" w:styleId="TableGrid1">
    <w:name w:val="Table Grid1"/>
    <w:basedOn w:val="TableNormal"/>
    <w:next w:val="TableGrid"/>
    <w:uiPriority w:val="39"/>
    <w:rsid w:val="0009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44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E4EA0"/>
    <w:rPr>
      <w:sz w:val="16"/>
      <w:szCs w:val="16"/>
    </w:rPr>
  </w:style>
  <w:style w:type="paragraph" w:styleId="CommentText">
    <w:name w:val="annotation text"/>
    <w:basedOn w:val="Normal"/>
    <w:link w:val="CommentTextChar"/>
    <w:uiPriority w:val="99"/>
    <w:semiHidden/>
    <w:unhideWhenUsed/>
    <w:rsid w:val="00AE4EA0"/>
    <w:pPr>
      <w:spacing w:line="240" w:lineRule="auto"/>
    </w:pPr>
    <w:rPr>
      <w:sz w:val="20"/>
      <w:szCs w:val="20"/>
    </w:rPr>
  </w:style>
  <w:style w:type="character" w:customStyle="1" w:styleId="CommentTextChar">
    <w:name w:val="Comment Text Char"/>
    <w:basedOn w:val="DefaultParagraphFont"/>
    <w:link w:val="CommentText"/>
    <w:uiPriority w:val="99"/>
    <w:semiHidden/>
    <w:rsid w:val="00AE4EA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E4EA0"/>
    <w:rPr>
      <w:b/>
      <w:bCs/>
    </w:rPr>
  </w:style>
  <w:style w:type="character" w:customStyle="1" w:styleId="CommentSubjectChar">
    <w:name w:val="Comment Subject Char"/>
    <w:basedOn w:val="CommentTextChar"/>
    <w:link w:val="CommentSubject"/>
    <w:uiPriority w:val="99"/>
    <w:semiHidden/>
    <w:rsid w:val="00AE4EA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18888">
      <w:bodyDiv w:val="1"/>
      <w:marLeft w:val="0"/>
      <w:marRight w:val="0"/>
      <w:marTop w:val="0"/>
      <w:marBottom w:val="0"/>
      <w:divBdr>
        <w:top w:val="none" w:sz="0" w:space="0" w:color="auto"/>
        <w:left w:val="none" w:sz="0" w:space="0" w:color="auto"/>
        <w:bottom w:val="none" w:sz="0" w:space="0" w:color="auto"/>
        <w:right w:val="none" w:sz="0" w:space="0" w:color="auto"/>
      </w:divBdr>
    </w:div>
    <w:div w:id="1590113671">
      <w:bodyDiv w:val="1"/>
      <w:marLeft w:val="0"/>
      <w:marRight w:val="0"/>
      <w:marTop w:val="0"/>
      <w:marBottom w:val="0"/>
      <w:divBdr>
        <w:top w:val="none" w:sz="0" w:space="0" w:color="auto"/>
        <w:left w:val="none" w:sz="0" w:space="0" w:color="auto"/>
        <w:bottom w:val="none" w:sz="0" w:space="0" w:color="auto"/>
        <w:right w:val="none" w:sz="0" w:space="0" w:color="auto"/>
      </w:divBdr>
      <w:divsChild>
        <w:div w:id="1030227961">
          <w:marLeft w:val="0"/>
          <w:marRight w:val="0"/>
          <w:marTop w:val="0"/>
          <w:marBottom w:val="0"/>
          <w:divBdr>
            <w:top w:val="none" w:sz="0" w:space="0" w:color="auto"/>
            <w:left w:val="none" w:sz="0" w:space="0" w:color="auto"/>
            <w:bottom w:val="none" w:sz="0" w:space="0" w:color="auto"/>
            <w:right w:val="none" w:sz="0" w:space="0" w:color="auto"/>
          </w:divBdr>
        </w:div>
        <w:div w:id="1864857003">
          <w:marLeft w:val="0"/>
          <w:marRight w:val="0"/>
          <w:marTop w:val="0"/>
          <w:marBottom w:val="0"/>
          <w:divBdr>
            <w:top w:val="none" w:sz="0" w:space="0" w:color="auto"/>
            <w:left w:val="none" w:sz="0" w:space="0" w:color="auto"/>
            <w:bottom w:val="none" w:sz="0" w:space="0" w:color="auto"/>
            <w:right w:val="none" w:sz="0" w:space="0" w:color="auto"/>
          </w:divBdr>
        </w:div>
      </w:divsChild>
    </w:div>
    <w:div w:id="1928422200">
      <w:bodyDiv w:val="1"/>
      <w:marLeft w:val="0"/>
      <w:marRight w:val="0"/>
      <w:marTop w:val="0"/>
      <w:marBottom w:val="0"/>
      <w:divBdr>
        <w:top w:val="none" w:sz="0" w:space="0" w:color="auto"/>
        <w:left w:val="none" w:sz="0" w:space="0" w:color="auto"/>
        <w:bottom w:val="none" w:sz="0" w:space="0" w:color="auto"/>
        <w:right w:val="none" w:sz="0" w:space="0" w:color="auto"/>
      </w:divBdr>
    </w:div>
    <w:div w:id="2147042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chart" Target="charts/chart4.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chart" Target="charts/chart7.xml"/><Relationship Id="rId47" Type="http://schemas.openxmlformats.org/officeDocument/2006/relationships/chart" Target="charts/chart10.xml"/><Relationship Id="rId50" Type="http://schemas.openxmlformats.org/officeDocument/2006/relationships/chart" Target="charts/chart13.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4.wdp"/><Relationship Id="rId11" Type="http://schemas.microsoft.com/office/2011/relationships/commentsExtended" Target="commentsExtended.xml"/><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chart" Target="charts/chart2.xml"/><Relationship Id="rId40" Type="http://schemas.openxmlformats.org/officeDocument/2006/relationships/chart" Target="charts/chart5.xml"/><Relationship Id="rId45" Type="http://schemas.microsoft.com/office/2007/relationships/hdphoto" Target="media/hdphoto5.wdp"/><Relationship Id="rId53" Type="http://schemas.openxmlformats.org/officeDocument/2006/relationships/chart" Target="charts/chart16.xml"/><Relationship Id="rId5" Type="http://schemas.openxmlformats.org/officeDocument/2006/relationships/webSettings" Target="webSettings.xml"/><Relationship Id="rId10" Type="http://schemas.openxmlformats.org/officeDocument/2006/relationships/comments" Target="comments.xml"/><Relationship Id="rId19" Type="http://schemas.microsoft.com/office/2007/relationships/hdphoto" Target="media/hdphoto3.wdp"/><Relationship Id="rId31" Type="http://schemas.openxmlformats.org/officeDocument/2006/relationships/image" Target="media/image16.png"/><Relationship Id="rId44" Type="http://schemas.openxmlformats.org/officeDocument/2006/relationships/image" Target="media/image21.png"/><Relationship Id="rId52" Type="http://schemas.openxmlformats.org/officeDocument/2006/relationships/chart" Target="charts/chart15.xml"/><Relationship Id="rId4" Type="http://schemas.openxmlformats.org/officeDocument/2006/relationships/settings" Target="settings.xml"/><Relationship Id="rId9" Type="http://schemas.openxmlformats.org/officeDocument/2006/relationships/hyperlink" Target="file:///C:\Users\acer\Desktop\(Research).docx"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chart" Target="charts/chart8.xml"/><Relationship Id="rId48" Type="http://schemas.openxmlformats.org/officeDocument/2006/relationships/chart" Target="charts/chart11.xm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1.png"/><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chart" Target="charts/chart3.xml"/><Relationship Id="rId46" Type="http://schemas.openxmlformats.org/officeDocument/2006/relationships/chart" Target="charts/chart9.xml"/><Relationship Id="rId20" Type="http://schemas.openxmlformats.org/officeDocument/2006/relationships/image" Target="media/image6.png"/><Relationship Id="rId41" Type="http://schemas.openxmlformats.org/officeDocument/2006/relationships/chart" Target="charts/chart6.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chart" Target="charts/chart1.xml"/><Relationship Id="rId49" Type="http://schemas.openxmlformats.org/officeDocument/2006/relationships/chart" Target="charts/chart12.xml"/></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Chart%20in%20Microsoft%20Word"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NULL"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acer\Desktop\New%20folder%20(3)\ISOTHERM%20OF%20DTC.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4.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5.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Chart%202%20in%20Microsoft%20Word"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Chart%202%20in%20Microsoft%20Word"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embeddings/oleObject3.bin"/><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embeddings/oleObject4.bin"/><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embeddings/oleObject5.bin"/><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Chart%20in%20Microsoft%20Word"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sz="1600" b="1">
                <a:solidFill>
                  <a:sysClr val="windowText" lastClr="000000"/>
                </a:solidFill>
              </a:rPr>
              <a:t>(a)   </a:t>
            </a:r>
            <a:r>
              <a:rPr lang="en-US" sz="1200" b="1">
                <a:solidFill>
                  <a:sysClr val="windowText" lastClr="000000"/>
                </a:solidFill>
              </a:rPr>
              <a:t>% Dye</a:t>
            </a:r>
            <a:r>
              <a:rPr lang="en-US" sz="1200" b="1" baseline="0">
                <a:solidFill>
                  <a:sysClr val="windowText" lastClr="000000"/>
                </a:solidFill>
              </a:rPr>
              <a:t> removal versus  adsorbent dosage</a:t>
            </a:r>
            <a:endParaRPr lang="en-US" sz="1200"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'[Chart 2 in Microsoft Word]Sheet1'!$X$21:$X$32</c:f>
              <c:numCache>
                <c:formatCode>General</c:formatCode>
                <c:ptCount val="12"/>
                <c:pt idx="0">
                  <c:v>5.0000000000000001E-3</c:v>
                </c:pt>
                <c:pt idx="1">
                  <c:v>0.05</c:v>
                </c:pt>
                <c:pt idx="2">
                  <c:v>0.1</c:v>
                </c:pt>
                <c:pt idx="3">
                  <c:v>0.2</c:v>
                </c:pt>
                <c:pt idx="4">
                  <c:v>0.3</c:v>
                </c:pt>
                <c:pt idx="5">
                  <c:v>0.4</c:v>
                </c:pt>
                <c:pt idx="6">
                  <c:v>0.5</c:v>
                </c:pt>
                <c:pt idx="7">
                  <c:v>0.6</c:v>
                </c:pt>
                <c:pt idx="8">
                  <c:v>0.7</c:v>
                </c:pt>
                <c:pt idx="9">
                  <c:v>0.8</c:v>
                </c:pt>
                <c:pt idx="10">
                  <c:v>0.9</c:v>
                </c:pt>
                <c:pt idx="11">
                  <c:v>1</c:v>
                </c:pt>
              </c:numCache>
            </c:numRef>
          </c:xVal>
          <c:yVal>
            <c:numRef>
              <c:f>'[Chart 2 in Microsoft Word]Sheet1'!$Y$21:$Y$32</c:f>
              <c:numCache>
                <c:formatCode>General</c:formatCode>
                <c:ptCount val="12"/>
                <c:pt idx="0">
                  <c:v>65.560975609756099</c:v>
                </c:pt>
                <c:pt idx="1">
                  <c:v>66.536585365853654</c:v>
                </c:pt>
                <c:pt idx="2">
                  <c:v>70.682926829268297</c:v>
                </c:pt>
                <c:pt idx="3">
                  <c:v>80.731707317073159</c:v>
                </c:pt>
                <c:pt idx="4">
                  <c:v>89.365853658536594</c:v>
                </c:pt>
                <c:pt idx="5">
                  <c:v>95.170731707317074</c:v>
                </c:pt>
                <c:pt idx="6">
                  <c:v>96.439024390243915</c:v>
                </c:pt>
                <c:pt idx="7">
                  <c:v>98.048780487804876</c:v>
                </c:pt>
                <c:pt idx="8">
                  <c:v>98.146341463414643</c:v>
                </c:pt>
                <c:pt idx="9">
                  <c:v>98.634146341463421</c:v>
                </c:pt>
                <c:pt idx="10">
                  <c:v>99.170731707317074</c:v>
                </c:pt>
                <c:pt idx="11">
                  <c:v>99.170731707317074</c:v>
                </c:pt>
              </c:numCache>
            </c:numRef>
          </c:yVal>
          <c:smooth val="1"/>
          <c:extLst xmlns:c16r2="http://schemas.microsoft.com/office/drawing/2015/06/chart">
            <c:ext xmlns:c16="http://schemas.microsoft.com/office/drawing/2014/chart" uri="{C3380CC4-5D6E-409C-BE32-E72D297353CC}">
              <c16:uniqueId val="{00000000-B016-4C2D-A8F1-26285B31233D}"/>
            </c:ext>
          </c:extLst>
        </c:ser>
        <c:dLbls>
          <c:showLegendKey val="0"/>
          <c:showVal val="0"/>
          <c:showCatName val="0"/>
          <c:showSerName val="0"/>
          <c:showPercent val="0"/>
          <c:showBubbleSize val="0"/>
        </c:dLbls>
        <c:axId val="766307040"/>
        <c:axId val="766313568"/>
      </c:scatterChart>
      <c:valAx>
        <c:axId val="766307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000" b="1">
                    <a:solidFill>
                      <a:sysClr val="windowText" lastClr="000000"/>
                    </a:solidFill>
                  </a:rPr>
                  <a:t>Adsorbent</a:t>
                </a:r>
                <a:r>
                  <a:rPr lang="en-US" sz="1000" b="1" baseline="0">
                    <a:solidFill>
                      <a:sysClr val="windowText" lastClr="000000"/>
                    </a:solidFill>
                  </a:rPr>
                  <a:t> dosage /(grams per 50 mL of 10 ppm methylene blue solution)</a:t>
                </a:r>
                <a:endParaRPr lang="en-US" sz="1000"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313568"/>
        <c:crosses val="autoZero"/>
        <c:crossBetween val="midCat"/>
      </c:valAx>
      <c:valAx>
        <c:axId val="766313568"/>
        <c:scaling>
          <c:orientation val="minMax"/>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b="1">
                    <a:solidFill>
                      <a:sysClr val="windowText" lastClr="000000"/>
                    </a:solidFill>
                  </a:rPr>
                  <a:t>%Dye</a:t>
                </a:r>
                <a:r>
                  <a:rPr lang="en-US" b="1" baseline="0">
                    <a:solidFill>
                      <a:sysClr val="windowText" lastClr="000000"/>
                    </a:solidFill>
                  </a:rPr>
                  <a:t> removal</a:t>
                </a:r>
                <a:endParaRPr lang="en-US" b="1">
                  <a:solidFill>
                    <a:sysClr val="windowText" lastClr="000000"/>
                  </a:solidFill>
                </a:endParaRPr>
              </a:p>
            </c:rich>
          </c:tx>
          <c:layout>
            <c:manualLayout>
              <c:xMode val="edge"/>
              <c:yMode val="edge"/>
              <c:x val="2.4122181577696487E-2"/>
              <c:y val="0.3256493124926548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3070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b="1">
                <a:solidFill>
                  <a:sysClr val="windowText" lastClr="000000"/>
                </a:solidFill>
              </a:rPr>
              <a:t>log Ce versus log qe(freunlich isotherm)</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5959011373578303"/>
                  <c:y val="-4.1666666666666669E-4"/>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400" baseline="0">
                        <a:solidFill>
                          <a:sysClr val="windowText" lastClr="000000"/>
                        </a:solidFill>
                      </a:rPr>
                      <a:t>y = 0.4291x + 0.1816</a:t>
                    </a:r>
                    <a:br>
                      <a:rPr lang="en-US" sz="1400" baseline="0">
                        <a:solidFill>
                          <a:sysClr val="windowText" lastClr="000000"/>
                        </a:solidFill>
                      </a:rPr>
                    </a:br>
                    <a:r>
                      <a:rPr lang="en-US" sz="1400" baseline="0">
                        <a:solidFill>
                          <a:sysClr val="windowText" lastClr="000000"/>
                        </a:solidFill>
                      </a:rPr>
                      <a:t>R² = 0.9868</a:t>
                    </a:r>
                    <a:endParaRPr lang="en-US" sz="1400">
                      <a:solidFill>
                        <a:sysClr val="windowText" lastClr="00000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'[Chart in Microsoft Word]Sheet1'!$AI$19:$AI$30</c:f>
              <c:numCache>
                <c:formatCode>General</c:formatCode>
                <c:ptCount val="12"/>
                <c:pt idx="0">
                  <c:v>-1.0813049396774803</c:v>
                </c:pt>
                <c:pt idx="1">
                  <c:v>-1.0813049396774803</c:v>
                </c:pt>
                <c:pt idx="2">
                  <c:v>-0.86459582971353499</c:v>
                </c:pt>
                <c:pt idx="3">
                  <c:v>-0.7319702644389442</c:v>
                </c:pt>
                <c:pt idx="4">
                  <c:v>-0.70969386972779192</c:v>
                </c:pt>
                <c:pt idx="5">
                  <c:v>-0.44843100093529842</c:v>
                </c:pt>
                <c:pt idx="6">
                  <c:v>-0.31611866645820436</c:v>
                </c:pt>
                <c:pt idx="7">
                  <c:v>2.6702632548850556E-2</c:v>
                </c:pt>
                <c:pt idx="8">
                  <c:v>0.28484323457070598</c:v>
                </c:pt>
              </c:numCache>
            </c:numRef>
          </c:xVal>
          <c:yVal>
            <c:numRef>
              <c:f>'[Chart in Microsoft Word]Sheet1'!$AJ$19:$AJ$30</c:f>
              <c:numCache>
                <c:formatCode>General</c:formatCode>
                <c:ptCount val="12"/>
                <c:pt idx="0">
                  <c:v>-0.30464647808169687</c:v>
                </c:pt>
                <c:pt idx="1">
                  <c:v>-0.25888898752102174</c:v>
                </c:pt>
                <c:pt idx="2">
                  <c:v>-0.21009269245669682</c:v>
                </c:pt>
                <c:pt idx="3">
                  <c:v>-0.15425392035010252</c:v>
                </c:pt>
                <c:pt idx="4">
                  <c:v>-8.773904968289023E-2</c:v>
                </c:pt>
                <c:pt idx="5">
                  <c:v>-1.5747191742081966E-2</c:v>
                </c:pt>
                <c:pt idx="6">
                  <c:v>7.5413421346820206E-2</c:v>
                </c:pt>
                <c:pt idx="7">
                  <c:v>0.17302035789243372</c:v>
                </c:pt>
                <c:pt idx="8">
                  <c:v>0.30498414572802079</c:v>
                </c:pt>
              </c:numCache>
            </c:numRef>
          </c:yVal>
          <c:smooth val="0"/>
          <c:extLst xmlns:c16r2="http://schemas.microsoft.com/office/drawing/2015/06/chart">
            <c:ext xmlns:c16="http://schemas.microsoft.com/office/drawing/2014/chart" uri="{C3380CC4-5D6E-409C-BE32-E72D297353CC}">
              <c16:uniqueId val="{00000000-DBDB-487B-9B99-A61B15383515}"/>
            </c:ext>
          </c:extLst>
        </c:ser>
        <c:dLbls>
          <c:showLegendKey val="0"/>
          <c:showVal val="0"/>
          <c:showCatName val="0"/>
          <c:showSerName val="0"/>
          <c:showPercent val="0"/>
          <c:showBubbleSize val="0"/>
        </c:dLbls>
        <c:axId val="765845792"/>
        <c:axId val="765838720"/>
      </c:scatterChart>
      <c:valAx>
        <c:axId val="765845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log</a:t>
                </a:r>
                <a:r>
                  <a:rPr lang="en-US" sz="1400" b="1" baseline="0">
                    <a:solidFill>
                      <a:sysClr val="windowText" lastClr="000000"/>
                    </a:solidFill>
                  </a:rPr>
                  <a:t> Ce</a:t>
                </a:r>
                <a:endParaRPr lang="en-US" sz="1400" b="1">
                  <a:solidFill>
                    <a:sysClr val="windowText" lastClr="000000"/>
                  </a:solidFill>
                </a:endParaRPr>
              </a:p>
            </c:rich>
          </c:tx>
          <c:layout>
            <c:manualLayout>
              <c:xMode val="edge"/>
              <c:yMode val="edge"/>
              <c:x val="0.47593066491688529"/>
              <c:y val="0.8879396325459317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38720"/>
        <c:crosses val="autoZero"/>
        <c:crossBetween val="midCat"/>
      </c:valAx>
      <c:valAx>
        <c:axId val="765838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log</a:t>
                </a:r>
                <a:r>
                  <a:rPr lang="en-US" sz="1400" b="1" baseline="0">
                    <a:solidFill>
                      <a:sysClr val="windowText" lastClr="000000"/>
                    </a:solidFill>
                  </a:rPr>
                  <a:t> qe</a:t>
                </a:r>
                <a:endParaRPr lang="en-US" sz="1400" b="1">
                  <a:solidFill>
                    <a:sysClr val="windowText" lastClr="000000"/>
                  </a:solidFill>
                </a:endParaRPr>
              </a:p>
            </c:rich>
          </c:tx>
          <c:layout>
            <c:manualLayout>
              <c:xMode val="edge"/>
              <c:yMode val="edge"/>
              <c:x val="1.9444444444444445E-2"/>
              <c:y val="0.419733522892971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457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ysClr val="windowText" lastClr="000000"/>
                </a:solidFill>
              </a:rPr>
              <a:t>1/qe</a:t>
            </a:r>
            <a:r>
              <a:rPr lang="en-US" b="1" baseline="0">
                <a:solidFill>
                  <a:sysClr val="windowText" lastClr="000000"/>
                </a:solidFill>
              </a:rPr>
              <a:t> versus 1/Ce </a:t>
            </a:r>
            <a:endParaRPr lang="en-US"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4530504297649816"/>
                  <c:y val="-2.3009845288326326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600" baseline="0">
                        <a:solidFill>
                          <a:sysClr val="windowText" lastClr="000000"/>
                        </a:solidFill>
                      </a:rPr>
                      <a:t>y = 0.4659x + 0.0215</a:t>
                    </a:r>
                    <a:br>
                      <a:rPr lang="en-US" sz="1600" baseline="0">
                        <a:solidFill>
                          <a:sysClr val="windowText" lastClr="000000"/>
                        </a:solidFill>
                      </a:rPr>
                    </a:br>
                    <a:r>
                      <a:rPr lang="en-US" sz="1600" baseline="0">
                        <a:solidFill>
                          <a:sysClr val="windowText" lastClr="000000"/>
                        </a:solidFill>
                      </a:rPr>
                      <a:t>R² = 0.928</a:t>
                    </a:r>
                    <a:endParaRPr lang="en-US" sz="1600">
                      <a:solidFill>
                        <a:sysClr val="windowText" lastClr="00000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Sheet1!$M$1:$M$12</c:f>
              <c:numCache>
                <c:formatCode>General</c:formatCode>
                <c:ptCount val="12"/>
                <c:pt idx="1">
                  <c:v>0.2077001013171226</c:v>
                </c:pt>
                <c:pt idx="2">
                  <c:v>0.31345565749235471</c:v>
                </c:pt>
                <c:pt idx="3">
                  <c:v>0.59420289855072461</c:v>
                </c:pt>
                <c:pt idx="4">
                  <c:v>2.4698795180722888</c:v>
                </c:pt>
                <c:pt idx="5">
                  <c:v>2.887323943661972</c:v>
                </c:pt>
                <c:pt idx="6">
                  <c:v>3.1538461538461537</c:v>
                </c:pt>
                <c:pt idx="7">
                  <c:v>3.416666666666667</c:v>
                </c:pt>
                <c:pt idx="8">
                  <c:v>3.4745762711864407</c:v>
                </c:pt>
                <c:pt idx="9">
                  <c:v>3.6607142857142856</c:v>
                </c:pt>
                <c:pt idx="10">
                  <c:v>4.6590909090909092</c:v>
                </c:pt>
                <c:pt idx="11">
                  <c:v>5</c:v>
                </c:pt>
              </c:numCache>
            </c:numRef>
          </c:xVal>
          <c:yVal>
            <c:numRef>
              <c:f>Sheet1!$N$1:$N$12</c:f>
              <c:numCache>
                <c:formatCode>General</c:formatCode>
                <c:ptCount val="12"/>
                <c:pt idx="0">
                  <c:v>2.2982062780269059E-2</c:v>
                </c:pt>
                <c:pt idx="1">
                  <c:v>0.1646321876003855</c:v>
                </c:pt>
                <c:pt idx="2">
                  <c:v>0.29744631456761467</c:v>
                </c:pt>
                <c:pt idx="3">
                  <c:v>0.54593874833555267</c:v>
                </c:pt>
                <c:pt idx="4">
                  <c:v>0.76549663928304712</c:v>
                </c:pt>
                <c:pt idx="5">
                  <c:v>1.0176222387689253</c:v>
                </c:pt>
                <c:pt idx="6">
                  <c:v>1.2701363073110286</c:v>
                </c:pt>
                <c:pt idx="7">
                  <c:v>1.5222772277227723</c:v>
                </c:pt>
                <c:pt idx="8">
                  <c:v>1.7755506062855728</c:v>
                </c:pt>
                <c:pt idx="9">
                  <c:v>2.027695351137488</c:v>
                </c:pt>
                <c:pt idx="10">
                  <c:v>2.2744082840236683</c:v>
                </c:pt>
                <c:pt idx="11">
                  <c:v>2.5252525252525251</c:v>
                </c:pt>
              </c:numCache>
            </c:numRef>
          </c:yVal>
          <c:smooth val="0"/>
          <c:extLst xmlns:c16r2="http://schemas.microsoft.com/office/drawing/2015/06/chart">
            <c:ext xmlns:c16="http://schemas.microsoft.com/office/drawing/2014/chart" uri="{C3380CC4-5D6E-409C-BE32-E72D297353CC}">
              <c16:uniqueId val="{00000000-ACCF-45B4-AD01-713E513A3110}"/>
            </c:ext>
          </c:extLst>
        </c:ser>
        <c:dLbls>
          <c:showLegendKey val="0"/>
          <c:showVal val="0"/>
          <c:showCatName val="0"/>
          <c:showSerName val="0"/>
          <c:showPercent val="0"/>
          <c:showBubbleSize val="0"/>
        </c:dLbls>
        <c:axId val="765839264"/>
        <c:axId val="765839808"/>
      </c:scatterChart>
      <c:valAx>
        <c:axId val="765839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1/Ce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39808"/>
        <c:crosses val="autoZero"/>
        <c:crossBetween val="midCat"/>
      </c:valAx>
      <c:valAx>
        <c:axId val="765839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1/qe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392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ysClr val="windowText" lastClr="000000"/>
                </a:solidFill>
              </a:rPr>
              <a:t>log</a:t>
            </a:r>
            <a:r>
              <a:rPr lang="en-US" b="1" baseline="0">
                <a:solidFill>
                  <a:sysClr val="windowText" lastClr="000000"/>
                </a:solidFill>
              </a:rPr>
              <a:t> </a:t>
            </a:r>
            <a:r>
              <a:rPr lang="en-US" b="1">
                <a:solidFill>
                  <a:sysClr val="windowText" lastClr="000000"/>
                </a:solidFill>
              </a:rPr>
              <a:t>qe</a:t>
            </a:r>
            <a:r>
              <a:rPr lang="en-US" b="1" baseline="0">
                <a:solidFill>
                  <a:sysClr val="windowText" lastClr="000000"/>
                </a:solidFill>
              </a:rPr>
              <a:t> versus log Ce</a:t>
            </a:r>
            <a:endParaRPr lang="en-US"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44385347311812012"/>
                  <c:y val="-5.2606038748973197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600" baseline="0">
                        <a:solidFill>
                          <a:sysClr val="windowText" lastClr="000000"/>
                        </a:solidFill>
                      </a:rPr>
                      <a:t>y = 0.9585x + 0.3017</a:t>
                    </a:r>
                    <a:br>
                      <a:rPr lang="en-US" sz="1600" baseline="0">
                        <a:solidFill>
                          <a:sysClr val="windowText" lastClr="000000"/>
                        </a:solidFill>
                      </a:rPr>
                    </a:br>
                    <a:r>
                      <a:rPr lang="en-US" sz="1600" baseline="0">
                        <a:solidFill>
                          <a:sysClr val="windowText" lastClr="000000"/>
                        </a:solidFill>
                      </a:rPr>
                      <a:t>R² = 0.8969</a:t>
                    </a:r>
                    <a:endParaRPr lang="en-US" sz="1600">
                      <a:solidFill>
                        <a:sysClr val="windowText" lastClr="00000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Sheet1!$R$1:$R$12</c:f>
              <c:numCache>
                <c:formatCode>General</c:formatCode>
                <c:ptCount val="12"/>
                <c:pt idx="0">
                  <c:v>0.96008774548074471</c:v>
                </c:pt>
                <c:pt idx="1">
                  <c:v>0.68256329161388241</c:v>
                </c:pt>
                <c:pt idx="2">
                  <c:v>0.50382388726851302</c:v>
                </c:pt>
                <c:pt idx="3">
                  <c:v>0.22606523401751979</c:v>
                </c:pt>
                <c:pt idx="4">
                  <c:v>-0.39267576867968035</c:v>
                </c:pt>
                <c:pt idx="5">
                  <c:v>-0.46049551233667907</c:v>
                </c:pt>
                <c:pt idx="6">
                  <c:v>-0.49884050441289873</c:v>
                </c:pt>
                <c:pt idx="7">
                  <c:v>-0.53360261067211068</c:v>
                </c:pt>
                <c:pt idx="8">
                  <c:v>-0.54090184941361019</c:v>
                </c:pt>
                <c:pt idx="9">
                  <c:v>-0.56356583404955385</c:v>
                </c:pt>
                <c:pt idx="10">
                  <c:v>-0.66830118456956689</c:v>
                </c:pt>
                <c:pt idx="11">
                  <c:v>-0.69897000433601875</c:v>
                </c:pt>
              </c:numCache>
            </c:numRef>
          </c:xVal>
          <c:yVal>
            <c:numRef>
              <c:f>Sheet1!$S$1:$S$12</c:f>
              <c:numCache>
                <c:formatCode>General</c:formatCode>
                <c:ptCount val="12"/>
                <c:pt idx="0">
                  <c:v>1.6386109933203687</c:v>
                </c:pt>
                <c:pt idx="1">
                  <c:v>0.78348525095472332</c:v>
                </c:pt>
                <c:pt idx="2">
                  <c:v>0.52659140772023649</c:v>
                </c:pt>
                <c:pt idx="3">
                  <c:v>0.26285608028443286</c:v>
                </c:pt>
                <c:pt idx="4">
                  <c:v>0.11605671162023581</c:v>
                </c:pt>
                <c:pt idx="5">
                  <c:v>-7.5865893313577567E-3</c:v>
                </c:pt>
                <c:pt idx="6">
                  <c:v>-0.10385033066970267</c:v>
                </c:pt>
                <c:pt idx="7">
                  <c:v>-0.1824937506648118</c:v>
                </c:pt>
                <c:pt idx="8">
                  <c:v>-0.24933305496338184</c:v>
                </c:pt>
                <c:pt idx="9">
                  <c:v>-0.30700270546475328</c:v>
                </c:pt>
                <c:pt idx="10">
                  <c:v>-0.3568684285058184</c:v>
                </c:pt>
                <c:pt idx="11">
                  <c:v>-0.40230481407448765</c:v>
                </c:pt>
              </c:numCache>
            </c:numRef>
          </c:yVal>
          <c:smooth val="0"/>
          <c:extLst xmlns:c16r2="http://schemas.microsoft.com/office/drawing/2015/06/chart">
            <c:ext xmlns:c16="http://schemas.microsoft.com/office/drawing/2014/chart" uri="{C3380CC4-5D6E-409C-BE32-E72D297353CC}">
              <c16:uniqueId val="{00000000-1BEE-4C11-BCE9-2F826C58C967}"/>
            </c:ext>
          </c:extLst>
        </c:ser>
        <c:dLbls>
          <c:showLegendKey val="0"/>
          <c:showVal val="0"/>
          <c:showCatName val="0"/>
          <c:showSerName val="0"/>
          <c:showPercent val="0"/>
          <c:showBubbleSize val="0"/>
        </c:dLbls>
        <c:axId val="765840896"/>
        <c:axId val="765841984"/>
      </c:scatterChart>
      <c:valAx>
        <c:axId val="765840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log 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41984"/>
        <c:crosses val="autoZero"/>
        <c:crossBetween val="midCat"/>
      </c:valAx>
      <c:valAx>
        <c:axId val="76584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log</a:t>
                </a:r>
                <a:r>
                  <a:rPr lang="en-US" sz="1400" b="1" baseline="0"/>
                  <a:t> </a:t>
                </a:r>
                <a:r>
                  <a:rPr lang="en-US" sz="1400" b="1" baseline="0">
                    <a:solidFill>
                      <a:sysClr val="windowText" lastClr="000000"/>
                    </a:solidFill>
                  </a:rPr>
                  <a:t>qe</a:t>
                </a:r>
                <a:endParaRPr lang="en-US" sz="1400"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40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b="1">
                <a:solidFill>
                  <a:sysClr val="windowText" lastClr="000000"/>
                </a:solidFill>
              </a:rPr>
              <a:t>1/qe versus 1/Ce</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Sheet1!$L$1</c:f>
              <c:strCache>
                <c:ptCount val="1"/>
                <c:pt idx="0">
                  <c:v>1/qe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3420032173397679"/>
                  <c:y val="-1.5488721804511277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600" baseline="0">
                        <a:solidFill>
                          <a:schemeClr val="tx1"/>
                        </a:solidFill>
                      </a:rPr>
                      <a:t>y = 0.0223x + 0.0075</a:t>
                    </a:r>
                    <a:br>
                      <a:rPr lang="en-US" sz="1600" baseline="0">
                        <a:solidFill>
                          <a:schemeClr val="tx1"/>
                        </a:solidFill>
                      </a:rPr>
                    </a:br>
                    <a:r>
                      <a:rPr lang="en-US" sz="1600" baseline="0">
                        <a:solidFill>
                          <a:schemeClr val="tx1"/>
                        </a:solidFill>
                      </a:rPr>
                      <a:t>R² = 0.9221</a:t>
                    </a:r>
                    <a:endParaRPr lang="en-US" sz="1600">
                      <a:solidFill>
                        <a:schemeClr val="tx1"/>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Sheet1!$K$2:$K$13</c:f>
              <c:numCache>
                <c:formatCode>General</c:formatCode>
                <c:ptCount val="12"/>
                <c:pt idx="0">
                  <c:v>17.083333333333332</c:v>
                </c:pt>
                <c:pt idx="1">
                  <c:v>14.642857142857142</c:v>
                </c:pt>
                <c:pt idx="2">
                  <c:v>10.789473684210526</c:v>
                </c:pt>
                <c:pt idx="3">
                  <c:v>13.666666666666668</c:v>
                </c:pt>
                <c:pt idx="4">
                  <c:v>13.666666666666668</c:v>
                </c:pt>
                <c:pt idx="5">
                  <c:v>9.3181818181818183</c:v>
                </c:pt>
                <c:pt idx="6">
                  <c:v>7.068965517241379</c:v>
                </c:pt>
                <c:pt idx="7">
                  <c:v>6.40625</c:v>
                </c:pt>
                <c:pt idx="8">
                  <c:v>5.2564102564102564</c:v>
                </c:pt>
                <c:pt idx="9">
                  <c:v>0.38899430740037949</c:v>
                </c:pt>
                <c:pt idx="10">
                  <c:v>7.8453884424033671E-2</c:v>
                </c:pt>
                <c:pt idx="11">
                  <c:v>6.3506815365551417E-2</c:v>
                </c:pt>
              </c:numCache>
            </c:numRef>
          </c:xVal>
          <c:yVal>
            <c:numRef>
              <c:f>Sheet1!$L$2:$L$13</c:f>
              <c:numCache>
                <c:formatCode>General</c:formatCode>
                <c:ptCount val="12"/>
                <c:pt idx="0">
                  <c:v>0.40046884157061918</c:v>
                </c:pt>
                <c:pt idx="1">
                  <c:v>0.3604923798358734</c:v>
                </c:pt>
                <c:pt idx="2">
                  <c:v>0.32059427230964715</c:v>
                </c:pt>
                <c:pt idx="3">
                  <c:v>0.28041035661944302</c:v>
                </c:pt>
                <c:pt idx="4">
                  <c:v>0.2403517342452369</c:v>
                </c:pt>
                <c:pt idx="5">
                  <c:v>0.20043019163081738</c:v>
                </c:pt>
                <c:pt idx="6">
                  <c:v>0.16045396732217981</c:v>
                </c:pt>
                <c:pt idx="7">
                  <c:v>0.12037580739870815</c:v>
                </c:pt>
                <c:pt idx="8">
                  <c:v>8.0305552835177749E-2</c:v>
                </c:pt>
                <c:pt idx="9">
                  <c:v>4.2168055127018413E-2</c:v>
                </c:pt>
                <c:pt idx="10">
                  <c:v>2.6843001178473224E-2</c:v>
                </c:pt>
                <c:pt idx="11">
                  <c:v>2.9193961834235263E-3</c:v>
                </c:pt>
              </c:numCache>
            </c:numRef>
          </c:yVal>
          <c:smooth val="0"/>
          <c:extLst xmlns:c16r2="http://schemas.microsoft.com/office/drawing/2015/06/chart">
            <c:ext xmlns:c16="http://schemas.microsoft.com/office/drawing/2014/chart" uri="{C3380CC4-5D6E-409C-BE32-E72D297353CC}">
              <c16:uniqueId val="{00000000-F060-4F43-9C43-BAEEBB0EE457}"/>
            </c:ext>
          </c:extLst>
        </c:ser>
        <c:dLbls>
          <c:showLegendKey val="0"/>
          <c:showVal val="0"/>
          <c:showCatName val="0"/>
          <c:showSerName val="0"/>
          <c:showPercent val="0"/>
          <c:showBubbleSize val="0"/>
        </c:dLbls>
        <c:axId val="765841440"/>
        <c:axId val="766082848"/>
      </c:scatterChart>
      <c:valAx>
        <c:axId val="7658414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chemeClr val="tx1"/>
                    </a:solidFill>
                  </a:rPr>
                  <a:t>1/Ce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66082848"/>
        <c:crosses val="autoZero"/>
        <c:crossBetween val="midCat"/>
      </c:valAx>
      <c:valAx>
        <c:axId val="766082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chemeClr val="tx1"/>
                    </a:solidFill>
                  </a:rPr>
                  <a:t>1/qe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6584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b="1">
                <a:solidFill>
                  <a:sysClr val="windowText" lastClr="000000"/>
                </a:solidFill>
              </a:rPr>
              <a:t>log qe versus log Ce</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Sheet1!$Q$1</c:f>
              <c:strCache>
                <c:ptCount val="1"/>
                <c:pt idx="0">
                  <c:v>log qe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8389216400305981"/>
                  <c:y val="-8.545494313210851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600" baseline="0">
                        <a:solidFill>
                          <a:schemeClr val="tx1"/>
                        </a:solidFill>
                      </a:rPr>
                      <a:t>y = 0.6454x + 1.2943</a:t>
                    </a:r>
                    <a:br>
                      <a:rPr lang="en-US" sz="1600" baseline="0">
                        <a:solidFill>
                          <a:schemeClr val="tx1"/>
                        </a:solidFill>
                      </a:rPr>
                    </a:br>
                    <a:r>
                      <a:rPr lang="en-US" sz="1600" baseline="0">
                        <a:solidFill>
                          <a:schemeClr val="tx1"/>
                        </a:solidFill>
                      </a:rPr>
                      <a:t>R² = 0.8619</a:t>
                    </a:r>
                    <a:endParaRPr lang="en-US" sz="1600">
                      <a:solidFill>
                        <a:schemeClr val="tx1"/>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Sheet1!$P$2:$P$13</c:f>
              <c:numCache>
                <c:formatCode>General</c:formatCode>
                <c:ptCount val="12"/>
                <c:pt idx="0">
                  <c:v>-1.2325726150081295</c:v>
                </c:pt>
                <c:pt idx="1">
                  <c:v>-1.1656258253775162</c:v>
                </c:pt>
                <c:pt idx="2">
                  <c:v>-1.0330002601029253</c:v>
                </c:pt>
                <c:pt idx="3">
                  <c:v>-1.1356626020000731</c:v>
                </c:pt>
                <c:pt idx="4">
                  <c:v>-1.1356626020000731</c:v>
                </c:pt>
                <c:pt idx="5">
                  <c:v>-0.96933118023354803</c:v>
                </c:pt>
                <c:pt idx="6">
                  <c:v>-0.84935586315679812</c:v>
                </c:pt>
                <c:pt idx="7">
                  <c:v>-0.80660388273584838</c:v>
                </c:pt>
                <c:pt idx="8">
                  <c:v>-0.7206892540292551</c:v>
                </c:pt>
                <c:pt idx="9">
                  <c:v>0.41005675415679232</c:v>
                </c:pt>
                <c:pt idx="10">
                  <c:v>1.1053855486715713</c:v>
                </c:pt>
                <c:pt idx="11">
                  <c:v>1.1971796649942785</c:v>
                </c:pt>
              </c:numCache>
            </c:numRef>
          </c:xVal>
          <c:yVal>
            <c:numRef>
              <c:f>Sheet1!$Q$2:$Q$13</c:f>
              <c:numCache>
                <c:formatCode>General</c:formatCode>
                <c:ptCount val="12"/>
                <c:pt idx="0">
                  <c:v>0.39743126849449123</c:v>
                </c:pt>
                <c:pt idx="1">
                  <c:v>0.44310391105608748</c:v>
                </c:pt>
                <c:pt idx="2">
                  <c:v>0.49404424095422222</c:v>
                </c:pt>
                <c:pt idx="3">
                  <c:v>0.55220595026453223</c:v>
                </c:pt>
                <c:pt idx="4">
                  <c:v>0.61915273989514541</c:v>
                </c:pt>
                <c:pt idx="5">
                  <c:v>0.69803685829854356</c:v>
                </c:pt>
                <c:pt idx="6">
                  <c:v>0.79464954023984202</c:v>
                </c:pt>
                <c:pt idx="7">
                  <c:v>0.91946078690684674</c:v>
                </c:pt>
                <c:pt idx="8">
                  <c:v>1.0952544238085018</c:v>
                </c:pt>
                <c:pt idx="9">
                  <c:v>1.3750164290321369</c:v>
                </c:pt>
                <c:pt idx="10">
                  <c:v>1.5711689295468443</c:v>
                </c:pt>
                <c:pt idx="11">
                  <c:v>2.5347069640735782</c:v>
                </c:pt>
              </c:numCache>
            </c:numRef>
          </c:yVal>
          <c:smooth val="0"/>
          <c:extLst xmlns:c16r2="http://schemas.microsoft.com/office/drawing/2015/06/chart">
            <c:ext xmlns:c16="http://schemas.microsoft.com/office/drawing/2014/chart" uri="{C3380CC4-5D6E-409C-BE32-E72D297353CC}">
              <c16:uniqueId val="{00000000-92CC-4231-AF02-D4BD81914CB4}"/>
            </c:ext>
          </c:extLst>
        </c:ser>
        <c:dLbls>
          <c:showLegendKey val="0"/>
          <c:showVal val="0"/>
          <c:showCatName val="0"/>
          <c:showSerName val="0"/>
          <c:showPercent val="0"/>
          <c:showBubbleSize val="0"/>
        </c:dLbls>
        <c:axId val="766075776"/>
        <c:axId val="766081216"/>
      </c:scatterChart>
      <c:valAx>
        <c:axId val="766075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log</a:t>
                </a:r>
                <a:r>
                  <a:rPr lang="en-US" sz="1400" b="1" baseline="0">
                    <a:solidFill>
                      <a:sysClr val="windowText" lastClr="000000"/>
                    </a:solidFill>
                  </a:rPr>
                  <a:t> Ce</a:t>
                </a:r>
                <a:endParaRPr lang="en-US" sz="1400"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66081216"/>
        <c:crosses val="autoZero"/>
        <c:crossBetween val="midCat"/>
      </c:valAx>
      <c:valAx>
        <c:axId val="766081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log</a:t>
                </a:r>
                <a:r>
                  <a:rPr lang="en-US" sz="1400" b="1" baseline="0">
                    <a:solidFill>
                      <a:sysClr val="windowText" lastClr="000000"/>
                    </a:solidFill>
                  </a:rPr>
                  <a:t> qe</a:t>
                </a:r>
                <a:endParaRPr lang="en-US" sz="1400"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660757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ysClr val="windowText" lastClr="000000"/>
                </a:solidFill>
              </a:rPr>
              <a:t>1/qe</a:t>
            </a:r>
            <a:r>
              <a:rPr lang="en-US" b="1" baseline="0">
                <a:solidFill>
                  <a:sysClr val="windowText" lastClr="000000"/>
                </a:solidFill>
              </a:rPr>
              <a:t> cersus 1/Ce</a:t>
            </a:r>
            <a:endParaRPr lang="en-US"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1.2684601924759405E-2"/>
                  <c:y val="0.2958796296296296"/>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400" baseline="0">
                        <a:solidFill>
                          <a:sysClr val="windowText" lastClr="000000"/>
                        </a:solidFill>
                      </a:rPr>
                      <a:t>y = 0.0726x + 0.1408</a:t>
                    </a:r>
                    <a:br>
                      <a:rPr lang="en-US" sz="1400" baseline="0">
                        <a:solidFill>
                          <a:sysClr val="windowText" lastClr="000000"/>
                        </a:solidFill>
                      </a:rPr>
                    </a:br>
                    <a:r>
                      <a:rPr lang="en-US" sz="1400" baseline="0">
                        <a:solidFill>
                          <a:sysClr val="windowText" lastClr="000000"/>
                        </a:solidFill>
                      </a:rPr>
                      <a:t>R² = 0.9093</a:t>
                    </a:r>
                    <a:endParaRPr lang="en-US" sz="1400">
                      <a:solidFill>
                        <a:sysClr val="windowText" lastClr="00000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'[Chart 2 in Microsoft Word]Sheet1'!$K$1:$K$13</c:f>
              <c:numCache>
                <c:formatCode>General</c:formatCode>
                <c:ptCount val="13"/>
                <c:pt idx="3">
                  <c:v>9.4688221709006912E-2</c:v>
                </c:pt>
                <c:pt idx="4">
                  <c:v>0.18755718206770355</c:v>
                </c:pt>
                <c:pt idx="5">
                  <c:v>0.26902887139107612</c:v>
                </c:pt>
                <c:pt idx="6">
                  <c:v>0.55405405405405406</c:v>
                </c:pt>
                <c:pt idx="7">
                  <c:v>0.86864406779661019</c:v>
                </c:pt>
                <c:pt idx="8">
                  <c:v>1.8981481481481481</c:v>
                </c:pt>
                <c:pt idx="9">
                  <c:v>3.0597014925373132</c:v>
                </c:pt>
                <c:pt idx="10">
                  <c:v>3.1538461538461537</c:v>
                </c:pt>
                <c:pt idx="11">
                  <c:v>3.203125</c:v>
                </c:pt>
              </c:numCache>
            </c:numRef>
          </c:xVal>
          <c:yVal>
            <c:numRef>
              <c:f>'[Chart 2 in Microsoft Word]Sheet1'!$L$1:$L$13</c:f>
              <c:numCache>
                <c:formatCode>General</c:formatCode>
                <c:ptCount val="13"/>
                <c:pt idx="3">
                  <c:v>0.10142238713667286</c:v>
                </c:pt>
                <c:pt idx="4">
                  <c:v>0.13432346838484216</c:v>
                </c:pt>
                <c:pt idx="5">
                  <c:v>0.17284991568296795</c:v>
                </c:pt>
                <c:pt idx="6">
                  <c:v>0.20748987854251008</c:v>
                </c:pt>
                <c:pt idx="7">
                  <c:v>0.24565608148591969</c:v>
                </c:pt>
                <c:pt idx="8">
                  <c:v>0.28298166042200745</c:v>
                </c:pt>
                <c:pt idx="9">
                  <c:v>0.32210546990081507</c:v>
                </c:pt>
                <c:pt idx="10">
                  <c:v>0.36229749631811486</c:v>
                </c:pt>
                <c:pt idx="11">
                  <c:v>0.40251325348517575</c:v>
                </c:pt>
              </c:numCache>
            </c:numRef>
          </c:yVal>
          <c:smooth val="0"/>
          <c:extLst xmlns:c16r2="http://schemas.microsoft.com/office/drawing/2015/06/chart">
            <c:ext xmlns:c16="http://schemas.microsoft.com/office/drawing/2014/chart" uri="{C3380CC4-5D6E-409C-BE32-E72D297353CC}">
              <c16:uniqueId val="{00000000-89D0-4299-9DB6-E4F98B3FF344}"/>
            </c:ext>
          </c:extLst>
        </c:ser>
        <c:dLbls>
          <c:showLegendKey val="0"/>
          <c:showVal val="0"/>
          <c:showCatName val="0"/>
          <c:showSerName val="0"/>
          <c:showPercent val="0"/>
          <c:showBubbleSize val="0"/>
        </c:dLbls>
        <c:axId val="766081760"/>
        <c:axId val="766080128"/>
      </c:scatterChart>
      <c:valAx>
        <c:axId val="766081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ysClr val="windowText" lastClr="000000"/>
                    </a:solidFill>
                  </a:rPr>
                  <a:t>1/Ce</a:t>
                </a:r>
              </a:p>
            </c:rich>
          </c:tx>
          <c:layout>
            <c:manualLayout>
              <c:xMode val="edge"/>
              <c:yMode val="edge"/>
              <c:x val="0.54176968503937006"/>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080128"/>
        <c:crosses val="autoZero"/>
        <c:crossBetween val="midCat"/>
      </c:valAx>
      <c:valAx>
        <c:axId val="766080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1/qe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081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ysClr val="windowText" lastClr="000000"/>
                </a:solidFill>
              </a:rPr>
              <a:t>log</a:t>
            </a:r>
            <a:r>
              <a:rPr lang="en-US" b="1" baseline="0">
                <a:solidFill>
                  <a:sysClr val="windowText" lastClr="000000"/>
                </a:solidFill>
              </a:rPr>
              <a:t> qe versus log Ce</a:t>
            </a:r>
            <a:endParaRPr lang="en-US"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dLbl>
              <c:idx val="1"/>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68FA-4B04-9549-F0C5DA2EB47B}"/>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2.6326334208223973E-2"/>
                  <c:y val="0.3013713910761154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400" baseline="0">
                        <a:solidFill>
                          <a:sysClr val="windowText" lastClr="000000"/>
                        </a:solidFill>
                      </a:rPr>
                      <a:t>y = 0.3426x + 0.611</a:t>
                    </a:r>
                    <a:br>
                      <a:rPr lang="en-US" sz="1400" baseline="0">
                        <a:solidFill>
                          <a:sysClr val="windowText" lastClr="000000"/>
                        </a:solidFill>
                      </a:rPr>
                    </a:br>
                    <a:r>
                      <a:rPr lang="en-US" sz="1400" baseline="0">
                        <a:solidFill>
                          <a:sysClr val="windowText" lastClr="000000"/>
                        </a:solidFill>
                      </a:rPr>
                      <a:t>R² = 0.9725</a:t>
                    </a:r>
                    <a:endParaRPr lang="en-US" sz="1400">
                      <a:solidFill>
                        <a:sysClr val="windowText" lastClr="00000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'[Chart 2 in Microsoft Word]Sheet1'!$M$1:$M$12</c:f>
              <c:numCache>
                <c:formatCode>General</c:formatCode>
                <c:ptCount val="12"/>
                <c:pt idx="3">
                  <c:v>1.0237040396336301</c:v>
                </c:pt>
                <c:pt idx="4">
                  <c:v>0.72686630089394855</c:v>
                </c:pt>
                <c:pt idx="5">
                  <c:v>0.57020111028384624</c:v>
                </c:pt>
                <c:pt idx="6">
                  <c:v>0.25644786301124073</c:v>
                </c:pt>
                <c:pt idx="7">
                  <c:v>6.1158141914352246E-2</c:v>
                </c:pt>
                <c:pt idx="8">
                  <c:v>-0.27833010556880455</c:v>
                </c:pt>
                <c:pt idx="9">
                  <c:v>-0.48567905835492786</c:v>
                </c:pt>
                <c:pt idx="10">
                  <c:v>-0.49884050441289873</c:v>
                </c:pt>
                <c:pt idx="11">
                  <c:v>-0.50557388707186712</c:v>
                </c:pt>
              </c:numCache>
            </c:numRef>
          </c:xVal>
          <c:yVal>
            <c:numRef>
              <c:f>'[Chart 2 in Microsoft Word]Sheet1'!$N$1:$N$12</c:f>
              <c:numCache>
                <c:formatCode>General</c:formatCode>
                <c:ptCount val="12"/>
                <c:pt idx="3">
                  <c:v>0.99386617185870318</c:v>
                </c:pt>
                <c:pt idx="4">
                  <c:v>0.87184810274738478</c:v>
                </c:pt>
                <c:pt idx="5">
                  <c:v>0.76233082797248952</c:v>
                </c:pt>
                <c:pt idx="6">
                  <c:v>0.68300308353187389</c:v>
                </c:pt>
                <c:pt idx="7">
                  <c:v>0.60967247995951124</c:v>
                </c:pt>
                <c:pt idx="8">
                  <c:v>0.54824170947786222</c:v>
                </c:pt>
                <c:pt idx="9">
                  <c:v>0.49200190005590622</c:v>
                </c:pt>
                <c:pt idx="10">
                  <c:v>0.44093466717712254</c:v>
                </c:pt>
                <c:pt idx="11">
                  <c:v>0.39521981512042387</c:v>
                </c:pt>
              </c:numCache>
            </c:numRef>
          </c:yVal>
          <c:smooth val="0"/>
          <c:extLst xmlns:c16r2="http://schemas.microsoft.com/office/drawing/2015/06/chart">
            <c:ext xmlns:c16="http://schemas.microsoft.com/office/drawing/2014/chart" uri="{C3380CC4-5D6E-409C-BE32-E72D297353CC}">
              <c16:uniqueId val="{00000001-68FA-4B04-9549-F0C5DA2EB47B}"/>
            </c:ext>
          </c:extLst>
        </c:ser>
        <c:dLbls>
          <c:showLegendKey val="0"/>
          <c:showVal val="0"/>
          <c:showCatName val="0"/>
          <c:showSerName val="0"/>
          <c:showPercent val="0"/>
          <c:showBubbleSize val="0"/>
        </c:dLbls>
        <c:axId val="766079584"/>
        <c:axId val="766078496"/>
      </c:scatterChart>
      <c:valAx>
        <c:axId val="7660795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log</a:t>
                </a:r>
                <a:r>
                  <a:rPr lang="en-US" sz="1400" b="1" baseline="0">
                    <a:solidFill>
                      <a:sysClr val="windowText" lastClr="000000"/>
                    </a:solidFill>
                  </a:rPr>
                  <a:t> Ce</a:t>
                </a:r>
                <a:endParaRPr lang="en-US" sz="1400" b="1">
                  <a:solidFill>
                    <a:sysClr val="windowText" lastClr="000000"/>
                  </a:solidFill>
                </a:endParaRPr>
              </a:p>
            </c:rich>
          </c:tx>
          <c:layout>
            <c:manualLayout>
              <c:xMode val="edge"/>
              <c:yMode val="edge"/>
              <c:x val="0.48619134673979281"/>
              <c:y val="0.892569262175561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078496"/>
        <c:crosses val="autoZero"/>
        <c:crossBetween val="midCat"/>
      </c:valAx>
      <c:valAx>
        <c:axId val="766078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log</a:t>
                </a:r>
                <a:r>
                  <a:rPr lang="en-US" sz="1400" b="1" baseline="0">
                    <a:solidFill>
                      <a:sysClr val="windowText" lastClr="000000"/>
                    </a:solidFill>
                  </a:rPr>
                  <a:t> qe</a:t>
                </a:r>
                <a:endParaRPr lang="en-US" sz="1400" b="1">
                  <a:solidFill>
                    <a:sysClr val="windowText" lastClr="000000"/>
                  </a:solidFill>
                </a:endParaRPr>
              </a:p>
            </c:rich>
          </c:tx>
          <c:layout>
            <c:manualLayout>
              <c:xMode val="edge"/>
              <c:yMode val="edge"/>
              <c:x val="2.7777777777777776E-2"/>
              <c:y val="0.40259660250801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079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sz="1600" b="1"/>
              <a:t>(b)</a:t>
            </a:r>
            <a:r>
              <a:rPr lang="en-US" sz="1200"/>
              <a:t>  </a:t>
            </a:r>
            <a:r>
              <a:rPr lang="en-US" sz="1200" b="1"/>
              <a:t>% Dye removal versus adsorent dosage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Sheet1!$G$15:$G$26</c:f>
              <c:numCache>
                <c:formatCode>General</c:formatCode>
                <c:ptCount val="12"/>
                <c:pt idx="0">
                  <c:v>5.0000000000000001E-3</c:v>
                </c:pt>
                <c:pt idx="1">
                  <c:v>0.05</c:v>
                </c:pt>
                <c:pt idx="2">
                  <c:v>0.1</c:v>
                </c:pt>
                <c:pt idx="3">
                  <c:v>0.2</c:v>
                </c:pt>
                <c:pt idx="4">
                  <c:v>0.3</c:v>
                </c:pt>
                <c:pt idx="5">
                  <c:v>0.4</c:v>
                </c:pt>
                <c:pt idx="6">
                  <c:v>0.5</c:v>
                </c:pt>
                <c:pt idx="7">
                  <c:v>0.6</c:v>
                </c:pt>
                <c:pt idx="8">
                  <c:v>0.7</c:v>
                </c:pt>
                <c:pt idx="9">
                  <c:v>0.8</c:v>
                </c:pt>
                <c:pt idx="10">
                  <c:v>0.9</c:v>
                </c:pt>
                <c:pt idx="11">
                  <c:v>1</c:v>
                </c:pt>
              </c:numCache>
            </c:numRef>
          </c:xVal>
          <c:yVal>
            <c:numRef>
              <c:f>Sheet1!$H$15:$H$26</c:f>
              <c:numCache>
                <c:formatCode>General</c:formatCode>
                <c:ptCount val="12"/>
                <c:pt idx="0">
                  <c:v>54.390239999999999</c:v>
                </c:pt>
                <c:pt idx="1">
                  <c:v>75.926829999999995</c:v>
                </c:pt>
                <c:pt idx="2">
                  <c:v>84.048780487804876</c:v>
                </c:pt>
                <c:pt idx="3">
                  <c:v>91.58536585365853</c:v>
                </c:pt>
                <c:pt idx="4">
                  <c:v>97.975610000000003</c:v>
                </c:pt>
                <c:pt idx="5">
                  <c:v>98.268292682926827</c:v>
                </c:pt>
                <c:pt idx="6">
                  <c:v>98.414634146341456</c:v>
                </c:pt>
                <c:pt idx="7">
                  <c:v>98.536585365853654</c:v>
                </c:pt>
                <c:pt idx="8">
                  <c:v>98.560975609756099</c:v>
                </c:pt>
                <c:pt idx="9">
                  <c:v>98.634146341463406</c:v>
                </c:pt>
                <c:pt idx="10">
                  <c:v>98.926829268292678</c:v>
                </c:pt>
                <c:pt idx="11">
                  <c:v>99</c:v>
                </c:pt>
              </c:numCache>
            </c:numRef>
          </c:yVal>
          <c:smooth val="1"/>
          <c:extLst xmlns:c16r2="http://schemas.microsoft.com/office/drawing/2015/06/chart">
            <c:ext xmlns:c16="http://schemas.microsoft.com/office/drawing/2014/chart" uri="{C3380CC4-5D6E-409C-BE32-E72D297353CC}">
              <c16:uniqueId val="{00000000-E9E5-445B-9D3B-C4326D21C34A}"/>
            </c:ext>
          </c:extLst>
        </c:ser>
        <c:dLbls>
          <c:showLegendKey val="0"/>
          <c:showVal val="0"/>
          <c:showCatName val="0"/>
          <c:showSerName val="0"/>
          <c:showPercent val="0"/>
          <c:showBubbleSize val="0"/>
        </c:dLbls>
        <c:axId val="766309760"/>
        <c:axId val="766308128"/>
      </c:scatterChart>
      <c:valAx>
        <c:axId val="766309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en-US" sz="1000" b="1"/>
                  <a:t>Adsorbent dosage/(grams per 50 mL of 20 ppm methylene blue solution)</a:t>
                </a:r>
              </a:p>
            </c:rich>
          </c:tx>
          <c:layout>
            <c:manualLayout>
              <c:xMode val="edge"/>
              <c:yMode val="edge"/>
              <c:x val="0.16487382974765949"/>
              <c:y val="0.87709075632561639"/>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766308128"/>
        <c:crosses val="autoZero"/>
        <c:crossBetween val="midCat"/>
      </c:valAx>
      <c:valAx>
        <c:axId val="76630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en-US" sz="1000" b="1">
                    <a:solidFill>
                      <a:sysClr val="windowText" lastClr="000000"/>
                    </a:solidFill>
                  </a:rPr>
                  <a:t>%Dye removal</a:t>
                </a:r>
              </a:p>
            </c:rich>
          </c:tx>
          <c:layout>
            <c:manualLayout>
              <c:xMode val="edge"/>
              <c:yMode val="edge"/>
              <c:x val="1.8951371236075806E-2"/>
              <c:y val="0.30626525087505424"/>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7663097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solidFill>
            <a:schemeClr val="tx1"/>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sz="1600" b="1">
                <a:solidFill>
                  <a:schemeClr val="tx1"/>
                </a:solidFill>
              </a:rPr>
              <a:t>(c</a:t>
            </a:r>
            <a:r>
              <a:rPr lang="en-US" sz="1400" b="1">
                <a:solidFill>
                  <a:schemeClr val="tx1"/>
                </a:solidFill>
              </a:rPr>
              <a:t>)  </a:t>
            </a:r>
            <a:r>
              <a:rPr lang="en-US" sz="1200" b="1">
                <a:solidFill>
                  <a:schemeClr val="tx1"/>
                </a:solidFill>
              </a:rPr>
              <a:t>% Dye</a:t>
            </a:r>
            <a:r>
              <a:rPr lang="en-US" sz="1200" b="1" baseline="0">
                <a:solidFill>
                  <a:schemeClr val="tx1"/>
                </a:solidFill>
              </a:rPr>
              <a:t> removal versus adsorbent dosage</a:t>
            </a:r>
            <a:endParaRPr lang="en-US" sz="1400" b="1">
              <a:solidFill>
                <a:schemeClr val="tx1"/>
              </a:solidFill>
            </a:endParaRPr>
          </a:p>
        </c:rich>
      </c:tx>
      <c:layout>
        <c:manualLayout>
          <c:xMode val="edge"/>
          <c:yMode val="edge"/>
          <c:x val="0.1913333333333333"/>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xVal>
            <c:numRef>
              <c:f>Sheet1!$F$17:$F$28</c:f>
              <c:numCache>
                <c:formatCode>General</c:formatCode>
                <c:ptCount val="12"/>
                <c:pt idx="0">
                  <c:v>5.0000000000000001E-3</c:v>
                </c:pt>
                <c:pt idx="1">
                  <c:v>0.05</c:v>
                </c:pt>
                <c:pt idx="2">
                  <c:v>0.1</c:v>
                </c:pt>
                <c:pt idx="3">
                  <c:v>0.2</c:v>
                </c:pt>
                <c:pt idx="4">
                  <c:v>0.3</c:v>
                </c:pt>
                <c:pt idx="5">
                  <c:v>0.4</c:v>
                </c:pt>
                <c:pt idx="6">
                  <c:v>0.5</c:v>
                </c:pt>
                <c:pt idx="7">
                  <c:v>0.6</c:v>
                </c:pt>
                <c:pt idx="8">
                  <c:v>0.7</c:v>
                </c:pt>
                <c:pt idx="9">
                  <c:v>0.8</c:v>
                </c:pt>
                <c:pt idx="10">
                  <c:v>0.9</c:v>
                </c:pt>
                <c:pt idx="11">
                  <c:v>1</c:v>
                </c:pt>
              </c:numCache>
            </c:numRef>
          </c:xVal>
          <c:yVal>
            <c:numRef>
              <c:f>Sheet1!$G$17:$G$28</c:f>
              <c:numCache>
                <c:formatCode>General</c:formatCode>
                <c:ptCount val="12"/>
                <c:pt idx="0">
                  <c:v>68.507317073170725</c:v>
                </c:pt>
                <c:pt idx="1">
                  <c:v>74.507317073170725</c:v>
                </c:pt>
                <c:pt idx="2">
                  <c:v>94.858536585365854</c:v>
                </c:pt>
                <c:pt idx="3">
                  <c:v>99.619512195121956</c:v>
                </c:pt>
                <c:pt idx="4">
                  <c:v>99.68780487804878</c:v>
                </c:pt>
                <c:pt idx="5">
                  <c:v>99.717073170731709</c:v>
                </c:pt>
                <c:pt idx="6">
                  <c:v>99.785365853658533</c:v>
                </c:pt>
                <c:pt idx="7">
                  <c:v>99.853658536585371</c:v>
                </c:pt>
                <c:pt idx="8">
                  <c:v>99.824390243902442</c:v>
                </c:pt>
                <c:pt idx="9">
                  <c:v>99.814634146341461</c:v>
                </c:pt>
                <c:pt idx="10">
                  <c:v>99.863414634146338</c:v>
                </c:pt>
                <c:pt idx="11">
                  <c:v>99.8829268292683</c:v>
                </c:pt>
              </c:numCache>
            </c:numRef>
          </c:yVal>
          <c:smooth val="1"/>
          <c:extLst xmlns:c16r2="http://schemas.microsoft.com/office/drawing/2015/06/chart">
            <c:ext xmlns:c16="http://schemas.microsoft.com/office/drawing/2014/chart" uri="{C3380CC4-5D6E-409C-BE32-E72D297353CC}">
              <c16:uniqueId val="{00000000-8EB8-4817-9FCF-1CBF9C020663}"/>
            </c:ext>
          </c:extLst>
        </c:ser>
        <c:dLbls>
          <c:showLegendKey val="0"/>
          <c:showVal val="0"/>
          <c:showCatName val="0"/>
          <c:showSerName val="0"/>
          <c:showPercent val="0"/>
          <c:showBubbleSize val="0"/>
        </c:dLbls>
        <c:axId val="766308672"/>
        <c:axId val="766312480"/>
      </c:scatterChart>
      <c:valAx>
        <c:axId val="766308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b="1">
                    <a:solidFill>
                      <a:schemeClr val="tx1"/>
                    </a:solidFill>
                  </a:rPr>
                  <a:t>Adsorbent</a:t>
                </a:r>
                <a:r>
                  <a:rPr lang="en-US" b="1" baseline="0">
                    <a:solidFill>
                      <a:schemeClr val="tx1"/>
                    </a:solidFill>
                  </a:rPr>
                  <a:t> dosage/(grams per 50 mL of 50 ppm methylene blue solution)</a:t>
                </a:r>
                <a:endParaRPr lang="en-US" b="1">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66312480"/>
        <c:crosses val="autoZero"/>
        <c:crossBetween val="midCat"/>
      </c:valAx>
      <c:valAx>
        <c:axId val="766312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b="1">
                    <a:solidFill>
                      <a:schemeClr val="tx1"/>
                    </a:solidFill>
                  </a:rPr>
                  <a:t>%Dye</a:t>
                </a:r>
                <a:r>
                  <a:rPr lang="en-US" b="1" baseline="0">
                    <a:solidFill>
                      <a:schemeClr val="tx1"/>
                    </a:solidFill>
                  </a:rPr>
                  <a:t> removal</a:t>
                </a:r>
                <a:endParaRPr lang="en-US" b="1">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663086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sz="1600" b="1">
                <a:solidFill>
                  <a:sysClr val="windowText" lastClr="000000"/>
                </a:solidFill>
              </a:rPr>
              <a:t>(d) </a:t>
            </a:r>
            <a:r>
              <a:rPr lang="en-US" sz="1200" b="1">
                <a:solidFill>
                  <a:sysClr val="windowText" lastClr="000000"/>
                </a:solidFill>
              </a:rPr>
              <a:t>% Dye</a:t>
            </a:r>
            <a:r>
              <a:rPr lang="en-US" sz="1200" b="1" baseline="0">
                <a:solidFill>
                  <a:sysClr val="windowText" lastClr="000000"/>
                </a:solidFill>
              </a:rPr>
              <a:t> removal vesus adsorbent dosage</a:t>
            </a:r>
            <a:endParaRPr lang="en-US" sz="1200"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'[Chart in Microsoft Word]Sheet1'!$I$16:$I$27</c:f>
              <c:numCache>
                <c:formatCode>General</c:formatCode>
                <c:ptCount val="12"/>
                <c:pt idx="0">
                  <c:v>5.0000000000000001E-3</c:v>
                </c:pt>
                <c:pt idx="1">
                  <c:v>0.05</c:v>
                </c:pt>
                <c:pt idx="2">
                  <c:v>0.1</c:v>
                </c:pt>
                <c:pt idx="3">
                  <c:v>0.2</c:v>
                </c:pt>
                <c:pt idx="4">
                  <c:v>0.3</c:v>
                </c:pt>
                <c:pt idx="5">
                  <c:v>0.4</c:v>
                </c:pt>
                <c:pt idx="6">
                  <c:v>0.5</c:v>
                </c:pt>
                <c:pt idx="7">
                  <c:v>0.6</c:v>
                </c:pt>
                <c:pt idx="8">
                  <c:v>0.7</c:v>
                </c:pt>
                <c:pt idx="9">
                  <c:v>0.8</c:v>
                </c:pt>
                <c:pt idx="10">
                  <c:v>0.9</c:v>
                </c:pt>
                <c:pt idx="11">
                  <c:v>1</c:v>
                </c:pt>
              </c:numCache>
            </c:numRef>
          </c:xVal>
          <c:yVal>
            <c:numRef>
              <c:f>'[Chart in Microsoft Word]Sheet1'!$J$16:$J$27</c:f>
              <c:numCache>
                <c:formatCode>General</c:formatCode>
                <c:ptCount val="12"/>
                <c:pt idx="0">
                  <c:v>68.058536585365857</c:v>
                </c:pt>
                <c:pt idx="1">
                  <c:v>68.478048780487796</c:v>
                </c:pt>
                <c:pt idx="2">
                  <c:v>69.717073170731709</c:v>
                </c:pt>
                <c:pt idx="3">
                  <c:v>78.878048780487802</c:v>
                </c:pt>
                <c:pt idx="4">
                  <c:v>89.336585365853665</c:v>
                </c:pt>
                <c:pt idx="5">
                  <c:v>92.56</c:v>
                </c:pt>
                <c:pt idx="6">
                  <c:v>96.390243902439025</c:v>
                </c:pt>
                <c:pt idx="7">
                  <c:v>97.697560975609761</c:v>
                </c:pt>
                <c:pt idx="8">
                  <c:v>98.94634146341464</c:v>
                </c:pt>
                <c:pt idx="9">
                  <c:v>99.346341463414632</c:v>
                </c:pt>
                <c:pt idx="10">
                  <c:v>99.365853658536579</c:v>
                </c:pt>
                <c:pt idx="11">
                  <c:v>99.814634146341461</c:v>
                </c:pt>
              </c:numCache>
            </c:numRef>
          </c:yVal>
          <c:smooth val="1"/>
          <c:extLst xmlns:c16r2="http://schemas.microsoft.com/office/drawing/2015/06/chart">
            <c:ext xmlns:c16="http://schemas.microsoft.com/office/drawing/2014/chart" uri="{C3380CC4-5D6E-409C-BE32-E72D297353CC}">
              <c16:uniqueId val="{00000000-6529-4392-AB5A-0FC3515B7584}"/>
            </c:ext>
          </c:extLst>
        </c:ser>
        <c:dLbls>
          <c:showLegendKey val="0"/>
          <c:showVal val="0"/>
          <c:showCatName val="0"/>
          <c:showSerName val="0"/>
          <c:showPercent val="0"/>
          <c:showBubbleSize val="0"/>
        </c:dLbls>
        <c:axId val="766309216"/>
        <c:axId val="766310304"/>
      </c:scatterChart>
      <c:valAx>
        <c:axId val="7663092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b="1">
                    <a:solidFill>
                      <a:sysClr val="windowText" lastClr="000000"/>
                    </a:solidFill>
                  </a:rPr>
                  <a:t>Adsorbent</a:t>
                </a:r>
                <a:r>
                  <a:rPr lang="en-US" b="1" baseline="0">
                    <a:solidFill>
                      <a:sysClr val="windowText" lastClr="000000"/>
                    </a:solidFill>
                  </a:rPr>
                  <a:t> dosage/(grams per 50mL of methylene blue solution)</a:t>
                </a:r>
                <a:endParaRPr lang="en-US" b="1">
                  <a:solidFill>
                    <a:sysClr val="windowText" lastClr="000000"/>
                  </a:solidFill>
                </a:endParaRPr>
              </a:p>
            </c:rich>
          </c:tx>
          <c:layout>
            <c:manualLayout>
              <c:xMode val="edge"/>
              <c:yMode val="edge"/>
              <c:x val="0.17761271170583445"/>
              <c:y val="0.88263077580418725"/>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310304"/>
        <c:crosses val="autoZero"/>
        <c:crossBetween val="midCat"/>
      </c:valAx>
      <c:valAx>
        <c:axId val="766310304"/>
        <c:scaling>
          <c:orientation val="minMax"/>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b="1">
                    <a:solidFill>
                      <a:sysClr val="windowText" lastClr="000000"/>
                    </a:solidFill>
                  </a:rPr>
                  <a:t>%Dye</a:t>
                </a:r>
                <a:r>
                  <a:rPr lang="en-US" b="1" baseline="0">
                    <a:solidFill>
                      <a:sysClr val="windowText" lastClr="000000"/>
                    </a:solidFill>
                  </a:rPr>
                  <a:t> removal</a:t>
                </a:r>
                <a:endParaRPr lang="en-US"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3092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b="1">
                <a:solidFill>
                  <a:sysClr val="windowText" lastClr="000000"/>
                </a:solidFill>
              </a:rPr>
              <a:t>%Dye</a:t>
            </a:r>
            <a:r>
              <a:rPr lang="en-US" b="1" baseline="0">
                <a:solidFill>
                  <a:sysClr val="windowText" lastClr="000000"/>
                </a:solidFill>
              </a:rPr>
              <a:t> removal versus contact time</a:t>
            </a:r>
            <a:endParaRPr lang="en-US"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v>Tire pyrolysis char</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'[Chart 3 in Microsoft Word]Sheet1'!$A$1:$A$6</c:f>
              <c:numCache>
                <c:formatCode>General</c:formatCode>
                <c:ptCount val="6"/>
                <c:pt idx="0">
                  <c:v>5</c:v>
                </c:pt>
                <c:pt idx="1">
                  <c:v>10</c:v>
                </c:pt>
                <c:pt idx="2">
                  <c:v>15</c:v>
                </c:pt>
                <c:pt idx="3">
                  <c:v>20</c:v>
                </c:pt>
                <c:pt idx="4">
                  <c:v>25</c:v>
                </c:pt>
                <c:pt idx="5">
                  <c:v>30</c:v>
                </c:pt>
              </c:numCache>
            </c:numRef>
          </c:xVal>
          <c:yVal>
            <c:numRef>
              <c:f>'[Chart 3 in Microsoft Word]Sheet1'!$B$1:$B$6</c:f>
              <c:numCache>
                <c:formatCode>General</c:formatCode>
                <c:ptCount val="6"/>
                <c:pt idx="0">
                  <c:v>65.2</c:v>
                </c:pt>
                <c:pt idx="1">
                  <c:v>68.95</c:v>
                </c:pt>
                <c:pt idx="2">
                  <c:v>75.13</c:v>
                </c:pt>
                <c:pt idx="3">
                  <c:v>89.06</c:v>
                </c:pt>
                <c:pt idx="4">
                  <c:v>89.14</c:v>
                </c:pt>
                <c:pt idx="5">
                  <c:v>89.2</c:v>
                </c:pt>
              </c:numCache>
            </c:numRef>
          </c:yVal>
          <c:smooth val="0"/>
          <c:extLst xmlns:c16r2="http://schemas.microsoft.com/office/drawing/2015/06/chart">
            <c:ext xmlns:c16="http://schemas.microsoft.com/office/drawing/2014/chart" uri="{C3380CC4-5D6E-409C-BE32-E72D297353CC}">
              <c16:uniqueId val="{00000000-6AC0-4B81-B72A-9C2DAF22D04E}"/>
            </c:ext>
          </c:extLst>
        </c:ser>
        <c:ser>
          <c:idx val="1"/>
          <c:order val="1"/>
          <c:tx>
            <c:v>Demineralized tire char</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'[Chart 3 in Microsoft Word]Sheet1'!$A$1:$A$6</c:f>
              <c:numCache>
                <c:formatCode>General</c:formatCode>
                <c:ptCount val="6"/>
                <c:pt idx="0">
                  <c:v>5</c:v>
                </c:pt>
                <c:pt idx="1">
                  <c:v>10</c:v>
                </c:pt>
                <c:pt idx="2">
                  <c:v>15</c:v>
                </c:pt>
                <c:pt idx="3">
                  <c:v>20</c:v>
                </c:pt>
                <c:pt idx="4">
                  <c:v>25</c:v>
                </c:pt>
                <c:pt idx="5">
                  <c:v>30</c:v>
                </c:pt>
              </c:numCache>
            </c:numRef>
          </c:xVal>
          <c:yVal>
            <c:numRef>
              <c:f>'[Chart 3 in Microsoft Word]Sheet1'!$C$1:$C$6</c:f>
              <c:numCache>
                <c:formatCode>General</c:formatCode>
                <c:ptCount val="6"/>
                <c:pt idx="0">
                  <c:v>78.97</c:v>
                </c:pt>
                <c:pt idx="1">
                  <c:v>82.56</c:v>
                </c:pt>
                <c:pt idx="2">
                  <c:v>90.15</c:v>
                </c:pt>
                <c:pt idx="3">
                  <c:v>93.95</c:v>
                </c:pt>
                <c:pt idx="4">
                  <c:v>93.92</c:v>
                </c:pt>
                <c:pt idx="5">
                  <c:v>93.98</c:v>
                </c:pt>
              </c:numCache>
            </c:numRef>
          </c:yVal>
          <c:smooth val="0"/>
          <c:extLst xmlns:c16r2="http://schemas.microsoft.com/office/drawing/2015/06/chart">
            <c:ext xmlns:c16="http://schemas.microsoft.com/office/drawing/2014/chart" uri="{C3380CC4-5D6E-409C-BE32-E72D297353CC}">
              <c16:uniqueId val="{00000001-6AC0-4B81-B72A-9C2DAF22D04E}"/>
            </c:ext>
          </c:extLst>
        </c:ser>
        <c:ser>
          <c:idx val="2"/>
          <c:order val="2"/>
          <c:tx>
            <c:v>Activated tire char</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'[Chart 3 in Microsoft Word]Sheet1'!$A$1:$A$6</c:f>
              <c:numCache>
                <c:formatCode>General</c:formatCode>
                <c:ptCount val="6"/>
                <c:pt idx="0">
                  <c:v>5</c:v>
                </c:pt>
                <c:pt idx="1">
                  <c:v>10</c:v>
                </c:pt>
                <c:pt idx="2">
                  <c:v>15</c:v>
                </c:pt>
                <c:pt idx="3">
                  <c:v>20</c:v>
                </c:pt>
                <c:pt idx="4">
                  <c:v>25</c:v>
                </c:pt>
                <c:pt idx="5">
                  <c:v>30</c:v>
                </c:pt>
              </c:numCache>
            </c:numRef>
          </c:xVal>
          <c:yVal>
            <c:numRef>
              <c:f>'[Chart 3 in Microsoft Word]Sheet1'!$D$1:$D$6</c:f>
              <c:numCache>
                <c:formatCode>General</c:formatCode>
                <c:ptCount val="6"/>
                <c:pt idx="0">
                  <c:v>80.040000000000006</c:v>
                </c:pt>
                <c:pt idx="1">
                  <c:v>87.08</c:v>
                </c:pt>
                <c:pt idx="2">
                  <c:v>93.61</c:v>
                </c:pt>
                <c:pt idx="3">
                  <c:v>94.7</c:v>
                </c:pt>
                <c:pt idx="4">
                  <c:v>95.78</c:v>
                </c:pt>
                <c:pt idx="5">
                  <c:v>95.81</c:v>
                </c:pt>
              </c:numCache>
            </c:numRef>
          </c:yVal>
          <c:smooth val="0"/>
          <c:extLst xmlns:c16r2="http://schemas.microsoft.com/office/drawing/2015/06/chart">
            <c:ext xmlns:c16="http://schemas.microsoft.com/office/drawing/2014/chart" uri="{C3380CC4-5D6E-409C-BE32-E72D297353CC}">
              <c16:uniqueId val="{00000002-6AC0-4B81-B72A-9C2DAF22D04E}"/>
            </c:ext>
          </c:extLst>
        </c:ser>
        <c:ser>
          <c:idx val="3"/>
          <c:order val="3"/>
          <c:tx>
            <c:v>Commercial carbon black</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'[Chart 3 in Microsoft Word]Sheet1'!$A$1:$A$6</c:f>
              <c:numCache>
                <c:formatCode>General</c:formatCode>
                <c:ptCount val="6"/>
                <c:pt idx="0">
                  <c:v>5</c:v>
                </c:pt>
                <c:pt idx="1">
                  <c:v>10</c:v>
                </c:pt>
                <c:pt idx="2">
                  <c:v>15</c:v>
                </c:pt>
                <c:pt idx="3">
                  <c:v>20</c:v>
                </c:pt>
                <c:pt idx="4">
                  <c:v>25</c:v>
                </c:pt>
                <c:pt idx="5">
                  <c:v>30</c:v>
                </c:pt>
              </c:numCache>
            </c:numRef>
          </c:xVal>
          <c:yVal>
            <c:numRef>
              <c:f>'[Chart 3 in Microsoft Word]Sheet1'!$E$1:$E$6</c:f>
              <c:numCache>
                <c:formatCode>General</c:formatCode>
                <c:ptCount val="6"/>
                <c:pt idx="0">
                  <c:v>74.010000000000005</c:v>
                </c:pt>
                <c:pt idx="1">
                  <c:v>78.959999999999994</c:v>
                </c:pt>
                <c:pt idx="2">
                  <c:v>85.01</c:v>
                </c:pt>
                <c:pt idx="3">
                  <c:v>89.17</c:v>
                </c:pt>
                <c:pt idx="4">
                  <c:v>89.02</c:v>
                </c:pt>
                <c:pt idx="5">
                  <c:v>89.56</c:v>
                </c:pt>
              </c:numCache>
            </c:numRef>
          </c:yVal>
          <c:smooth val="0"/>
          <c:extLst xmlns:c16r2="http://schemas.microsoft.com/office/drawing/2015/06/chart">
            <c:ext xmlns:c16="http://schemas.microsoft.com/office/drawing/2014/chart" uri="{C3380CC4-5D6E-409C-BE32-E72D297353CC}">
              <c16:uniqueId val="{00000003-6AC0-4B81-B72A-9C2DAF22D04E}"/>
            </c:ext>
          </c:extLst>
        </c:ser>
        <c:dLbls>
          <c:showLegendKey val="0"/>
          <c:showVal val="0"/>
          <c:showCatName val="0"/>
          <c:showSerName val="0"/>
          <c:showPercent val="0"/>
          <c:showBubbleSize val="0"/>
        </c:dLbls>
        <c:axId val="766310848"/>
        <c:axId val="766311392"/>
      </c:scatterChart>
      <c:valAx>
        <c:axId val="7663108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200" b="1">
                    <a:solidFill>
                      <a:sysClr val="windowText" lastClr="000000"/>
                    </a:solidFill>
                  </a:rPr>
                  <a:t>Contact</a:t>
                </a:r>
                <a:r>
                  <a:rPr lang="en-US" sz="1200" b="1" baseline="0">
                    <a:solidFill>
                      <a:sysClr val="windowText" lastClr="000000"/>
                    </a:solidFill>
                  </a:rPr>
                  <a:t> time/minutes</a:t>
                </a:r>
                <a:endParaRPr lang="en-US" sz="1200" b="1">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311392"/>
        <c:crosses val="autoZero"/>
        <c:crossBetween val="midCat"/>
      </c:valAx>
      <c:valAx>
        <c:axId val="766311392"/>
        <c:scaling>
          <c:orientation val="minMax"/>
          <c:min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200" b="1">
                    <a:solidFill>
                      <a:sysClr val="windowText" lastClr="000000"/>
                    </a:solidFill>
                  </a:rPr>
                  <a:t>%Dye</a:t>
                </a:r>
                <a:r>
                  <a:rPr lang="en-US" sz="1200" b="1" baseline="0">
                    <a:solidFill>
                      <a:sysClr val="windowText" lastClr="000000"/>
                    </a:solidFill>
                  </a:rPr>
                  <a:t> removal</a:t>
                </a:r>
                <a:endParaRPr lang="en-US" sz="1200" b="1">
                  <a:solidFill>
                    <a:sysClr val="windowText" lastClr="000000"/>
                  </a:solidFill>
                </a:endParaRPr>
              </a:p>
            </c:rich>
          </c:tx>
          <c:layout>
            <c:manualLayout>
              <c:xMode val="edge"/>
              <c:yMode val="edge"/>
              <c:x val="3.7593984962406013E-2"/>
              <c:y val="0.3662489944174934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3108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b="1">
                <a:solidFill>
                  <a:sysClr val="windowText" lastClr="000000"/>
                </a:solidFill>
              </a:rPr>
              <a:t>%Dye</a:t>
            </a:r>
            <a:r>
              <a:rPr lang="en-US" b="1" baseline="0">
                <a:solidFill>
                  <a:sysClr val="windowText" lastClr="000000"/>
                </a:solidFill>
              </a:rPr>
              <a:t> removal versus pH</a:t>
            </a:r>
            <a:endParaRPr lang="en-US"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v>Tire pyrolysis char</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'[Chart in Microsoft Word]Sheet1'!$A$1:$A$5</c:f>
              <c:numCache>
                <c:formatCode>General</c:formatCode>
                <c:ptCount val="5"/>
                <c:pt idx="0">
                  <c:v>2</c:v>
                </c:pt>
                <c:pt idx="1">
                  <c:v>4</c:v>
                </c:pt>
                <c:pt idx="2">
                  <c:v>6</c:v>
                </c:pt>
                <c:pt idx="3">
                  <c:v>8</c:v>
                </c:pt>
                <c:pt idx="4">
                  <c:v>10</c:v>
                </c:pt>
              </c:numCache>
            </c:numRef>
          </c:xVal>
          <c:yVal>
            <c:numRef>
              <c:f>'[Chart in Microsoft Word]Sheet1'!$B$1:$B$5</c:f>
              <c:numCache>
                <c:formatCode>General</c:formatCode>
                <c:ptCount val="5"/>
                <c:pt idx="0">
                  <c:v>91.75</c:v>
                </c:pt>
                <c:pt idx="1">
                  <c:v>92.73</c:v>
                </c:pt>
                <c:pt idx="2">
                  <c:v>97.75</c:v>
                </c:pt>
                <c:pt idx="3">
                  <c:v>92.48</c:v>
                </c:pt>
                <c:pt idx="4">
                  <c:v>92.39</c:v>
                </c:pt>
              </c:numCache>
            </c:numRef>
          </c:yVal>
          <c:smooth val="0"/>
          <c:extLst xmlns:c16r2="http://schemas.microsoft.com/office/drawing/2015/06/chart">
            <c:ext xmlns:c16="http://schemas.microsoft.com/office/drawing/2014/chart" uri="{C3380CC4-5D6E-409C-BE32-E72D297353CC}">
              <c16:uniqueId val="{00000000-BA5C-48C7-8518-0AB348527285}"/>
            </c:ext>
          </c:extLst>
        </c:ser>
        <c:ser>
          <c:idx val="1"/>
          <c:order val="1"/>
          <c:tx>
            <c:v>Demineralized tire char</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'[Chart in Microsoft Word]Sheet1'!$A$1:$A$5</c:f>
              <c:numCache>
                <c:formatCode>General</c:formatCode>
                <c:ptCount val="5"/>
                <c:pt idx="0">
                  <c:v>2</c:v>
                </c:pt>
                <c:pt idx="1">
                  <c:v>4</c:v>
                </c:pt>
                <c:pt idx="2">
                  <c:v>6</c:v>
                </c:pt>
                <c:pt idx="3">
                  <c:v>8</c:v>
                </c:pt>
                <c:pt idx="4">
                  <c:v>10</c:v>
                </c:pt>
              </c:numCache>
            </c:numRef>
          </c:xVal>
          <c:yVal>
            <c:numRef>
              <c:f>'[Chart in Microsoft Word]Sheet1'!$C$1:$C$5</c:f>
              <c:numCache>
                <c:formatCode>General</c:formatCode>
                <c:ptCount val="5"/>
                <c:pt idx="0">
                  <c:v>92.07</c:v>
                </c:pt>
                <c:pt idx="1">
                  <c:v>98.39</c:v>
                </c:pt>
                <c:pt idx="2">
                  <c:v>99.89</c:v>
                </c:pt>
                <c:pt idx="3">
                  <c:v>98.36</c:v>
                </c:pt>
                <c:pt idx="4">
                  <c:v>95.36</c:v>
                </c:pt>
              </c:numCache>
            </c:numRef>
          </c:yVal>
          <c:smooth val="0"/>
          <c:extLst xmlns:c16r2="http://schemas.microsoft.com/office/drawing/2015/06/chart">
            <c:ext xmlns:c16="http://schemas.microsoft.com/office/drawing/2014/chart" uri="{C3380CC4-5D6E-409C-BE32-E72D297353CC}">
              <c16:uniqueId val="{00000001-BA5C-48C7-8518-0AB348527285}"/>
            </c:ext>
          </c:extLst>
        </c:ser>
        <c:ser>
          <c:idx val="2"/>
          <c:order val="2"/>
          <c:tx>
            <c:v>Activated tire char</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'[Chart in Microsoft Word]Sheet1'!$A$1:$A$5</c:f>
              <c:numCache>
                <c:formatCode>General</c:formatCode>
                <c:ptCount val="5"/>
                <c:pt idx="0">
                  <c:v>2</c:v>
                </c:pt>
                <c:pt idx="1">
                  <c:v>4</c:v>
                </c:pt>
                <c:pt idx="2">
                  <c:v>6</c:v>
                </c:pt>
                <c:pt idx="3">
                  <c:v>8</c:v>
                </c:pt>
                <c:pt idx="4">
                  <c:v>10</c:v>
                </c:pt>
              </c:numCache>
            </c:numRef>
          </c:xVal>
          <c:yVal>
            <c:numRef>
              <c:f>'[Chart in Microsoft Word]Sheet1'!$D$1:$D$5</c:f>
              <c:numCache>
                <c:formatCode>General</c:formatCode>
                <c:ptCount val="5"/>
                <c:pt idx="0">
                  <c:v>85.99</c:v>
                </c:pt>
                <c:pt idx="1">
                  <c:v>88.79</c:v>
                </c:pt>
                <c:pt idx="2">
                  <c:v>89.69</c:v>
                </c:pt>
                <c:pt idx="3">
                  <c:v>93.01</c:v>
                </c:pt>
                <c:pt idx="4">
                  <c:v>98.84</c:v>
                </c:pt>
              </c:numCache>
            </c:numRef>
          </c:yVal>
          <c:smooth val="0"/>
          <c:extLst xmlns:c16r2="http://schemas.microsoft.com/office/drawing/2015/06/chart">
            <c:ext xmlns:c16="http://schemas.microsoft.com/office/drawing/2014/chart" uri="{C3380CC4-5D6E-409C-BE32-E72D297353CC}">
              <c16:uniqueId val="{00000002-BA5C-48C7-8518-0AB348527285}"/>
            </c:ext>
          </c:extLst>
        </c:ser>
        <c:ser>
          <c:idx val="3"/>
          <c:order val="3"/>
          <c:tx>
            <c:v>Commercial carbon black</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'[Chart in Microsoft Word]Sheet1'!$A$1:$A$5</c:f>
              <c:numCache>
                <c:formatCode>General</c:formatCode>
                <c:ptCount val="5"/>
                <c:pt idx="0">
                  <c:v>2</c:v>
                </c:pt>
                <c:pt idx="1">
                  <c:v>4</c:v>
                </c:pt>
                <c:pt idx="2">
                  <c:v>6</c:v>
                </c:pt>
                <c:pt idx="3">
                  <c:v>8</c:v>
                </c:pt>
                <c:pt idx="4">
                  <c:v>10</c:v>
                </c:pt>
              </c:numCache>
            </c:numRef>
          </c:xVal>
          <c:yVal>
            <c:numRef>
              <c:f>'[Chart in Microsoft Word]Sheet1'!$E$1:$E$5</c:f>
              <c:numCache>
                <c:formatCode>General</c:formatCode>
                <c:ptCount val="5"/>
                <c:pt idx="0">
                  <c:v>82.448700000000002</c:v>
                </c:pt>
                <c:pt idx="1">
                  <c:v>85.024299999999997</c:v>
                </c:pt>
                <c:pt idx="2">
                  <c:v>86.965800000000002</c:v>
                </c:pt>
                <c:pt idx="3">
                  <c:v>88.507300000000001</c:v>
                </c:pt>
                <c:pt idx="4">
                  <c:v>96.438999999999993</c:v>
                </c:pt>
              </c:numCache>
            </c:numRef>
          </c:yVal>
          <c:smooth val="0"/>
          <c:extLst xmlns:c16r2="http://schemas.microsoft.com/office/drawing/2015/06/chart">
            <c:ext xmlns:c16="http://schemas.microsoft.com/office/drawing/2014/chart" uri="{C3380CC4-5D6E-409C-BE32-E72D297353CC}">
              <c16:uniqueId val="{00000003-BA5C-48C7-8518-0AB348527285}"/>
            </c:ext>
          </c:extLst>
        </c:ser>
        <c:dLbls>
          <c:showLegendKey val="0"/>
          <c:showVal val="0"/>
          <c:showCatName val="0"/>
          <c:showSerName val="0"/>
          <c:showPercent val="0"/>
          <c:showBubbleSize val="0"/>
        </c:dLbls>
        <c:axId val="766311936"/>
        <c:axId val="765843616"/>
      </c:scatterChart>
      <c:valAx>
        <c:axId val="766311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solidFill>
                      <a:sysClr val="windowText" lastClr="000000"/>
                    </a:solidFill>
                  </a:rPr>
                  <a:t>pH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43616"/>
        <c:crosses val="autoZero"/>
        <c:crossBetween val="midCat"/>
      </c:valAx>
      <c:valAx>
        <c:axId val="765843616"/>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200" b="1">
                    <a:solidFill>
                      <a:sysClr val="windowText" lastClr="000000"/>
                    </a:solidFill>
                  </a:rPr>
                  <a:t>%Dye</a:t>
                </a:r>
                <a:r>
                  <a:rPr lang="en-US" sz="1200" b="1" baseline="0">
                    <a:solidFill>
                      <a:sysClr val="windowText" lastClr="000000"/>
                    </a:solidFill>
                  </a:rPr>
                  <a:t> removal</a:t>
                </a:r>
                <a:endParaRPr lang="en-US" sz="1200"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3119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b="1">
                <a:solidFill>
                  <a:sysClr val="windowText" lastClr="000000"/>
                </a:solidFill>
              </a:rPr>
              <a:t>%Dye</a:t>
            </a:r>
            <a:r>
              <a:rPr lang="en-US" b="1" baseline="0">
                <a:solidFill>
                  <a:sysClr val="windowText" lastClr="000000"/>
                </a:solidFill>
              </a:rPr>
              <a:t> removal versus temperature</a:t>
            </a:r>
            <a:endParaRPr lang="en-US"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v>Tire pyrolysis char</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Sheet1!$A$1:$A$6</c:f>
              <c:numCache>
                <c:formatCode>General</c:formatCode>
                <c:ptCount val="6"/>
                <c:pt idx="0">
                  <c:v>30</c:v>
                </c:pt>
                <c:pt idx="1">
                  <c:v>40</c:v>
                </c:pt>
                <c:pt idx="2">
                  <c:v>50</c:v>
                </c:pt>
                <c:pt idx="3">
                  <c:v>60</c:v>
                </c:pt>
                <c:pt idx="4">
                  <c:v>70</c:v>
                </c:pt>
                <c:pt idx="5">
                  <c:v>80</c:v>
                </c:pt>
              </c:numCache>
            </c:numRef>
          </c:xVal>
          <c:yVal>
            <c:numRef>
              <c:f>Sheet1!$B$1:$B$6</c:f>
              <c:numCache>
                <c:formatCode>General</c:formatCode>
                <c:ptCount val="6"/>
                <c:pt idx="0">
                  <c:v>92.1</c:v>
                </c:pt>
                <c:pt idx="1">
                  <c:v>94.19</c:v>
                </c:pt>
                <c:pt idx="2">
                  <c:v>95.2</c:v>
                </c:pt>
                <c:pt idx="3">
                  <c:v>95.65</c:v>
                </c:pt>
                <c:pt idx="4">
                  <c:v>94.92</c:v>
                </c:pt>
                <c:pt idx="5">
                  <c:v>94.7</c:v>
                </c:pt>
              </c:numCache>
            </c:numRef>
          </c:yVal>
          <c:smooth val="0"/>
          <c:extLst xmlns:c16r2="http://schemas.microsoft.com/office/drawing/2015/06/chart">
            <c:ext xmlns:c16="http://schemas.microsoft.com/office/drawing/2014/chart" uri="{C3380CC4-5D6E-409C-BE32-E72D297353CC}">
              <c16:uniqueId val="{00000000-BAD2-4764-B469-8072ED2E6C07}"/>
            </c:ext>
          </c:extLst>
        </c:ser>
        <c:ser>
          <c:idx val="1"/>
          <c:order val="1"/>
          <c:tx>
            <c:v>demineralized tire char</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Sheet1!$A$1:$A$6</c:f>
              <c:numCache>
                <c:formatCode>General</c:formatCode>
                <c:ptCount val="6"/>
                <c:pt idx="0">
                  <c:v>30</c:v>
                </c:pt>
                <c:pt idx="1">
                  <c:v>40</c:v>
                </c:pt>
                <c:pt idx="2">
                  <c:v>50</c:v>
                </c:pt>
                <c:pt idx="3">
                  <c:v>60</c:v>
                </c:pt>
                <c:pt idx="4">
                  <c:v>70</c:v>
                </c:pt>
                <c:pt idx="5">
                  <c:v>80</c:v>
                </c:pt>
              </c:numCache>
            </c:numRef>
          </c:xVal>
          <c:yVal>
            <c:numRef>
              <c:f>Sheet1!$C$1:$C$6</c:f>
              <c:numCache>
                <c:formatCode>General</c:formatCode>
                <c:ptCount val="6"/>
                <c:pt idx="0">
                  <c:v>93.48</c:v>
                </c:pt>
                <c:pt idx="1">
                  <c:v>98.99</c:v>
                </c:pt>
                <c:pt idx="2">
                  <c:v>98.1</c:v>
                </c:pt>
                <c:pt idx="3">
                  <c:v>97.16</c:v>
                </c:pt>
                <c:pt idx="4">
                  <c:v>97.04</c:v>
                </c:pt>
                <c:pt idx="5">
                  <c:v>96.87</c:v>
                </c:pt>
              </c:numCache>
            </c:numRef>
          </c:yVal>
          <c:smooth val="0"/>
          <c:extLst xmlns:c16r2="http://schemas.microsoft.com/office/drawing/2015/06/chart">
            <c:ext xmlns:c16="http://schemas.microsoft.com/office/drawing/2014/chart" uri="{C3380CC4-5D6E-409C-BE32-E72D297353CC}">
              <c16:uniqueId val="{00000001-BAD2-4764-B469-8072ED2E6C07}"/>
            </c:ext>
          </c:extLst>
        </c:ser>
        <c:ser>
          <c:idx val="2"/>
          <c:order val="2"/>
          <c:tx>
            <c:v>Activated tire char</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Sheet1!$A$1:$A$6</c:f>
              <c:numCache>
                <c:formatCode>General</c:formatCode>
                <c:ptCount val="6"/>
                <c:pt idx="0">
                  <c:v>30</c:v>
                </c:pt>
                <c:pt idx="1">
                  <c:v>40</c:v>
                </c:pt>
                <c:pt idx="2">
                  <c:v>50</c:v>
                </c:pt>
                <c:pt idx="3">
                  <c:v>60</c:v>
                </c:pt>
                <c:pt idx="4">
                  <c:v>70</c:v>
                </c:pt>
                <c:pt idx="5">
                  <c:v>80</c:v>
                </c:pt>
              </c:numCache>
            </c:numRef>
          </c:xVal>
          <c:yVal>
            <c:numRef>
              <c:f>Sheet1!$D$1:$D$6</c:f>
              <c:numCache>
                <c:formatCode>General</c:formatCode>
                <c:ptCount val="6"/>
                <c:pt idx="0">
                  <c:v>83.17</c:v>
                </c:pt>
                <c:pt idx="1">
                  <c:v>87.79</c:v>
                </c:pt>
                <c:pt idx="2">
                  <c:v>91.95</c:v>
                </c:pt>
                <c:pt idx="3">
                  <c:v>93.16</c:v>
                </c:pt>
                <c:pt idx="4">
                  <c:v>95.03</c:v>
                </c:pt>
                <c:pt idx="5">
                  <c:v>92.76</c:v>
                </c:pt>
              </c:numCache>
            </c:numRef>
          </c:yVal>
          <c:smooth val="0"/>
          <c:extLst xmlns:c16r2="http://schemas.microsoft.com/office/drawing/2015/06/chart">
            <c:ext xmlns:c16="http://schemas.microsoft.com/office/drawing/2014/chart" uri="{C3380CC4-5D6E-409C-BE32-E72D297353CC}">
              <c16:uniqueId val="{00000002-BAD2-4764-B469-8072ED2E6C07}"/>
            </c:ext>
          </c:extLst>
        </c:ser>
        <c:ser>
          <c:idx val="3"/>
          <c:order val="3"/>
          <c:tx>
            <c:v>Commercial carbon black</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Sheet1!$A$1:$A$6</c:f>
              <c:numCache>
                <c:formatCode>General</c:formatCode>
                <c:ptCount val="6"/>
                <c:pt idx="0">
                  <c:v>30</c:v>
                </c:pt>
                <c:pt idx="1">
                  <c:v>40</c:v>
                </c:pt>
                <c:pt idx="2">
                  <c:v>50</c:v>
                </c:pt>
                <c:pt idx="3">
                  <c:v>60</c:v>
                </c:pt>
                <c:pt idx="4">
                  <c:v>70</c:v>
                </c:pt>
                <c:pt idx="5">
                  <c:v>80</c:v>
                </c:pt>
              </c:numCache>
            </c:numRef>
          </c:xVal>
          <c:yVal>
            <c:numRef>
              <c:f>Sheet1!$E$1:$E$6</c:f>
              <c:numCache>
                <c:formatCode>General</c:formatCode>
                <c:ptCount val="6"/>
                <c:pt idx="0">
                  <c:v>77.36</c:v>
                </c:pt>
                <c:pt idx="1">
                  <c:v>78.930000000000007</c:v>
                </c:pt>
                <c:pt idx="2">
                  <c:v>82.33</c:v>
                </c:pt>
                <c:pt idx="3">
                  <c:v>90.08</c:v>
                </c:pt>
                <c:pt idx="4">
                  <c:v>86.23</c:v>
                </c:pt>
                <c:pt idx="5">
                  <c:v>84.94</c:v>
                </c:pt>
              </c:numCache>
            </c:numRef>
          </c:yVal>
          <c:smooth val="0"/>
          <c:extLst xmlns:c16r2="http://schemas.microsoft.com/office/drawing/2015/06/chart">
            <c:ext xmlns:c16="http://schemas.microsoft.com/office/drawing/2014/chart" uri="{C3380CC4-5D6E-409C-BE32-E72D297353CC}">
              <c16:uniqueId val="{00000003-BAD2-4764-B469-8072ED2E6C07}"/>
            </c:ext>
          </c:extLst>
        </c:ser>
        <c:dLbls>
          <c:showLegendKey val="0"/>
          <c:showVal val="0"/>
          <c:showCatName val="0"/>
          <c:showSerName val="0"/>
          <c:showPercent val="0"/>
          <c:showBubbleSize val="0"/>
        </c:dLbls>
        <c:axId val="765840352"/>
        <c:axId val="765842528"/>
      </c:scatterChart>
      <c:valAx>
        <c:axId val="765840352"/>
        <c:scaling>
          <c:orientation val="minMax"/>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1" i="0" u="none" strike="noStrike" kern="1200" baseline="0">
                    <a:solidFill>
                      <a:sysClr val="windowText" lastClr="000000"/>
                    </a:solidFill>
                    <a:latin typeface="+mn-lt"/>
                    <a:ea typeface="+mn-ea"/>
                    <a:cs typeface="+mn-cs"/>
                  </a:defRPr>
                </a:pPr>
                <a:r>
                  <a:rPr lang="en-US" sz="1200" b="1">
                    <a:solidFill>
                      <a:sysClr val="windowText" lastClr="000000"/>
                    </a:solidFill>
                  </a:rPr>
                  <a:t>Temperature/Celcius</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42528"/>
        <c:crosses val="autoZero"/>
        <c:crossBetween val="midCat"/>
      </c:valAx>
      <c:valAx>
        <c:axId val="765842528"/>
        <c:scaling>
          <c:orientation val="minMax"/>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ysClr val="windowText" lastClr="000000"/>
                    </a:solidFill>
                    <a:latin typeface="+mn-lt"/>
                    <a:ea typeface="+mn-ea"/>
                    <a:cs typeface="+mn-cs"/>
                  </a:defRPr>
                </a:pPr>
                <a:r>
                  <a:rPr lang="en-US" sz="1200" b="1">
                    <a:solidFill>
                      <a:sysClr val="windowText" lastClr="000000"/>
                    </a:solidFill>
                  </a:rPr>
                  <a:t>%Dye</a:t>
                </a:r>
                <a:r>
                  <a:rPr lang="en-US" sz="1200" b="1" baseline="0">
                    <a:solidFill>
                      <a:sysClr val="windowText" lastClr="000000"/>
                    </a:solidFill>
                  </a:rPr>
                  <a:t> removal</a:t>
                </a:r>
                <a:endParaRPr lang="en-US" sz="1200"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2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403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en-US" sz="1800" b="1">
                <a:solidFill>
                  <a:sysClr val="windowText" lastClr="000000"/>
                </a:solidFill>
              </a:rPr>
              <a:t>%Dye</a:t>
            </a:r>
            <a:r>
              <a:rPr lang="en-US" sz="1800" b="1" baseline="0">
                <a:solidFill>
                  <a:sysClr val="windowText" lastClr="000000"/>
                </a:solidFill>
              </a:rPr>
              <a:t> removal versus cycle number</a:t>
            </a:r>
            <a:endParaRPr lang="en-US" sz="1800" b="1">
              <a:solidFill>
                <a:sysClr val="windowText" lastClr="000000"/>
              </a:solidFill>
            </a:endParaRP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'[Chart in Microsoft Word]Sheet1'!$D$19:$D$24</c:f>
              <c:strCache>
                <c:ptCount val="6"/>
                <c:pt idx="0">
                  <c:v>cycle 1</c:v>
                </c:pt>
                <c:pt idx="1">
                  <c:v>cycle 2</c:v>
                </c:pt>
                <c:pt idx="2">
                  <c:v>cycle 3</c:v>
                </c:pt>
                <c:pt idx="3">
                  <c:v>cycle 4</c:v>
                </c:pt>
                <c:pt idx="4">
                  <c:v>cycle 5</c:v>
                </c:pt>
                <c:pt idx="5">
                  <c:v>cycle 6</c:v>
                </c:pt>
              </c:strCache>
            </c:strRef>
          </c:cat>
          <c:val>
            <c:numRef>
              <c:f>'[Chart in Microsoft Word]Sheet1'!$E$19:$E$24</c:f>
              <c:numCache>
                <c:formatCode>General</c:formatCode>
                <c:ptCount val="6"/>
                <c:pt idx="0">
                  <c:v>99.24</c:v>
                </c:pt>
                <c:pt idx="1">
                  <c:v>99.85</c:v>
                </c:pt>
                <c:pt idx="2">
                  <c:v>99.84</c:v>
                </c:pt>
                <c:pt idx="3">
                  <c:v>99.83</c:v>
                </c:pt>
                <c:pt idx="4">
                  <c:v>99.86</c:v>
                </c:pt>
                <c:pt idx="5">
                  <c:v>99.85</c:v>
                </c:pt>
              </c:numCache>
            </c:numRef>
          </c:val>
          <c:extLst xmlns:c16r2="http://schemas.microsoft.com/office/drawing/2015/06/chart">
            <c:ext xmlns:c16="http://schemas.microsoft.com/office/drawing/2014/chart" uri="{C3380CC4-5D6E-409C-BE32-E72D297353CC}">
              <c16:uniqueId val="{00000000-4828-4A72-A750-A73ED4AD648F}"/>
            </c:ext>
          </c:extLst>
        </c:ser>
        <c:dLbls>
          <c:dLblPos val="outEnd"/>
          <c:showLegendKey val="0"/>
          <c:showVal val="1"/>
          <c:showCatName val="0"/>
          <c:showSerName val="0"/>
          <c:showPercent val="0"/>
          <c:showBubbleSize val="0"/>
        </c:dLbls>
        <c:gapWidth val="219"/>
        <c:overlap val="-27"/>
        <c:axId val="765843072"/>
        <c:axId val="765844704"/>
      </c:barChart>
      <c:catAx>
        <c:axId val="765843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Cycle</a:t>
                </a:r>
                <a:r>
                  <a:rPr lang="en-US" sz="1400" b="1" baseline="0">
                    <a:solidFill>
                      <a:sysClr val="windowText" lastClr="000000"/>
                    </a:solidFill>
                  </a:rPr>
                  <a:t> number</a:t>
                </a:r>
                <a:r>
                  <a:rPr lang="en-US" baseline="0"/>
                  <a:t>:</a:t>
                </a:r>
                <a:endParaRPr lang="en-US"/>
              </a:p>
            </c:rich>
          </c:tx>
          <c:layout>
            <c:manualLayout>
              <c:xMode val="edge"/>
              <c:yMode val="edge"/>
              <c:x val="0.43597090988626419"/>
              <c:y val="0.8833100029163021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n-US"/>
          </a:p>
        </c:txPr>
        <c:crossAx val="765844704"/>
        <c:crosses val="autoZero"/>
        <c:auto val="1"/>
        <c:lblAlgn val="ctr"/>
        <c:lblOffset val="100"/>
        <c:noMultiLvlLbl val="0"/>
      </c:catAx>
      <c:valAx>
        <c:axId val="7658447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b="1">
                    <a:solidFill>
                      <a:sysClr val="windowText" lastClr="000000"/>
                    </a:solidFill>
                  </a:rPr>
                  <a:t>%Dye</a:t>
                </a:r>
                <a:r>
                  <a:rPr lang="en-US" sz="1600" b="1" baseline="0">
                    <a:solidFill>
                      <a:sysClr val="windowText" lastClr="000000"/>
                    </a:solidFill>
                  </a:rPr>
                  <a:t> removal</a:t>
                </a:r>
                <a:endParaRPr lang="en-US" sz="1600" b="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43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b="1">
                <a:solidFill>
                  <a:sysClr val="windowText" lastClr="000000"/>
                </a:solidFill>
              </a:rPr>
              <a:t>1/Ce versus 1/qe(langmuir isotherm)</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'[Chart in Microsoft Word]Sheet1'!$AX$1</c:f>
              <c:strCache>
                <c:ptCount val="1"/>
                <c:pt idx="0">
                  <c:v>1/qe</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2942112378093208"/>
                  <c:y val="-1.999022482893453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1400" baseline="0">
                        <a:solidFill>
                          <a:sysClr val="windowText" lastClr="000000"/>
                        </a:solidFill>
                      </a:rPr>
                      <a:t>y = 0.1154x + 0.6195</a:t>
                    </a:r>
                    <a:br>
                      <a:rPr lang="en-US" sz="1400" baseline="0">
                        <a:solidFill>
                          <a:sysClr val="windowText" lastClr="000000"/>
                        </a:solidFill>
                      </a:rPr>
                    </a:br>
                    <a:r>
                      <a:rPr lang="en-US" sz="1400" baseline="0">
                        <a:solidFill>
                          <a:sysClr val="windowText" lastClr="000000"/>
                        </a:solidFill>
                      </a:rPr>
                      <a:t>R² = 0.9345</a:t>
                    </a:r>
                    <a:endParaRPr lang="en-US" sz="1400">
                      <a:solidFill>
                        <a:sysClr val="windowText" lastClr="00000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'[Chart in Microsoft Word]Sheet1'!$AW$2:$AW$13</c:f>
              <c:numCache>
                <c:formatCode>General</c:formatCode>
                <c:ptCount val="12"/>
                <c:pt idx="0">
                  <c:v>12.058823529411764</c:v>
                </c:pt>
                <c:pt idx="1">
                  <c:v>12.058823529411764</c:v>
                </c:pt>
                <c:pt idx="2">
                  <c:v>7.3214285714285712</c:v>
                </c:pt>
                <c:pt idx="3">
                  <c:v>5.3947368421052628</c:v>
                </c:pt>
                <c:pt idx="4">
                  <c:v>5.125</c:v>
                </c:pt>
                <c:pt idx="5">
                  <c:v>2.8082191780821919</c:v>
                </c:pt>
                <c:pt idx="6">
                  <c:v>2.0707070707070705</c:v>
                </c:pt>
                <c:pt idx="7">
                  <c:v>0.94036697247706413</c:v>
                </c:pt>
                <c:pt idx="8">
                  <c:v>0.51898734177215189</c:v>
                </c:pt>
              </c:numCache>
            </c:numRef>
          </c:xVal>
          <c:yVal>
            <c:numRef>
              <c:f>'[Chart in Microsoft Word]Sheet1'!$AX$2:$AX$13</c:f>
              <c:numCache>
                <c:formatCode>General</c:formatCode>
                <c:ptCount val="12"/>
                <c:pt idx="0">
                  <c:v>2.0167240531234625</c:v>
                </c:pt>
                <c:pt idx="1">
                  <c:v>1.8150516478111165</c:v>
                </c:pt>
                <c:pt idx="2">
                  <c:v>1.6221562809099901</c:v>
                </c:pt>
                <c:pt idx="3">
                  <c:v>1.4264413518886678</c:v>
                </c:pt>
                <c:pt idx="4">
                  <c:v>1.2238805970149254</c:v>
                </c:pt>
                <c:pt idx="5">
                  <c:v>1.0369246332827515</c:v>
                </c:pt>
                <c:pt idx="6">
                  <c:v>0.84059456688877499</c:v>
                </c:pt>
                <c:pt idx="7">
                  <c:v>0.67139737991266357</c:v>
                </c:pt>
                <c:pt idx="8">
                  <c:v>0.49546827794561937</c:v>
                </c:pt>
              </c:numCache>
            </c:numRef>
          </c:yVal>
          <c:smooth val="0"/>
          <c:extLst xmlns:c16r2="http://schemas.microsoft.com/office/drawing/2015/06/chart">
            <c:ext xmlns:c16="http://schemas.microsoft.com/office/drawing/2014/chart" uri="{C3380CC4-5D6E-409C-BE32-E72D297353CC}">
              <c16:uniqueId val="{00000000-770D-4774-B414-B19534C4C35F}"/>
            </c:ext>
          </c:extLst>
        </c:ser>
        <c:dLbls>
          <c:showLegendKey val="0"/>
          <c:showVal val="0"/>
          <c:showCatName val="0"/>
          <c:showSerName val="0"/>
          <c:showPercent val="0"/>
          <c:showBubbleSize val="0"/>
        </c:dLbls>
        <c:axId val="765844160"/>
        <c:axId val="765845248"/>
      </c:scatterChart>
      <c:valAx>
        <c:axId val="7658441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1/Ce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45248"/>
        <c:crosses val="autoZero"/>
        <c:crossBetween val="midCat"/>
      </c:valAx>
      <c:valAx>
        <c:axId val="765845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solidFill>
                      <a:sysClr val="windowText" lastClr="000000"/>
                    </a:solidFill>
                  </a:rPr>
                  <a:t>1/qe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5844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1D3CB-D7BD-4FFB-9818-8CF700B5E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124</Pages>
  <Words>80089</Words>
  <Characters>456511</Characters>
  <Application>Microsoft Office Word</Application>
  <DocSecurity>0</DocSecurity>
  <Lines>3804</Lines>
  <Paragraphs>1071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sahansa kalutharage</cp:lastModifiedBy>
  <cp:revision>2</cp:revision>
  <dcterms:created xsi:type="dcterms:W3CDTF">2021-09-07T01:33:00Z</dcterms:created>
  <dcterms:modified xsi:type="dcterms:W3CDTF">2021-09-07T01:33:00Z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fb58f47b-c83f-3436-9eeb-8ca69310a0c1</vt:lpwstr>
  </property>
  <property fmtid="{D5CDD505-2E9C-101B-9397-08002B2CF9AE}" pid="24" name="Mendeley Citation Style_1">
    <vt:lpwstr>http://www.zotero.org/styles/american-chemical-society</vt:lpwstr>
  </property>
</Properties>
</file>